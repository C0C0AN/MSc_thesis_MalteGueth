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DCF2C83" w14:textId="77777777" w:rsidR="00050A0A" w:rsidRDefault="00050A0A" w:rsidP="005B7C7F">
      <w:pPr>
        <w:jc w:val="center"/>
        <w:rPr>
          <w:rFonts w:asciiTheme="majorHAnsi" w:hAnsiTheme="majorHAnsi" w:cstheme="majorHAnsi"/>
          <w:sz w:val="28"/>
          <w:szCs w:val="28"/>
        </w:rPr>
      </w:pPr>
    </w:p>
    <w:p w14:paraId="0FEB9F4B" w14:textId="77777777" w:rsidR="00050A0A" w:rsidRDefault="00050A0A" w:rsidP="005B7C7F">
      <w:pPr>
        <w:jc w:val="center"/>
        <w:rPr>
          <w:rFonts w:asciiTheme="majorHAnsi" w:hAnsiTheme="majorHAnsi" w:cstheme="majorHAnsi"/>
          <w:sz w:val="28"/>
          <w:szCs w:val="28"/>
        </w:rPr>
      </w:pPr>
    </w:p>
    <w:p w14:paraId="5D4AC3E8" w14:textId="77777777" w:rsidR="00050A0A" w:rsidRDefault="00050A0A" w:rsidP="005B7C7F">
      <w:pPr>
        <w:jc w:val="center"/>
        <w:rPr>
          <w:rFonts w:asciiTheme="majorHAnsi" w:hAnsiTheme="majorHAnsi" w:cstheme="majorHAnsi"/>
          <w:sz w:val="28"/>
          <w:szCs w:val="28"/>
        </w:rPr>
      </w:pPr>
    </w:p>
    <w:p w14:paraId="184A75F2" w14:textId="77777777" w:rsidR="00DA0B8C" w:rsidRPr="00F4550C" w:rsidRDefault="00706077" w:rsidP="00CB5114">
      <w:pPr>
        <w:jc w:val="center"/>
        <w:rPr>
          <w:rFonts w:ascii="Times New Roman" w:hAnsi="Times New Roman" w:cs="Times New Roman"/>
          <w:b/>
          <w:sz w:val="36"/>
          <w:szCs w:val="36"/>
        </w:rPr>
      </w:pPr>
      <w:bookmarkStart w:id="0" w:name="_Toc480706165"/>
      <w:bookmarkStart w:id="1" w:name="_Toc480735515"/>
      <w:bookmarkStart w:id="2" w:name="_Toc480782222"/>
      <w:bookmarkStart w:id="3" w:name="_Toc506218044"/>
      <w:bookmarkStart w:id="4" w:name="_Toc506569638"/>
      <w:r w:rsidRPr="00F4550C">
        <w:rPr>
          <w:rFonts w:ascii="Times New Roman" w:hAnsi="Times New Roman" w:cs="Times New Roman"/>
          <w:b/>
          <w:sz w:val="36"/>
          <w:szCs w:val="36"/>
        </w:rPr>
        <w:t>The practicability of multimodal data fusion for simultaneous EEG-fMRI demonstrated on</w:t>
      </w:r>
      <w:r w:rsidR="00B72288" w:rsidRPr="00F4550C">
        <w:rPr>
          <w:rFonts w:ascii="Times New Roman" w:hAnsi="Times New Roman" w:cs="Times New Roman"/>
          <w:b/>
          <w:sz w:val="36"/>
          <w:szCs w:val="36"/>
        </w:rPr>
        <w:t xml:space="preserve"> a cognitive control task</w:t>
      </w:r>
      <w:bookmarkEnd w:id="0"/>
      <w:bookmarkEnd w:id="1"/>
      <w:bookmarkEnd w:id="2"/>
      <w:bookmarkEnd w:id="3"/>
      <w:bookmarkEnd w:id="4"/>
    </w:p>
    <w:p w14:paraId="7B9B9682" w14:textId="77777777" w:rsidR="00050A0A" w:rsidRPr="00F4550C" w:rsidRDefault="00050A0A" w:rsidP="00050A0A">
      <w:pPr>
        <w:jc w:val="center"/>
        <w:rPr>
          <w:rFonts w:ascii="Times New Roman" w:hAnsi="Times New Roman" w:cs="Times New Roman"/>
          <w:sz w:val="32"/>
          <w:szCs w:val="32"/>
        </w:rPr>
      </w:pPr>
    </w:p>
    <w:p w14:paraId="1AE9F203" w14:textId="77777777" w:rsidR="00706077" w:rsidRPr="00F4550C" w:rsidRDefault="00706077" w:rsidP="00050A0A">
      <w:pPr>
        <w:jc w:val="center"/>
        <w:rPr>
          <w:rFonts w:ascii="Times New Roman" w:hAnsi="Times New Roman" w:cs="Times New Roman"/>
          <w:sz w:val="32"/>
          <w:szCs w:val="32"/>
        </w:rPr>
      </w:pPr>
    </w:p>
    <w:p w14:paraId="1BF62F70" w14:textId="77777777" w:rsidR="00706077" w:rsidRPr="00F4550C" w:rsidRDefault="00706077" w:rsidP="00706077">
      <w:pPr>
        <w:pStyle w:val="Default"/>
        <w:rPr>
          <w:rFonts w:ascii="Times New Roman" w:hAnsi="Times New Roman" w:cs="Times New Roman"/>
        </w:rPr>
      </w:pPr>
    </w:p>
    <w:p w14:paraId="4E86A711" w14:textId="77777777" w:rsidR="00050A0A" w:rsidRPr="00F4550C" w:rsidRDefault="00706077" w:rsidP="00706077">
      <w:pPr>
        <w:spacing w:line="360" w:lineRule="auto"/>
        <w:jc w:val="center"/>
        <w:rPr>
          <w:rFonts w:ascii="Times New Roman" w:hAnsi="Times New Roman" w:cs="Times New Roman"/>
          <w:sz w:val="28"/>
          <w:szCs w:val="28"/>
        </w:rPr>
      </w:pPr>
      <w:r w:rsidRPr="00F4550C">
        <w:rPr>
          <w:rFonts w:ascii="Times New Roman" w:hAnsi="Times New Roman" w:cs="Times New Roman"/>
        </w:rPr>
        <w:t xml:space="preserve"> </w:t>
      </w:r>
      <w:r w:rsidRPr="00F4550C">
        <w:rPr>
          <w:rFonts w:ascii="Times New Roman" w:hAnsi="Times New Roman" w:cs="Times New Roman"/>
          <w:sz w:val="28"/>
          <w:szCs w:val="28"/>
        </w:rPr>
        <w:t xml:space="preserve">Submitted for the attainment of the academic degree Master of Science (M.Sc.) at the </w:t>
      </w:r>
      <w:r w:rsidR="00050A0A" w:rsidRPr="00F4550C">
        <w:rPr>
          <w:rFonts w:ascii="Times New Roman" w:hAnsi="Times New Roman" w:cs="Times New Roman"/>
          <w:sz w:val="28"/>
          <w:szCs w:val="28"/>
        </w:rPr>
        <w:t>Department of Psychology</w:t>
      </w:r>
      <w:r w:rsidR="008A4543" w:rsidRPr="00F4550C">
        <w:rPr>
          <w:rFonts w:ascii="Times New Roman" w:hAnsi="Times New Roman" w:cs="Times New Roman"/>
          <w:sz w:val="28"/>
          <w:szCs w:val="28"/>
        </w:rPr>
        <w:t xml:space="preserve"> and </w:t>
      </w:r>
      <w:r w:rsidRPr="00F4550C">
        <w:rPr>
          <w:rFonts w:ascii="Times New Roman" w:hAnsi="Times New Roman" w:cs="Times New Roman"/>
          <w:sz w:val="28"/>
          <w:szCs w:val="28"/>
        </w:rPr>
        <w:t xml:space="preserve">the </w:t>
      </w:r>
      <w:r w:rsidR="008A4543" w:rsidRPr="00F4550C">
        <w:rPr>
          <w:rFonts w:ascii="Times New Roman" w:hAnsi="Times New Roman" w:cs="Times New Roman"/>
          <w:sz w:val="28"/>
          <w:szCs w:val="28"/>
        </w:rPr>
        <w:t xml:space="preserve">Department </w:t>
      </w:r>
      <w:r w:rsidR="00B77A6E" w:rsidRPr="00F4550C">
        <w:rPr>
          <w:rFonts w:ascii="Times New Roman" w:hAnsi="Times New Roman" w:cs="Times New Roman"/>
          <w:sz w:val="28"/>
          <w:szCs w:val="28"/>
        </w:rPr>
        <w:t>of Medicine (Philipps University of</w:t>
      </w:r>
      <w:r w:rsidR="00F276DD" w:rsidRPr="00F4550C">
        <w:rPr>
          <w:rFonts w:ascii="Times New Roman" w:hAnsi="Times New Roman" w:cs="Times New Roman"/>
          <w:sz w:val="28"/>
          <w:szCs w:val="28"/>
        </w:rPr>
        <w:t xml:space="preserve"> Marburg)</w:t>
      </w:r>
    </w:p>
    <w:p w14:paraId="1EC406AD" w14:textId="77777777" w:rsidR="00050A0A" w:rsidRPr="00F4550C" w:rsidRDefault="00050A0A" w:rsidP="00050A0A">
      <w:pPr>
        <w:spacing w:line="360" w:lineRule="auto"/>
        <w:jc w:val="center"/>
        <w:rPr>
          <w:rFonts w:ascii="Times New Roman" w:hAnsi="Times New Roman" w:cs="Times New Roman"/>
          <w:sz w:val="28"/>
          <w:szCs w:val="28"/>
        </w:rPr>
      </w:pPr>
      <w:r w:rsidRPr="00F4550C">
        <w:rPr>
          <w:rFonts w:ascii="Times New Roman" w:hAnsi="Times New Roman" w:cs="Times New Roman"/>
          <w:sz w:val="28"/>
          <w:szCs w:val="28"/>
        </w:rPr>
        <w:t xml:space="preserve">by: </w:t>
      </w:r>
      <w:r w:rsidRPr="00F4550C">
        <w:rPr>
          <w:rFonts w:ascii="Times New Roman" w:hAnsi="Times New Roman" w:cs="Times New Roman"/>
          <w:b/>
          <w:sz w:val="28"/>
          <w:szCs w:val="28"/>
        </w:rPr>
        <w:t xml:space="preserve">Malte </w:t>
      </w:r>
      <w:proofErr w:type="spellStart"/>
      <w:r w:rsidRPr="00F4550C">
        <w:rPr>
          <w:rFonts w:ascii="Times New Roman" w:hAnsi="Times New Roman" w:cs="Times New Roman"/>
          <w:b/>
          <w:sz w:val="28"/>
          <w:szCs w:val="28"/>
        </w:rPr>
        <w:t>Rudo</w:t>
      </w:r>
      <w:proofErr w:type="spellEnd"/>
      <w:r w:rsidRPr="00F4550C">
        <w:rPr>
          <w:rFonts w:ascii="Times New Roman" w:hAnsi="Times New Roman" w:cs="Times New Roman"/>
          <w:b/>
          <w:sz w:val="28"/>
          <w:szCs w:val="28"/>
        </w:rPr>
        <w:t xml:space="preserve"> </w:t>
      </w:r>
      <w:proofErr w:type="spellStart"/>
      <w:r w:rsidRPr="00F4550C">
        <w:rPr>
          <w:rFonts w:ascii="Times New Roman" w:hAnsi="Times New Roman" w:cs="Times New Roman"/>
          <w:b/>
          <w:sz w:val="28"/>
          <w:szCs w:val="28"/>
        </w:rPr>
        <w:t>Güth</w:t>
      </w:r>
      <w:proofErr w:type="spellEnd"/>
      <w:r w:rsidRPr="00F4550C">
        <w:rPr>
          <w:rFonts w:ascii="Times New Roman" w:hAnsi="Times New Roman" w:cs="Times New Roman"/>
          <w:b/>
          <w:sz w:val="28"/>
          <w:szCs w:val="28"/>
        </w:rPr>
        <w:t xml:space="preserve"> </w:t>
      </w:r>
      <w:r w:rsidRPr="00F4550C">
        <w:rPr>
          <w:rFonts w:ascii="Times New Roman" w:hAnsi="Times New Roman" w:cs="Times New Roman"/>
          <w:sz w:val="28"/>
          <w:szCs w:val="28"/>
        </w:rPr>
        <w:t>(B.Sc.)</w:t>
      </w:r>
    </w:p>
    <w:p w14:paraId="6140E9F8" w14:textId="7DD00A84" w:rsidR="00050A0A" w:rsidRPr="00F4550C" w:rsidRDefault="00050A0A" w:rsidP="00050A0A">
      <w:pPr>
        <w:spacing w:line="360" w:lineRule="auto"/>
        <w:jc w:val="center"/>
        <w:rPr>
          <w:rFonts w:ascii="Times New Roman" w:hAnsi="Times New Roman" w:cs="Times New Roman"/>
          <w:sz w:val="28"/>
          <w:szCs w:val="28"/>
        </w:rPr>
      </w:pPr>
      <w:r w:rsidRPr="00F4550C">
        <w:rPr>
          <w:rFonts w:ascii="Times New Roman" w:hAnsi="Times New Roman" w:cs="Times New Roman"/>
          <w:sz w:val="28"/>
          <w:szCs w:val="28"/>
        </w:rPr>
        <w:t xml:space="preserve">Marburg, </w:t>
      </w:r>
      <w:r w:rsidR="00AF1572" w:rsidRPr="00F4550C">
        <w:rPr>
          <w:rFonts w:ascii="Times New Roman" w:hAnsi="Times New Roman" w:cs="Times New Roman"/>
          <w:sz w:val="28"/>
          <w:szCs w:val="28"/>
        </w:rPr>
        <w:t>March</w:t>
      </w:r>
      <w:r w:rsidR="00706077" w:rsidRPr="00F4550C">
        <w:rPr>
          <w:rFonts w:ascii="Times New Roman" w:hAnsi="Times New Roman" w:cs="Times New Roman"/>
          <w:sz w:val="28"/>
          <w:szCs w:val="28"/>
        </w:rPr>
        <w:t xml:space="preserve"> 2018</w:t>
      </w:r>
    </w:p>
    <w:p w14:paraId="125CC81B" w14:textId="77777777" w:rsidR="008A4543" w:rsidRPr="00F4550C" w:rsidRDefault="008A4543" w:rsidP="00050A0A">
      <w:pPr>
        <w:tabs>
          <w:tab w:val="left" w:pos="1490"/>
        </w:tabs>
        <w:spacing w:line="360" w:lineRule="auto"/>
        <w:rPr>
          <w:rFonts w:ascii="Times New Roman" w:hAnsi="Times New Roman" w:cs="Times New Roman"/>
          <w:sz w:val="28"/>
          <w:szCs w:val="28"/>
        </w:rPr>
      </w:pPr>
    </w:p>
    <w:p w14:paraId="0C7574B3" w14:textId="77777777" w:rsidR="00706077" w:rsidRPr="00F4550C" w:rsidRDefault="00706077" w:rsidP="00050A0A">
      <w:pPr>
        <w:tabs>
          <w:tab w:val="left" w:pos="1490"/>
        </w:tabs>
        <w:spacing w:line="360" w:lineRule="auto"/>
        <w:rPr>
          <w:rFonts w:ascii="Times New Roman" w:hAnsi="Times New Roman" w:cs="Times New Roman"/>
          <w:sz w:val="28"/>
          <w:szCs w:val="28"/>
        </w:rPr>
      </w:pPr>
    </w:p>
    <w:p w14:paraId="110AB60C" w14:textId="77777777" w:rsidR="00706077" w:rsidRPr="00F4550C" w:rsidRDefault="00706077" w:rsidP="00050A0A">
      <w:pPr>
        <w:tabs>
          <w:tab w:val="left" w:pos="1490"/>
        </w:tabs>
        <w:spacing w:line="360" w:lineRule="auto"/>
        <w:rPr>
          <w:rFonts w:ascii="Times New Roman" w:hAnsi="Times New Roman" w:cs="Times New Roman"/>
          <w:sz w:val="28"/>
          <w:szCs w:val="28"/>
        </w:rPr>
      </w:pPr>
    </w:p>
    <w:p w14:paraId="62F6949E" w14:textId="77777777" w:rsidR="00706077" w:rsidRPr="00F4550C" w:rsidRDefault="00706077" w:rsidP="00050A0A">
      <w:pPr>
        <w:tabs>
          <w:tab w:val="left" w:pos="1490"/>
        </w:tabs>
        <w:spacing w:line="360" w:lineRule="auto"/>
        <w:rPr>
          <w:rFonts w:ascii="Times New Roman" w:hAnsi="Times New Roman" w:cs="Times New Roman"/>
          <w:sz w:val="28"/>
          <w:szCs w:val="28"/>
        </w:rPr>
      </w:pPr>
    </w:p>
    <w:p w14:paraId="28B05C53" w14:textId="77777777" w:rsidR="00050A0A" w:rsidRPr="00F4550C" w:rsidRDefault="00050A0A" w:rsidP="00050A0A">
      <w:pPr>
        <w:spacing w:line="360" w:lineRule="auto"/>
        <w:jc w:val="both"/>
        <w:rPr>
          <w:rFonts w:ascii="Times New Roman" w:hAnsi="Times New Roman" w:cs="Times New Roman"/>
          <w:sz w:val="28"/>
          <w:szCs w:val="28"/>
        </w:rPr>
      </w:pPr>
      <w:r w:rsidRPr="00F4550C">
        <w:rPr>
          <w:rFonts w:ascii="Times New Roman" w:hAnsi="Times New Roman" w:cs="Times New Roman"/>
          <w:b/>
          <w:sz w:val="28"/>
          <w:szCs w:val="28"/>
        </w:rPr>
        <w:t xml:space="preserve">Matriculation number: </w:t>
      </w:r>
      <w:r w:rsidRPr="00F4550C">
        <w:rPr>
          <w:rFonts w:ascii="Times New Roman" w:hAnsi="Times New Roman" w:cs="Times New Roman"/>
          <w:sz w:val="28"/>
          <w:szCs w:val="28"/>
        </w:rPr>
        <w:t>2521067</w:t>
      </w:r>
    </w:p>
    <w:p w14:paraId="10D29759" w14:textId="34BDCED6" w:rsidR="00050A0A" w:rsidRPr="00F4550C" w:rsidRDefault="00050A0A" w:rsidP="00050A0A">
      <w:pPr>
        <w:spacing w:line="360" w:lineRule="auto"/>
        <w:jc w:val="both"/>
        <w:rPr>
          <w:rFonts w:ascii="Times New Roman" w:hAnsi="Times New Roman" w:cs="Times New Roman"/>
          <w:sz w:val="28"/>
          <w:szCs w:val="28"/>
        </w:rPr>
      </w:pPr>
      <w:r w:rsidRPr="00F4550C">
        <w:rPr>
          <w:rFonts w:ascii="Times New Roman" w:hAnsi="Times New Roman" w:cs="Times New Roman"/>
          <w:b/>
          <w:sz w:val="28"/>
          <w:szCs w:val="28"/>
        </w:rPr>
        <w:t xml:space="preserve">E-Mail: </w:t>
      </w:r>
      <w:proofErr w:type="spellStart"/>
      <w:r w:rsidR="001524CE">
        <w:rPr>
          <w:rFonts w:ascii="Times New Roman" w:hAnsi="Times New Roman" w:cs="Times New Roman"/>
          <w:sz w:val="28"/>
          <w:szCs w:val="28"/>
        </w:rPr>
        <w:t>maltegueth@gmail.com</w:t>
      </w:r>
      <w:proofErr w:type="spellEnd"/>
    </w:p>
    <w:p w14:paraId="7A04F7D6" w14:textId="77777777" w:rsidR="00050A0A" w:rsidRPr="00F4550C" w:rsidRDefault="00050A0A" w:rsidP="000D73C4">
      <w:pPr>
        <w:spacing w:line="360" w:lineRule="auto"/>
        <w:ind w:left="1985" w:hanging="1985"/>
        <w:jc w:val="both"/>
        <w:rPr>
          <w:rFonts w:ascii="Times New Roman" w:hAnsi="Times New Roman" w:cs="Times New Roman"/>
          <w:sz w:val="28"/>
          <w:szCs w:val="28"/>
        </w:rPr>
      </w:pPr>
      <w:r w:rsidRPr="00F4550C">
        <w:rPr>
          <w:rFonts w:ascii="Times New Roman" w:hAnsi="Times New Roman" w:cs="Times New Roman"/>
          <w:b/>
          <w:sz w:val="28"/>
          <w:szCs w:val="28"/>
        </w:rPr>
        <w:t>First Instructor:</w:t>
      </w:r>
      <w:r w:rsidRPr="00F4550C">
        <w:rPr>
          <w:rFonts w:ascii="Times New Roman" w:hAnsi="Times New Roman" w:cs="Times New Roman"/>
          <w:sz w:val="28"/>
          <w:szCs w:val="28"/>
        </w:rPr>
        <w:t xml:space="preserve"> </w:t>
      </w:r>
      <w:r w:rsidR="00706077" w:rsidRPr="00F4550C">
        <w:rPr>
          <w:rFonts w:ascii="Times New Roman" w:hAnsi="Times New Roman" w:cs="Times New Roman"/>
          <w:sz w:val="28"/>
          <w:szCs w:val="28"/>
        </w:rPr>
        <w:t xml:space="preserve">Dr. Dipl.-Phys. Jens Sommer (Core Facility for </w:t>
      </w:r>
      <w:proofErr w:type="spellStart"/>
      <w:r w:rsidR="00706077" w:rsidRPr="00F4550C">
        <w:rPr>
          <w:rFonts w:ascii="Times New Roman" w:hAnsi="Times New Roman" w:cs="Times New Roman"/>
          <w:sz w:val="28"/>
          <w:szCs w:val="28"/>
        </w:rPr>
        <w:t>Brainimaging</w:t>
      </w:r>
      <w:proofErr w:type="spellEnd"/>
      <w:r w:rsidR="00706077" w:rsidRPr="00F4550C">
        <w:rPr>
          <w:rFonts w:ascii="Times New Roman" w:hAnsi="Times New Roman" w:cs="Times New Roman"/>
          <w:sz w:val="28"/>
          <w:szCs w:val="28"/>
        </w:rPr>
        <w:t xml:space="preserve">, Department of </w:t>
      </w:r>
      <w:r w:rsidR="00B77A6E" w:rsidRPr="00F4550C">
        <w:rPr>
          <w:rFonts w:ascii="Times New Roman" w:hAnsi="Times New Roman" w:cs="Times New Roman"/>
          <w:sz w:val="28"/>
          <w:szCs w:val="28"/>
        </w:rPr>
        <w:t>Medicine, Philipps University of Marburg</w:t>
      </w:r>
      <w:r w:rsidR="00706077" w:rsidRPr="00F4550C">
        <w:rPr>
          <w:rFonts w:ascii="Times New Roman" w:hAnsi="Times New Roman" w:cs="Times New Roman"/>
          <w:sz w:val="28"/>
          <w:szCs w:val="28"/>
        </w:rPr>
        <w:t>)</w:t>
      </w:r>
    </w:p>
    <w:p w14:paraId="2BA4CA06" w14:textId="313061B1" w:rsidR="00050A0A" w:rsidRPr="00F4550C" w:rsidRDefault="008A4543" w:rsidP="00706077">
      <w:pPr>
        <w:spacing w:line="360" w:lineRule="auto"/>
        <w:ind w:left="2410" w:hanging="2410"/>
        <w:jc w:val="both"/>
        <w:rPr>
          <w:rFonts w:ascii="Times New Roman" w:hAnsi="Times New Roman" w:cs="Times New Roman"/>
          <w:sz w:val="28"/>
          <w:szCs w:val="28"/>
        </w:rPr>
        <w:sectPr w:rsidR="00050A0A" w:rsidRPr="00F4550C" w:rsidSect="00D0169D">
          <w:headerReference w:type="even" r:id="rId8"/>
          <w:headerReference w:type="default" r:id="rId9"/>
          <w:pgSz w:w="11906" w:h="16838"/>
          <w:pgMar w:top="1417" w:right="1417" w:bottom="1134" w:left="1417" w:header="708" w:footer="708" w:gutter="0"/>
          <w:cols w:space="708"/>
          <w:titlePg/>
          <w:docGrid w:linePitch="360"/>
        </w:sectPr>
      </w:pPr>
      <w:r w:rsidRPr="00F4550C">
        <w:rPr>
          <w:rFonts w:ascii="Times New Roman" w:hAnsi="Times New Roman" w:cs="Times New Roman"/>
          <w:b/>
          <w:sz w:val="28"/>
          <w:szCs w:val="28"/>
        </w:rPr>
        <w:t>Second Instructor:</w:t>
      </w:r>
      <w:r w:rsidRPr="00F4550C">
        <w:rPr>
          <w:rFonts w:ascii="Times New Roman" w:hAnsi="Times New Roman" w:cs="Times New Roman"/>
          <w:sz w:val="28"/>
          <w:szCs w:val="28"/>
        </w:rPr>
        <w:t xml:space="preserve"> </w:t>
      </w:r>
      <w:r w:rsidR="00706077" w:rsidRPr="00F4550C">
        <w:rPr>
          <w:rFonts w:ascii="Times New Roman" w:hAnsi="Times New Roman" w:cs="Times New Roman"/>
          <w:sz w:val="28"/>
          <w:szCs w:val="28"/>
        </w:rPr>
        <w:t xml:space="preserve">Prof. Dr. Dr. Martin </w:t>
      </w:r>
      <w:proofErr w:type="spellStart"/>
      <w:r w:rsidR="00706077" w:rsidRPr="00F4550C">
        <w:rPr>
          <w:rFonts w:ascii="Times New Roman" w:hAnsi="Times New Roman" w:cs="Times New Roman"/>
          <w:sz w:val="28"/>
          <w:szCs w:val="28"/>
        </w:rPr>
        <w:t>P</w:t>
      </w:r>
      <w:r w:rsidR="00B77A6E" w:rsidRPr="00F4550C">
        <w:rPr>
          <w:rFonts w:ascii="Times New Roman" w:hAnsi="Times New Roman" w:cs="Times New Roman"/>
          <w:sz w:val="28"/>
          <w:szCs w:val="28"/>
        </w:rPr>
        <w:t>eper</w:t>
      </w:r>
      <w:proofErr w:type="spellEnd"/>
      <w:r w:rsidR="00B77A6E" w:rsidRPr="00F4550C">
        <w:rPr>
          <w:rFonts w:ascii="Times New Roman" w:hAnsi="Times New Roman" w:cs="Times New Roman"/>
          <w:sz w:val="28"/>
          <w:szCs w:val="28"/>
        </w:rPr>
        <w:t xml:space="preserve"> (Neuropsychology Section, Department of Psychology</w:t>
      </w:r>
      <w:r w:rsidR="00706077" w:rsidRPr="00F4550C">
        <w:rPr>
          <w:rFonts w:ascii="Times New Roman" w:hAnsi="Times New Roman" w:cs="Times New Roman"/>
          <w:sz w:val="28"/>
          <w:szCs w:val="28"/>
        </w:rPr>
        <w:t>, Philipps</w:t>
      </w:r>
      <w:r w:rsidR="00B77A6E" w:rsidRPr="00F4550C">
        <w:rPr>
          <w:rFonts w:ascii="Times New Roman" w:hAnsi="Times New Roman" w:cs="Times New Roman"/>
          <w:sz w:val="28"/>
          <w:szCs w:val="28"/>
        </w:rPr>
        <w:t xml:space="preserve"> University of</w:t>
      </w:r>
      <w:r w:rsidR="00706077" w:rsidRPr="00F4550C">
        <w:rPr>
          <w:rFonts w:ascii="Times New Roman" w:hAnsi="Times New Roman" w:cs="Times New Roman"/>
          <w:sz w:val="28"/>
          <w:szCs w:val="28"/>
        </w:rPr>
        <w:t xml:space="preserve"> Marburg)</w:t>
      </w:r>
    </w:p>
    <w:sdt>
      <w:sdtPr>
        <w:rPr>
          <w:rFonts w:ascii="Times New Roman" w:eastAsiaTheme="minorHAnsi" w:hAnsi="Times New Roman" w:cs="Times New Roman"/>
          <w:color w:val="auto"/>
          <w:sz w:val="22"/>
          <w:szCs w:val="22"/>
          <w:lang w:val="de-DE" w:eastAsia="en-US"/>
        </w:rPr>
        <w:id w:val="722715738"/>
        <w:docPartObj>
          <w:docPartGallery w:val="Table of Contents"/>
          <w:docPartUnique/>
        </w:docPartObj>
      </w:sdtPr>
      <w:sdtEndPr>
        <w:rPr>
          <w:b/>
          <w:bCs/>
        </w:rPr>
      </w:sdtEndPr>
      <w:sdtContent>
        <w:p w14:paraId="3B0E5E46" w14:textId="77777777" w:rsidR="00D0169D" w:rsidRPr="0045145D" w:rsidRDefault="00D0169D" w:rsidP="00D0169D">
          <w:pPr>
            <w:pStyle w:val="TOCHeading"/>
            <w:rPr>
              <w:rFonts w:ascii="Times New Roman" w:hAnsi="Times New Roman" w:cs="Times New Roman"/>
              <w:b/>
              <w:color w:val="auto"/>
              <w:sz w:val="36"/>
            </w:rPr>
          </w:pPr>
          <w:r w:rsidRPr="0045145D">
            <w:rPr>
              <w:rFonts w:ascii="Times New Roman" w:hAnsi="Times New Roman" w:cs="Times New Roman"/>
              <w:b/>
              <w:color w:val="auto"/>
              <w:sz w:val="36"/>
            </w:rPr>
            <w:t>List of Contents</w:t>
          </w:r>
        </w:p>
        <w:p w14:paraId="31437866" w14:textId="77777777" w:rsidR="00D0169D" w:rsidRPr="0045145D" w:rsidRDefault="00D0169D" w:rsidP="00D0169D">
          <w:pPr>
            <w:rPr>
              <w:rFonts w:ascii="Times New Roman" w:hAnsi="Times New Roman" w:cs="Times New Roman"/>
              <w:lang w:eastAsia="en-GB"/>
            </w:rPr>
          </w:pPr>
        </w:p>
        <w:p w14:paraId="1F03E576" w14:textId="79D16891" w:rsidR="0045145D" w:rsidRPr="0045145D" w:rsidRDefault="00D0169D">
          <w:pPr>
            <w:pStyle w:val="TOC1"/>
            <w:tabs>
              <w:tab w:val="right" w:leader="dot" w:pos="9062"/>
            </w:tabs>
            <w:rPr>
              <w:rFonts w:ascii="Times New Roman" w:eastAsiaTheme="minorEastAsia" w:hAnsi="Times New Roman" w:cs="Times New Roman"/>
              <w:noProof/>
              <w:sz w:val="24"/>
              <w:szCs w:val="24"/>
              <w:lang w:val="de-DE" w:eastAsia="de-DE"/>
            </w:rPr>
          </w:pPr>
          <w:r w:rsidRPr="0045145D">
            <w:rPr>
              <w:rFonts w:ascii="Times New Roman" w:hAnsi="Times New Roman" w:cs="Times New Roman"/>
            </w:rPr>
            <w:fldChar w:fldCharType="begin"/>
          </w:r>
          <w:r w:rsidRPr="0045145D">
            <w:rPr>
              <w:rFonts w:ascii="Times New Roman" w:hAnsi="Times New Roman" w:cs="Times New Roman"/>
            </w:rPr>
            <w:instrText xml:space="preserve"> TOC \o "1-3" \h \z \u </w:instrText>
          </w:r>
          <w:r w:rsidRPr="0045145D">
            <w:rPr>
              <w:rFonts w:ascii="Times New Roman" w:hAnsi="Times New Roman" w:cs="Times New Roman"/>
            </w:rPr>
            <w:fldChar w:fldCharType="separate"/>
          </w:r>
          <w:hyperlink w:anchor="_Toc508189740" w:history="1">
            <w:r w:rsidR="0045145D" w:rsidRPr="0045145D">
              <w:rPr>
                <w:rStyle w:val="Hyperlink"/>
                <w:rFonts w:ascii="Times New Roman" w:hAnsi="Times New Roman" w:cs="Times New Roman"/>
                <w:b/>
                <w:noProof/>
              </w:rPr>
              <w:t>List of Abbreviations</w:t>
            </w:r>
            <w:r w:rsidR="0045145D" w:rsidRPr="0045145D">
              <w:rPr>
                <w:rFonts w:ascii="Times New Roman" w:hAnsi="Times New Roman" w:cs="Times New Roman"/>
                <w:noProof/>
                <w:webHidden/>
              </w:rPr>
              <w:tab/>
            </w:r>
            <w:r w:rsidR="0045145D" w:rsidRPr="0045145D">
              <w:rPr>
                <w:rFonts w:ascii="Times New Roman" w:hAnsi="Times New Roman" w:cs="Times New Roman"/>
                <w:noProof/>
                <w:webHidden/>
              </w:rPr>
              <w:fldChar w:fldCharType="begin"/>
            </w:r>
            <w:r w:rsidR="0045145D" w:rsidRPr="0045145D">
              <w:rPr>
                <w:rFonts w:ascii="Times New Roman" w:hAnsi="Times New Roman" w:cs="Times New Roman"/>
                <w:noProof/>
                <w:webHidden/>
              </w:rPr>
              <w:instrText xml:space="preserve"> PAGEREF _Toc508189740 \h </w:instrText>
            </w:r>
            <w:r w:rsidR="0045145D" w:rsidRPr="0045145D">
              <w:rPr>
                <w:rFonts w:ascii="Times New Roman" w:hAnsi="Times New Roman" w:cs="Times New Roman"/>
                <w:noProof/>
                <w:webHidden/>
              </w:rPr>
            </w:r>
            <w:r w:rsidR="0045145D" w:rsidRPr="0045145D">
              <w:rPr>
                <w:rFonts w:ascii="Times New Roman" w:hAnsi="Times New Roman" w:cs="Times New Roman"/>
                <w:noProof/>
                <w:webHidden/>
              </w:rPr>
              <w:fldChar w:fldCharType="separate"/>
            </w:r>
            <w:r w:rsidR="0045145D" w:rsidRPr="0045145D">
              <w:rPr>
                <w:rFonts w:ascii="Times New Roman" w:hAnsi="Times New Roman" w:cs="Times New Roman"/>
                <w:noProof/>
                <w:webHidden/>
              </w:rPr>
              <w:t>III</w:t>
            </w:r>
            <w:r w:rsidR="0045145D" w:rsidRPr="0045145D">
              <w:rPr>
                <w:rFonts w:ascii="Times New Roman" w:hAnsi="Times New Roman" w:cs="Times New Roman"/>
                <w:noProof/>
                <w:webHidden/>
              </w:rPr>
              <w:fldChar w:fldCharType="end"/>
            </w:r>
          </w:hyperlink>
        </w:p>
        <w:p w14:paraId="73869DD4" w14:textId="424BCE3A" w:rsidR="0045145D" w:rsidRPr="0045145D" w:rsidRDefault="00465717">
          <w:pPr>
            <w:pStyle w:val="TOC1"/>
            <w:tabs>
              <w:tab w:val="right" w:leader="dot" w:pos="9062"/>
            </w:tabs>
            <w:rPr>
              <w:rFonts w:ascii="Times New Roman" w:eastAsiaTheme="minorEastAsia" w:hAnsi="Times New Roman" w:cs="Times New Roman"/>
              <w:noProof/>
              <w:sz w:val="24"/>
              <w:szCs w:val="24"/>
              <w:lang w:val="de-DE" w:eastAsia="de-DE"/>
            </w:rPr>
          </w:pPr>
          <w:hyperlink w:anchor="_Toc508189741" w:history="1">
            <w:r w:rsidR="0045145D" w:rsidRPr="0045145D">
              <w:rPr>
                <w:rStyle w:val="Hyperlink"/>
                <w:rFonts w:ascii="Times New Roman" w:hAnsi="Times New Roman" w:cs="Times New Roman"/>
                <w:b/>
                <w:noProof/>
              </w:rPr>
              <w:t>1. Theoretical Background and Aims</w:t>
            </w:r>
            <w:r w:rsidR="0045145D" w:rsidRPr="0045145D">
              <w:rPr>
                <w:rFonts w:ascii="Times New Roman" w:hAnsi="Times New Roman" w:cs="Times New Roman"/>
                <w:noProof/>
                <w:webHidden/>
              </w:rPr>
              <w:tab/>
            </w:r>
            <w:r w:rsidR="0045145D" w:rsidRPr="0045145D">
              <w:rPr>
                <w:rFonts w:ascii="Times New Roman" w:hAnsi="Times New Roman" w:cs="Times New Roman"/>
                <w:noProof/>
                <w:webHidden/>
              </w:rPr>
              <w:fldChar w:fldCharType="begin"/>
            </w:r>
            <w:r w:rsidR="0045145D" w:rsidRPr="0045145D">
              <w:rPr>
                <w:rFonts w:ascii="Times New Roman" w:hAnsi="Times New Roman" w:cs="Times New Roman"/>
                <w:noProof/>
                <w:webHidden/>
              </w:rPr>
              <w:instrText xml:space="preserve"> PAGEREF _Toc508189741 \h </w:instrText>
            </w:r>
            <w:r w:rsidR="0045145D" w:rsidRPr="0045145D">
              <w:rPr>
                <w:rFonts w:ascii="Times New Roman" w:hAnsi="Times New Roman" w:cs="Times New Roman"/>
                <w:noProof/>
                <w:webHidden/>
              </w:rPr>
            </w:r>
            <w:r w:rsidR="0045145D" w:rsidRPr="0045145D">
              <w:rPr>
                <w:rFonts w:ascii="Times New Roman" w:hAnsi="Times New Roman" w:cs="Times New Roman"/>
                <w:noProof/>
                <w:webHidden/>
              </w:rPr>
              <w:fldChar w:fldCharType="separate"/>
            </w:r>
            <w:r w:rsidR="0045145D" w:rsidRPr="0045145D">
              <w:rPr>
                <w:rFonts w:ascii="Times New Roman" w:hAnsi="Times New Roman" w:cs="Times New Roman"/>
                <w:noProof/>
                <w:webHidden/>
              </w:rPr>
              <w:t>4</w:t>
            </w:r>
            <w:r w:rsidR="0045145D" w:rsidRPr="0045145D">
              <w:rPr>
                <w:rFonts w:ascii="Times New Roman" w:hAnsi="Times New Roman" w:cs="Times New Roman"/>
                <w:noProof/>
                <w:webHidden/>
              </w:rPr>
              <w:fldChar w:fldCharType="end"/>
            </w:r>
          </w:hyperlink>
        </w:p>
        <w:p w14:paraId="0E61D68A" w14:textId="7DAFF315" w:rsidR="0045145D" w:rsidRPr="0045145D" w:rsidRDefault="00465717">
          <w:pPr>
            <w:pStyle w:val="TOC2"/>
            <w:tabs>
              <w:tab w:val="right" w:leader="dot" w:pos="9062"/>
            </w:tabs>
            <w:rPr>
              <w:rFonts w:ascii="Times New Roman" w:eastAsiaTheme="minorEastAsia" w:hAnsi="Times New Roman" w:cs="Times New Roman"/>
              <w:noProof/>
              <w:sz w:val="24"/>
              <w:szCs w:val="24"/>
              <w:lang w:val="de-DE" w:eastAsia="de-DE"/>
            </w:rPr>
          </w:pPr>
          <w:hyperlink w:anchor="_Toc508189742" w:history="1">
            <w:r w:rsidR="0045145D" w:rsidRPr="0045145D">
              <w:rPr>
                <w:rStyle w:val="Hyperlink"/>
                <w:rFonts w:ascii="Times New Roman" w:hAnsi="Times New Roman" w:cs="Times New Roman"/>
                <w:noProof/>
              </w:rPr>
              <w:t>1.1 The benefits of combining EEG and fMRI</w:t>
            </w:r>
            <w:r w:rsidR="0045145D" w:rsidRPr="0045145D">
              <w:rPr>
                <w:rFonts w:ascii="Times New Roman" w:hAnsi="Times New Roman" w:cs="Times New Roman"/>
                <w:noProof/>
                <w:webHidden/>
              </w:rPr>
              <w:tab/>
            </w:r>
            <w:r w:rsidR="0045145D" w:rsidRPr="0045145D">
              <w:rPr>
                <w:rFonts w:ascii="Times New Roman" w:hAnsi="Times New Roman" w:cs="Times New Roman"/>
                <w:noProof/>
                <w:webHidden/>
              </w:rPr>
              <w:fldChar w:fldCharType="begin"/>
            </w:r>
            <w:r w:rsidR="0045145D" w:rsidRPr="0045145D">
              <w:rPr>
                <w:rFonts w:ascii="Times New Roman" w:hAnsi="Times New Roman" w:cs="Times New Roman"/>
                <w:noProof/>
                <w:webHidden/>
              </w:rPr>
              <w:instrText xml:space="preserve"> PAGEREF _Toc508189742 \h </w:instrText>
            </w:r>
            <w:r w:rsidR="0045145D" w:rsidRPr="0045145D">
              <w:rPr>
                <w:rFonts w:ascii="Times New Roman" w:hAnsi="Times New Roman" w:cs="Times New Roman"/>
                <w:noProof/>
                <w:webHidden/>
              </w:rPr>
            </w:r>
            <w:r w:rsidR="0045145D" w:rsidRPr="0045145D">
              <w:rPr>
                <w:rFonts w:ascii="Times New Roman" w:hAnsi="Times New Roman" w:cs="Times New Roman"/>
                <w:noProof/>
                <w:webHidden/>
              </w:rPr>
              <w:fldChar w:fldCharType="separate"/>
            </w:r>
            <w:r w:rsidR="0045145D" w:rsidRPr="0045145D">
              <w:rPr>
                <w:rFonts w:ascii="Times New Roman" w:hAnsi="Times New Roman" w:cs="Times New Roman"/>
                <w:noProof/>
                <w:webHidden/>
              </w:rPr>
              <w:t>4</w:t>
            </w:r>
            <w:r w:rsidR="0045145D" w:rsidRPr="0045145D">
              <w:rPr>
                <w:rFonts w:ascii="Times New Roman" w:hAnsi="Times New Roman" w:cs="Times New Roman"/>
                <w:noProof/>
                <w:webHidden/>
              </w:rPr>
              <w:fldChar w:fldCharType="end"/>
            </w:r>
          </w:hyperlink>
        </w:p>
        <w:p w14:paraId="5A701DCF" w14:textId="25872D1A" w:rsidR="0045145D" w:rsidRPr="0045145D" w:rsidRDefault="00465717">
          <w:pPr>
            <w:pStyle w:val="TOC2"/>
            <w:tabs>
              <w:tab w:val="right" w:leader="dot" w:pos="9062"/>
            </w:tabs>
            <w:rPr>
              <w:rFonts w:ascii="Times New Roman" w:eastAsiaTheme="minorEastAsia" w:hAnsi="Times New Roman" w:cs="Times New Roman"/>
              <w:noProof/>
              <w:sz w:val="24"/>
              <w:szCs w:val="24"/>
              <w:lang w:val="de-DE" w:eastAsia="de-DE"/>
            </w:rPr>
          </w:pPr>
          <w:hyperlink w:anchor="_Toc508189743" w:history="1">
            <w:r w:rsidR="0045145D" w:rsidRPr="0045145D">
              <w:rPr>
                <w:rStyle w:val="Hyperlink"/>
                <w:rFonts w:ascii="Times New Roman" w:hAnsi="Times New Roman" w:cs="Times New Roman"/>
                <w:noProof/>
              </w:rPr>
              <w:t>1.2 Multivariate and asymmetric EEG and fMRI data integration</w:t>
            </w:r>
            <w:r w:rsidR="0045145D" w:rsidRPr="0045145D">
              <w:rPr>
                <w:rFonts w:ascii="Times New Roman" w:hAnsi="Times New Roman" w:cs="Times New Roman"/>
                <w:noProof/>
                <w:webHidden/>
              </w:rPr>
              <w:tab/>
            </w:r>
            <w:r w:rsidR="0045145D" w:rsidRPr="0045145D">
              <w:rPr>
                <w:rFonts w:ascii="Times New Roman" w:hAnsi="Times New Roman" w:cs="Times New Roman"/>
                <w:noProof/>
                <w:webHidden/>
              </w:rPr>
              <w:fldChar w:fldCharType="begin"/>
            </w:r>
            <w:r w:rsidR="0045145D" w:rsidRPr="0045145D">
              <w:rPr>
                <w:rFonts w:ascii="Times New Roman" w:hAnsi="Times New Roman" w:cs="Times New Roman"/>
                <w:noProof/>
                <w:webHidden/>
              </w:rPr>
              <w:instrText xml:space="preserve"> PAGEREF _Toc508189743 \h </w:instrText>
            </w:r>
            <w:r w:rsidR="0045145D" w:rsidRPr="0045145D">
              <w:rPr>
                <w:rFonts w:ascii="Times New Roman" w:hAnsi="Times New Roman" w:cs="Times New Roman"/>
                <w:noProof/>
                <w:webHidden/>
              </w:rPr>
            </w:r>
            <w:r w:rsidR="0045145D" w:rsidRPr="0045145D">
              <w:rPr>
                <w:rFonts w:ascii="Times New Roman" w:hAnsi="Times New Roman" w:cs="Times New Roman"/>
                <w:noProof/>
                <w:webHidden/>
              </w:rPr>
              <w:fldChar w:fldCharType="separate"/>
            </w:r>
            <w:r w:rsidR="0045145D" w:rsidRPr="0045145D">
              <w:rPr>
                <w:rFonts w:ascii="Times New Roman" w:hAnsi="Times New Roman" w:cs="Times New Roman"/>
                <w:noProof/>
                <w:webHidden/>
              </w:rPr>
              <w:t>11</w:t>
            </w:r>
            <w:r w:rsidR="0045145D" w:rsidRPr="0045145D">
              <w:rPr>
                <w:rFonts w:ascii="Times New Roman" w:hAnsi="Times New Roman" w:cs="Times New Roman"/>
                <w:noProof/>
                <w:webHidden/>
              </w:rPr>
              <w:fldChar w:fldCharType="end"/>
            </w:r>
          </w:hyperlink>
        </w:p>
        <w:p w14:paraId="1A347873" w14:textId="4C91A9AE" w:rsidR="0045145D" w:rsidRPr="0045145D" w:rsidRDefault="00465717">
          <w:pPr>
            <w:pStyle w:val="TOC2"/>
            <w:tabs>
              <w:tab w:val="right" w:leader="dot" w:pos="9062"/>
            </w:tabs>
            <w:rPr>
              <w:rFonts w:ascii="Times New Roman" w:eastAsiaTheme="minorEastAsia" w:hAnsi="Times New Roman" w:cs="Times New Roman"/>
              <w:noProof/>
              <w:sz w:val="24"/>
              <w:szCs w:val="24"/>
              <w:lang w:val="de-DE" w:eastAsia="de-DE"/>
            </w:rPr>
          </w:pPr>
          <w:hyperlink w:anchor="_Toc508189744" w:history="1">
            <w:r w:rsidR="0045145D" w:rsidRPr="0045145D">
              <w:rPr>
                <w:rStyle w:val="Hyperlink"/>
                <w:rFonts w:ascii="Times New Roman" w:hAnsi="Times New Roman" w:cs="Times New Roman"/>
                <w:noProof/>
              </w:rPr>
              <w:t>1.3 Approaches for multimodal data fusion</w:t>
            </w:r>
            <w:r w:rsidR="0045145D" w:rsidRPr="0045145D">
              <w:rPr>
                <w:rFonts w:ascii="Times New Roman" w:hAnsi="Times New Roman" w:cs="Times New Roman"/>
                <w:noProof/>
                <w:webHidden/>
              </w:rPr>
              <w:tab/>
            </w:r>
            <w:r w:rsidR="0045145D" w:rsidRPr="0045145D">
              <w:rPr>
                <w:rFonts w:ascii="Times New Roman" w:hAnsi="Times New Roman" w:cs="Times New Roman"/>
                <w:noProof/>
                <w:webHidden/>
              </w:rPr>
              <w:fldChar w:fldCharType="begin"/>
            </w:r>
            <w:r w:rsidR="0045145D" w:rsidRPr="0045145D">
              <w:rPr>
                <w:rFonts w:ascii="Times New Roman" w:hAnsi="Times New Roman" w:cs="Times New Roman"/>
                <w:noProof/>
                <w:webHidden/>
              </w:rPr>
              <w:instrText xml:space="preserve"> PAGEREF _Toc508189744 \h </w:instrText>
            </w:r>
            <w:r w:rsidR="0045145D" w:rsidRPr="0045145D">
              <w:rPr>
                <w:rFonts w:ascii="Times New Roman" w:hAnsi="Times New Roman" w:cs="Times New Roman"/>
                <w:noProof/>
                <w:webHidden/>
              </w:rPr>
            </w:r>
            <w:r w:rsidR="0045145D" w:rsidRPr="0045145D">
              <w:rPr>
                <w:rFonts w:ascii="Times New Roman" w:hAnsi="Times New Roman" w:cs="Times New Roman"/>
                <w:noProof/>
                <w:webHidden/>
              </w:rPr>
              <w:fldChar w:fldCharType="separate"/>
            </w:r>
            <w:r w:rsidR="0045145D" w:rsidRPr="0045145D">
              <w:rPr>
                <w:rFonts w:ascii="Times New Roman" w:hAnsi="Times New Roman" w:cs="Times New Roman"/>
                <w:noProof/>
                <w:webHidden/>
              </w:rPr>
              <w:t>14</w:t>
            </w:r>
            <w:r w:rsidR="0045145D" w:rsidRPr="0045145D">
              <w:rPr>
                <w:rFonts w:ascii="Times New Roman" w:hAnsi="Times New Roman" w:cs="Times New Roman"/>
                <w:noProof/>
                <w:webHidden/>
              </w:rPr>
              <w:fldChar w:fldCharType="end"/>
            </w:r>
          </w:hyperlink>
        </w:p>
        <w:p w14:paraId="69FD9CFB" w14:textId="3BF769E5" w:rsidR="0045145D" w:rsidRPr="0045145D" w:rsidRDefault="00465717">
          <w:pPr>
            <w:pStyle w:val="TOC3"/>
            <w:tabs>
              <w:tab w:val="right" w:leader="dot" w:pos="9062"/>
            </w:tabs>
            <w:rPr>
              <w:rFonts w:ascii="Times New Roman" w:eastAsiaTheme="minorEastAsia" w:hAnsi="Times New Roman" w:cs="Times New Roman"/>
              <w:noProof/>
              <w:sz w:val="24"/>
              <w:szCs w:val="24"/>
              <w:lang w:val="de-DE" w:eastAsia="de-DE"/>
            </w:rPr>
          </w:pPr>
          <w:hyperlink w:anchor="_Toc508189745" w:history="1">
            <w:r w:rsidR="0045145D" w:rsidRPr="0045145D">
              <w:rPr>
                <w:rStyle w:val="Hyperlink"/>
                <w:rFonts w:ascii="Times New Roman" w:hAnsi="Times New Roman" w:cs="Times New Roman"/>
                <w:noProof/>
              </w:rPr>
              <w:t>1.3.1 Joint and Parallel Independent Component Analysis</w:t>
            </w:r>
            <w:r w:rsidR="0045145D" w:rsidRPr="0045145D">
              <w:rPr>
                <w:rFonts w:ascii="Times New Roman" w:hAnsi="Times New Roman" w:cs="Times New Roman"/>
                <w:noProof/>
                <w:webHidden/>
              </w:rPr>
              <w:tab/>
            </w:r>
            <w:r w:rsidR="0045145D" w:rsidRPr="0045145D">
              <w:rPr>
                <w:rFonts w:ascii="Times New Roman" w:hAnsi="Times New Roman" w:cs="Times New Roman"/>
                <w:noProof/>
                <w:webHidden/>
              </w:rPr>
              <w:fldChar w:fldCharType="begin"/>
            </w:r>
            <w:r w:rsidR="0045145D" w:rsidRPr="0045145D">
              <w:rPr>
                <w:rFonts w:ascii="Times New Roman" w:hAnsi="Times New Roman" w:cs="Times New Roman"/>
                <w:noProof/>
                <w:webHidden/>
              </w:rPr>
              <w:instrText xml:space="preserve"> PAGEREF _Toc508189745 \h </w:instrText>
            </w:r>
            <w:r w:rsidR="0045145D" w:rsidRPr="0045145D">
              <w:rPr>
                <w:rFonts w:ascii="Times New Roman" w:hAnsi="Times New Roman" w:cs="Times New Roman"/>
                <w:noProof/>
                <w:webHidden/>
              </w:rPr>
            </w:r>
            <w:r w:rsidR="0045145D" w:rsidRPr="0045145D">
              <w:rPr>
                <w:rFonts w:ascii="Times New Roman" w:hAnsi="Times New Roman" w:cs="Times New Roman"/>
                <w:noProof/>
                <w:webHidden/>
              </w:rPr>
              <w:fldChar w:fldCharType="separate"/>
            </w:r>
            <w:r w:rsidR="0045145D" w:rsidRPr="0045145D">
              <w:rPr>
                <w:rFonts w:ascii="Times New Roman" w:hAnsi="Times New Roman" w:cs="Times New Roman"/>
                <w:noProof/>
                <w:webHidden/>
              </w:rPr>
              <w:t>14</w:t>
            </w:r>
            <w:r w:rsidR="0045145D" w:rsidRPr="0045145D">
              <w:rPr>
                <w:rFonts w:ascii="Times New Roman" w:hAnsi="Times New Roman" w:cs="Times New Roman"/>
                <w:noProof/>
                <w:webHidden/>
              </w:rPr>
              <w:fldChar w:fldCharType="end"/>
            </w:r>
          </w:hyperlink>
        </w:p>
        <w:p w14:paraId="417C34C8" w14:textId="695AB459" w:rsidR="0045145D" w:rsidRPr="0045145D" w:rsidRDefault="00465717">
          <w:pPr>
            <w:pStyle w:val="TOC3"/>
            <w:tabs>
              <w:tab w:val="right" w:leader="dot" w:pos="9062"/>
            </w:tabs>
            <w:rPr>
              <w:rFonts w:ascii="Times New Roman" w:eastAsiaTheme="minorEastAsia" w:hAnsi="Times New Roman" w:cs="Times New Roman"/>
              <w:noProof/>
              <w:sz w:val="24"/>
              <w:szCs w:val="24"/>
              <w:lang w:val="de-DE" w:eastAsia="de-DE"/>
            </w:rPr>
          </w:pPr>
          <w:hyperlink w:anchor="_Toc508189746" w:history="1">
            <w:r w:rsidR="0045145D" w:rsidRPr="0045145D">
              <w:rPr>
                <w:rStyle w:val="Hyperlink"/>
                <w:rFonts w:ascii="Times New Roman" w:hAnsi="Times New Roman" w:cs="Times New Roman"/>
                <w:noProof/>
              </w:rPr>
              <w:t>1.3.2 Multiway Partial Least Squares regression for EEG and fMRI</w:t>
            </w:r>
            <w:r w:rsidR="0045145D" w:rsidRPr="0045145D">
              <w:rPr>
                <w:rFonts w:ascii="Times New Roman" w:hAnsi="Times New Roman" w:cs="Times New Roman"/>
                <w:noProof/>
                <w:webHidden/>
              </w:rPr>
              <w:tab/>
            </w:r>
            <w:r w:rsidR="0045145D" w:rsidRPr="0045145D">
              <w:rPr>
                <w:rFonts w:ascii="Times New Roman" w:hAnsi="Times New Roman" w:cs="Times New Roman"/>
                <w:noProof/>
                <w:webHidden/>
              </w:rPr>
              <w:fldChar w:fldCharType="begin"/>
            </w:r>
            <w:r w:rsidR="0045145D" w:rsidRPr="0045145D">
              <w:rPr>
                <w:rFonts w:ascii="Times New Roman" w:hAnsi="Times New Roman" w:cs="Times New Roman"/>
                <w:noProof/>
                <w:webHidden/>
              </w:rPr>
              <w:instrText xml:space="preserve"> PAGEREF _Toc508189746 \h </w:instrText>
            </w:r>
            <w:r w:rsidR="0045145D" w:rsidRPr="0045145D">
              <w:rPr>
                <w:rFonts w:ascii="Times New Roman" w:hAnsi="Times New Roman" w:cs="Times New Roman"/>
                <w:noProof/>
                <w:webHidden/>
              </w:rPr>
            </w:r>
            <w:r w:rsidR="0045145D" w:rsidRPr="0045145D">
              <w:rPr>
                <w:rFonts w:ascii="Times New Roman" w:hAnsi="Times New Roman" w:cs="Times New Roman"/>
                <w:noProof/>
                <w:webHidden/>
              </w:rPr>
              <w:fldChar w:fldCharType="separate"/>
            </w:r>
            <w:r w:rsidR="0045145D" w:rsidRPr="0045145D">
              <w:rPr>
                <w:rFonts w:ascii="Times New Roman" w:hAnsi="Times New Roman" w:cs="Times New Roman"/>
                <w:noProof/>
                <w:webHidden/>
              </w:rPr>
              <w:t>17</w:t>
            </w:r>
            <w:r w:rsidR="0045145D" w:rsidRPr="0045145D">
              <w:rPr>
                <w:rFonts w:ascii="Times New Roman" w:hAnsi="Times New Roman" w:cs="Times New Roman"/>
                <w:noProof/>
                <w:webHidden/>
              </w:rPr>
              <w:fldChar w:fldCharType="end"/>
            </w:r>
          </w:hyperlink>
        </w:p>
        <w:p w14:paraId="5501B033" w14:textId="76F4A31B" w:rsidR="0045145D" w:rsidRPr="0045145D" w:rsidRDefault="00465717">
          <w:pPr>
            <w:pStyle w:val="TOC3"/>
            <w:tabs>
              <w:tab w:val="right" w:leader="dot" w:pos="9062"/>
            </w:tabs>
            <w:rPr>
              <w:rFonts w:ascii="Times New Roman" w:eastAsiaTheme="minorEastAsia" w:hAnsi="Times New Roman" w:cs="Times New Roman"/>
              <w:noProof/>
              <w:sz w:val="24"/>
              <w:szCs w:val="24"/>
              <w:lang w:val="de-DE" w:eastAsia="de-DE"/>
            </w:rPr>
          </w:pPr>
          <w:hyperlink w:anchor="_Toc508189747" w:history="1">
            <w:r w:rsidR="0045145D" w:rsidRPr="0045145D">
              <w:rPr>
                <w:rStyle w:val="Hyperlink"/>
                <w:rFonts w:ascii="Times New Roman" w:hAnsi="Times New Roman" w:cs="Times New Roman"/>
                <w:noProof/>
              </w:rPr>
              <w:t>1.3.3 Multilevel Modeling</w:t>
            </w:r>
            <w:r w:rsidR="0045145D" w:rsidRPr="0045145D">
              <w:rPr>
                <w:rFonts w:ascii="Times New Roman" w:hAnsi="Times New Roman" w:cs="Times New Roman"/>
                <w:noProof/>
                <w:webHidden/>
              </w:rPr>
              <w:tab/>
            </w:r>
            <w:r w:rsidR="0045145D" w:rsidRPr="0045145D">
              <w:rPr>
                <w:rFonts w:ascii="Times New Roman" w:hAnsi="Times New Roman" w:cs="Times New Roman"/>
                <w:noProof/>
                <w:webHidden/>
              </w:rPr>
              <w:fldChar w:fldCharType="begin"/>
            </w:r>
            <w:r w:rsidR="0045145D" w:rsidRPr="0045145D">
              <w:rPr>
                <w:rFonts w:ascii="Times New Roman" w:hAnsi="Times New Roman" w:cs="Times New Roman"/>
                <w:noProof/>
                <w:webHidden/>
              </w:rPr>
              <w:instrText xml:space="preserve"> PAGEREF _Toc508189747 \h </w:instrText>
            </w:r>
            <w:r w:rsidR="0045145D" w:rsidRPr="0045145D">
              <w:rPr>
                <w:rFonts w:ascii="Times New Roman" w:hAnsi="Times New Roman" w:cs="Times New Roman"/>
                <w:noProof/>
                <w:webHidden/>
              </w:rPr>
            </w:r>
            <w:r w:rsidR="0045145D" w:rsidRPr="0045145D">
              <w:rPr>
                <w:rFonts w:ascii="Times New Roman" w:hAnsi="Times New Roman" w:cs="Times New Roman"/>
                <w:noProof/>
                <w:webHidden/>
              </w:rPr>
              <w:fldChar w:fldCharType="separate"/>
            </w:r>
            <w:r w:rsidR="0045145D" w:rsidRPr="0045145D">
              <w:rPr>
                <w:rFonts w:ascii="Times New Roman" w:hAnsi="Times New Roman" w:cs="Times New Roman"/>
                <w:noProof/>
                <w:webHidden/>
              </w:rPr>
              <w:t>18</w:t>
            </w:r>
            <w:r w:rsidR="0045145D" w:rsidRPr="0045145D">
              <w:rPr>
                <w:rFonts w:ascii="Times New Roman" w:hAnsi="Times New Roman" w:cs="Times New Roman"/>
                <w:noProof/>
                <w:webHidden/>
              </w:rPr>
              <w:fldChar w:fldCharType="end"/>
            </w:r>
          </w:hyperlink>
        </w:p>
        <w:p w14:paraId="3CD182AC" w14:textId="07BD4F0A" w:rsidR="0045145D" w:rsidRPr="0045145D" w:rsidRDefault="00465717">
          <w:pPr>
            <w:pStyle w:val="TOC2"/>
            <w:tabs>
              <w:tab w:val="right" w:leader="dot" w:pos="9062"/>
            </w:tabs>
            <w:rPr>
              <w:rFonts w:ascii="Times New Roman" w:eastAsiaTheme="minorEastAsia" w:hAnsi="Times New Roman" w:cs="Times New Roman"/>
              <w:noProof/>
              <w:sz w:val="24"/>
              <w:szCs w:val="24"/>
              <w:lang w:val="de-DE" w:eastAsia="de-DE"/>
            </w:rPr>
          </w:pPr>
          <w:hyperlink w:anchor="_Toc508189748" w:history="1">
            <w:r w:rsidR="0045145D" w:rsidRPr="0045145D">
              <w:rPr>
                <w:rStyle w:val="Hyperlink"/>
                <w:rFonts w:ascii="Times New Roman" w:hAnsi="Times New Roman" w:cs="Times New Roman"/>
                <w:noProof/>
              </w:rPr>
              <w:t>1.4 Aims of this study</w:t>
            </w:r>
            <w:r w:rsidR="0045145D" w:rsidRPr="0045145D">
              <w:rPr>
                <w:rFonts w:ascii="Times New Roman" w:hAnsi="Times New Roman" w:cs="Times New Roman"/>
                <w:noProof/>
                <w:webHidden/>
              </w:rPr>
              <w:tab/>
            </w:r>
            <w:r w:rsidR="0045145D" w:rsidRPr="0045145D">
              <w:rPr>
                <w:rFonts w:ascii="Times New Roman" w:hAnsi="Times New Roman" w:cs="Times New Roman"/>
                <w:noProof/>
                <w:webHidden/>
              </w:rPr>
              <w:fldChar w:fldCharType="begin"/>
            </w:r>
            <w:r w:rsidR="0045145D" w:rsidRPr="0045145D">
              <w:rPr>
                <w:rFonts w:ascii="Times New Roman" w:hAnsi="Times New Roman" w:cs="Times New Roman"/>
                <w:noProof/>
                <w:webHidden/>
              </w:rPr>
              <w:instrText xml:space="preserve"> PAGEREF _Toc508189748 \h </w:instrText>
            </w:r>
            <w:r w:rsidR="0045145D" w:rsidRPr="0045145D">
              <w:rPr>
                <w:rFonts w:ascii="Times New Roman" w:hAnsi="Times New Roman" w:cs="Times New Roman"/>
                <w:noProof/>
                <w:webHidden/>
              </w:rPr>
            </w:r>
            <w:r w:rsidR="0045145D" w:rsidRPr="0045145D">
              <w:rPr>
                <w:rFonts w:ascii="Times New Roman" w:hAnsi="Times New Roman" w:cs="Times New Roman"/>
                <w:noProof/>
                <w:webHidden/>
              </w:rPr>
              <w:fldChar w:fldCharType="separate"/>
            </w:r>
            <w:r w:rsidR="0045145D" w:rsidRPr="0045145D">
              <w:rPr>
                <w:rFonts w:ascii="Times New Roman" w:hAnsi="Times New Roman" w:cs="Times New Roman"/>
                <w:noProof/>
                <w:webHidden/>
              </w:rPr>
              <w:t>19</w:t>
            </w:r>
            <w:r w:rsidR="0045145D" w:rsidRPr="0045145D">
              <w:rPr>
                <w:rFonts w:ascii="Times New Roman" w:hAnsi="Times New Roman" w:cs="Times New Roman"/>
                <w:noProof/>
                <w:webHidden/>
              </w:rPr>
              <w:fldChar w:fldCharType="end"/>
            </w:r>
          </w:hyperlink>
        </w:p>
        <w:p w14:paraId="4C8EDAC6" w14:textId="1AD9FDE4" w:rsidR="0045145D" w:rsidRPr="0045145D" w:rsidRDefault="00465717">
          <w:pPr>
            <w:pStyle w:val="TOC3"/>
            <w:tabs>
              <w:tab w:val="right" w:leader="dot" w:pos="9062"/>
            </w:tabs>
            <w:rPr>
              <w:rFonts w:ascii="Times New Roman" w:eastAsiaTheme="minorEastAsia" w:hAnsi="Times New Roman" w:cs="Times New Roman"/>
              <w:noProof/>
              <w:sz w:val="24"/>
              <w:szCs w:val="24"/>
              <w:lang w:val="de-DE" w:eastAsia="de-DE"/>
            </w:rPr>
          </w:pPr>
          <w:hyperlink w:anchor="_Toc508189749" w:history="1">
            <w:r w:rsidR="0045145D" w:rsidRPr="0045145D">
              <w:rPr>
                <w:rStyle w:val="Hyperlink"/>
                <w:rFonts w:ascii="Times New Roman" w:hAnsi="Times New Roman" w:cs="Times New Roman"/>
                <w:noProof/>
              </w:rPr>
              <w:t>1.4.1 Investigating mechanisms of cognitive control with EEG-fMRI</w:t>
            </w:r>
            <w:r w:rsidR="0045145D" w:rsidRPr="0045145D">
              <w:rPr>
                <w:rFonts w:ascii="Times New Roman" w:hAnsi="Times New Roman" w:cs="Times New Roman"/>
                <w:noProof/>
                <w:webHidden/>
              </w:rPr>
              <w:tab/>
            </w:r>
            <w:r w:rsidR="0045145D" w:rsidRPr="0045145D">
              <w:rPr>
                <w:rFonts w:ascii="Times New Roman" w:hAnsi="Times New Roman" w:cs="Times New Roman"/>
                <w:noProof/>
                <w:webHidden/>
              </w:rPr>
              <w:fldChar w:fldCharType="begin"/>
            </w:r>
            <w:r w:rsidR="0045145D" w:rsidRPr="0045145D">
              <w:rPr>
                <w:rFonts w:ascii="Times New Roman" w:hAnsi="Times New Roman" w:cs="Times New Roman"/>
                <w:noProof/>
                <w:webHidden/>
              </w:rPr>
              <w:instrText xml:space="preserve"> PAGEREF _Toc508189749 \h </w:instrText>
            </w:r>
            <w:r w:rsidR="0045145D" w:rsidRPr="0045145D">
              <w:rPr>
                <w:rFonts w:ascii="Times New Roman" w:hAnsi="Times New Roman" w:cs="Times New Roman"/>
                <w:noProof/>
                <w:webHidden/>
              </w:rPr>
            </w:r>
            <w:r w:rsidR="0045145D" w:rsidRPr="0045145D">
              <w:rPr>
                <w:rFonts w:ascii="Times New Roman" w:hAnsi="Times New Roman" w:cs="Times New Roman"/>
                <w:noProof/>
                <w:webHidden/>
              </w:rPr>
              <w:fldChar w:fldCharType="separate"/>
            </w:r>
            <w:r w:rsidR="0045145D" w:rsidRPr="0045145D">
              <w:rPr>
                <w:rFonts w:ascii="Times New Roman" w:hAnsi="Times New Roman" w:cs="Times New Roman"/>
                <w:noProof/>
                <w:webHidden/>
              </w:rPr>
              <w:t>19</w:t>
            </w:r>
            <w:r w:rsidR="0045145D" w:rsidRPr="0045145D">
              <w:rPr>
                <w:rFonts w:ascii="Times New Roman" w:hAnsi="Times New Roman" w:cs="Times New Roman"/>
                <w:noProof/>
                <w:webHidden/>
              </w:rPr>
              <w:fldChar w:fldCharType="end"/>
            </w:r>
          </w:hyperlink>
        </w:p>
        <w:p w14:paraId="1F6BB30D" w14:textId="4846ADA9" w:rsidR="0045145D" w:rsidRPr="0045145D" w:rsidRDefault="00465717">
          <w:pPr>
            <w:pStyle w:val="TOC3"/>
            <w:tabs>
              <w:tab w:val="right" w:leader="dot" w:pos="9062"/>
            </w:tabs>
            <w:rPr>
              <w:rFonts w:ascii="Times New Roman" w:eastAsiaTheme="minorEastAsia" w:hAnsi="Times New Roman" w:cs="Times New Roman"/>
              <w:noProof/>
              <w:sz w:val="24"/>
              <w:szCs w:val="24"/>
              <w:lang w:val="de-DE" w:eastAsia="de-DE"/>
            </w:rPr>
          </w:pPr>
          <w:hyperlink w:anchor="_Toc508189750" w:history="1">
            <w:r w:rsidR="0045145D" w:rsidRPr="0045145D">
              <w:rPr>
                <w:rStyle w:val="Hyperlink"/>
                <w:rFonts w:ascii="Times New Roman" w:hAnsi="Times New Roman" w:cs="Times New Roman"/>
                <w:noProof/>
              </w:rPr>
              <w:t>1.4.2 The practicability of multimodal data fusion</w:t>
            </w:r>
            <w:r w:rsidR="0045145D" w:rsidRPr="0045145D">
              <w:rPr>
                <w:rFonts w:ascii="Times New Roman" w:hAnsi="Times New Roman" w:cs="Times New Roman"/>
                <w:noProof/>
                <w:webHidden/>
              </w:rPr>
              <w:tab/>
            </w:r>
            <w:r w:rsidR="0045145D" w:rsidRPr="0045145D">
              <w:rPr>
                <w:rFonts w:ascii="Times New Roman" w:hAnsi="Times New Roman" w:cs="Times New Roman"/>
                <w:noProof/>
                <w:webHidden/>
              </w:rPr>
              <w:fldChar w:fldCharType="begin"/>
            </w:r>
            <w:r w:rsidR="0045145D" w:rsidRPr="0045145D">
              <w:rPr>
                <w:rFonts w:ascii="Times New Roman" w:hAnsi="Times New Roman" w:cs="Times New Roman"/>
                <w:noProof/>
                <w:webHidden/>
              </w:rPr>
              <w:instrText xml:space="preserve"> PAGEREF _Toc508189750 \h </w:instrText>
            </w:r>
            <w:r w:rsidR="0045145D" w:rsidRPr="0045145D">
              <w:rPr>
                <w:rFonts w:ascii="Times New Roman" w:hAnsi="Times New Roman" w:cs="Times New Roman"/>
                <w:noProof/>
                <w:webHidden/>
              </w:rPr>
            </w:r>
            <w:r w:rsidR="0045145D" w:rsidRPr="0045145D">
              <w:rPr>
                <w:rFonts w:ascii="Times New Roman" w:hAnsi="Times New Roman" w:cs="Times New Roman"/>
                <w:noProof/>
                <w:webHidden/>
              </w:rPr>
              <w:fldChar w:fldCharType="separate"/>
            </w:r>
            <w:r w:rsidR="0045145D" w:rsidRPr="0045145D">
              <w:rPr>
                <w:rFonts w:ascii="Times New Roman" w:hAnsi="Times New Roman" w:cs="Times New Roman"/>
                <w:noProof/>
                <w:webHidden/>
              </w:rPr>
              <w:t>20</w:t>
            </w:r>
            <w:r w:rsidR="0045145D" w:rsidRPr="0045145D">
              <w:rPr>
                <w:rFonts w:ascii="Times New Roman" w:hAnsi="Times New Roman" w:cs="Times New Roman"/>
                <w:noProof/>
                <w:webHidden/>
              </w:rPr>
              <w:fldChar w:fldCharType="end"/>
            </w:r>
          </w:hyperlink>
        </w:p>
        <w:p w14:paraId="01C0BA64" w14:textId="14FF2BDE" w:rsidR="0045145D" w:rsidRPr="0045145D" w:rsidRDefault="00465717">
          <w:pPr>
            <w:pStyle w:val="TOC1"/>
            <w:tabs>
              <w:tab w:val="right" w:leader="dot" w:pos="9062"/>
            </w:tabs>
            <w:rPr>
              <w:rFonts w:ascii="Times New Roman" w:eastAsiaTheme="minorEastAsia" w:hAnsi="Times New Roman" w:cs="Times New Roman"/>
              <w:noProof/>
              <w:sz w:val="24"/>
              <w:szCs w:val="24"/>
              <w:lang w:val="de-DE" w:eastAsia="de-DE"/>
            </w:rPr>
          </w:pPr>
          <w:hyperlink w:anchor="_Toc508189751" w:history="1">
            <w:r w:rsidR="0045145D" w:rsidRPr="0045145D">
              <w:rPr>
                <w:rStyle w:val="Hyperlink"/>
                <w:rFonts w:ascii="Times New Roman" w:hAnsi="Times New Roman" w:cs="Times New Roman"/>
                <w:noProof/>
              </w:rPr>
              <w:t>2. Methods</w:t>
            </w:r>
            <w:r w:rsidR="0045145D" w:rsidRPr="0045145D">
              <w:rPr>
                <w:rFonts w:ascii="Times New Roman" w:hAnsi="Times New Roman" w:cs="Times New Roman"/>
                <w:noProof/>
                <w:webHidden/>
              </w:rPr>
              <w:tab/>
            </w:r>
            <w:r w:rsidR="0045145D" w:rsidRPr="0045145D">
              <w:rPr>
                <w:rFonts w:ascii="Times New Roman" w:hAnsi="Times New Roman" w:cs="Times New Roman"/>
                <w:noProof/>
                <w:webHidden/>
              </w:rPr>
              <w:fldChar w:fldCharType="begin"/>
            </w:r>
            <w:r w:rsidR="0045145D" w:rsidRPr="0045145D">
              <w:rPr>
                <w:rFonts w:ascii="Times New Roman" w:hAnsi="Times New Roman" w:cs="Times New Roman"/>
                <w:noProof/>
                <w:webHidden/>
              </w:rPr>
              <w:instrText xml:space="preserve"> PAGEREF _Toc508189751 \h </w:instrText>
            </w:r>
            <w:r w:rsidR="0045145D" w:rsidRPr="0045145D">
              <w:rPr>
                <w:rFonts w:ascii="Times New Roman" w:hAnsi="Times New Roman" w:cs="Times New Roman"/>
                <w:noProof/>
                <w:webHidden/>
              </w:rPr>
            </w:r>
            <w:r w:rsidR="0045145D" w:rsidRPr="0045145D">
              <w:rPr>
                <w:rFonts w:ascii="Times New Roman" w:hAnsi="Times New Roman" w:cs="Times New Roman"/>
                <w:noProof/>
                <w:webHidden/>
              </w:rPr>
              <w:fldChar w:fldCharType="separate"/>
            </w:r>
            <w:r w:rsidR="0045145D" w:rsidRPr="0045145D">
              <w:rPr>
                <w:rFonts w:ascii="Times New Roman" w:hAnsi="Times New Roman" w:cs="Times New Roman"/>
                <w:noProof/>
                <w:webHidden/>
              </w:rPr>
              <w:t>22</w:t>
            </w:r>
            <w:r w:rsidR="0045145D" w:rsidRPr="0045145D">
              <w:rPr>
                <w:rFonts w:ascii="Times New Roman" w:hAnsi="Times New Roman" w:cs="Times New Roman"/>
                <w:noProof/>
                <w:webHidden/>
              </w:rPr>
              <w:fldChar w:fldCharType="end"/>
            </w:r>
          </w:hyperlink>
        </w:p>
        <w:p w14:paraId="59BB3870" w14:textId="2394AFFC" w:rsidR="0045145D" w:rsidRPr="0045145D" w:rsidRDefault="00465717">
          <w:pPr>
            <w:pStyle w:val="TOC2"/>
            <w:tabs>
              <w:tab w:val="right" w:leader="dot" w:pos="9062"/>
            </w:tabs>
            <w:rPr>
              <w:rFonts w:ascii="Times New Roman" w:eastAsiaTheme="minorEastAsia" w:hAnsi="Times New Roman" w:cs="Times New Roman"/>
              <w:noProof/>
              <w:sz w:val="24"/>
              <w:szCs w:val="24"/>
              <w:lang w:val="de-DE" w:eastAsia="de-DE"/>
            </w:rPr>
          </w:pPr>
          <w:hyperlink w:anchor="_Toc508189752" w:history="1">
            <w:r w:rsidR="0045145D" w:rsidRPr="0045145D">
              <w:rPr>
                <w:rStyle w:val="Hyperlink"/>
                <w:rFonts w:ascii="Times New Roman" w:hAnsi="Times New Roman" w:cs="Times New Roman"/>
                <w:noProof/>
              </w:rPr>
              <w:t>2.1 Participants</w:t>
            </w:r>
            <w:r w:rsidR="0045145D" w:rsidRPr="0045145D">
              <w:rPr>
                <w:rFonts w:ascii="Times New Roman" w:hAnsi="Times New Roman" w:cs="Times New Roman"/>
                <w:noProof/>
                <w:webHidden/>
              </w:rPr>
              <w:tab/>
            </w:r>
            <w:r w:rsidR="0045145D" w:rsidRPr="0045145D">
              <w:rPr>
                <w:rFonts w:ascii="Times New Roman" w:hAnsi="Times New Roman" w:cs="Times New Roman"/>
                <w:noProof/>
                <w:webHidden/>
              </w:rPr>
              <w:fldChar w:fldCharType="begin"/>
            </w:r>
            <w:r w:rsidR="0045145D" w:rsidRPr="0045145D">
              <w:rPr>
                <w:rFonts w:ascii="Times New Roman" w:hAnsi="Times New Roman" w:cs="Times New Roman"/>
                <w:noProof/>
                <w:webHidden/>
              </w:rPr>
              <w:instrText xml:space="preserve"> PAGEREF _Toc508189752 \h </w:instrText>
            </w:r>
            <w:r w:rsidR="0045145D" w:rsidRPr="0045145D">
              <w:rPr>
                <w:rFonts w:ascii="Times New Roman" w:hAnsi="Times New Roman" w:cs="Times New Roman"/>
                <w:noProof/>
                <w:webHidden/>
              </w:rPr>
            </w:r>
            <w:r w:rsidR="0045145D" w:rsidRPr="0045145D">
              <w:rPr>
                <w:rFonts w:ascii="Times New Roman" w:hAnsi="Times New Roman" w:cs="Times New Roman"/>
                <w:noProof/>
                <w:webHidden/>
              </w:rPr>
              <w:fldChar w:fldCharType="separate"/>
            </w:r>
            <w:r w:rsidR="0045145D" w:rsidRPr="0045145D">
              <w:rPr>
                <w:rFonts w:ascii="Times New Roman" w:hAnsi="Times New Roman" w:cs="Times New Roman"/>
                <w:noProof/>
                <w:webHidden/>
              </w:rPr>
              <w:t>22</w:t>
            </w:r>
            <w:r w:rsidR="0045145D" w:rsidRPr="0045145D">
              <w:rPr>
                <w:rFonts w:ascii="Times New Roman" w:hAnsi="Times New Roman" w:cs="Times New Roman"/>
                <w:noProof/>
                <w:webHidden/>
              </w:rPr>
              <w:fldChar w:fldCharType="end"/>
            </w:r>
          </w:hyperlink>
        </w:p>
        <w:p w14:paraId="7E70FDAC" w14:textId="035308FE" w:rsidR="0045145D" w:rsidRPr="0045145D" w:rsidRDefault="00465717">
          <w:pPr>
            <w:pStyle w:val="TOC2"/>
            <w:tabs>
              <w:tab w:val="right" w:leader="dot" w:pos="9062"/>
            </w:tabs>
            <w:rPr>
              <w:rFonts w:ascii="Times New Roman" w:eastAsiaTheme="minorEastAsia" w:hAnsi="Times New Roman" w:cs="Times New Roman"/>
              <w:noProof/>
              <w:sz w:val="24"/>
              <w:szCs w:val="24"/>
              <w:lang w:val="de-DE" w:eastAsia="de-DE"/>
            </w:rPr>
          </w:pPr>
          <w:hyperlink w:anchor="_Toc508189753" w:history="1">
            <w:r w:rsidR="0045145D" w:rsidRPr="0045145D">
              <w:rPr>
                <w:rStyle w:val="Hyperlink"/>
                <w:rFonts w:ascii="Times New Roman" w:hAnsi="Times New Roman" w:cs="Times New Roman"/>
                <w:noProof/>
              </w:rPr>
              <w:t>2.2 Experimental Design and Setup</w:t>
            </w:r>
            <w:r w:rsidR="0045145D" w:rsidRPr="0045145D">
              <w:rPr>
                <w:rFonts w:ascii="Times New Roman" w:hAnsi="Times New Roman" w:cs="Times New Roman"/>
                <w:noProof/>
                <w:webHidden/>
              </w:rPr>
              <w:tab/>
            </w:r>
            <w:r w:rsidR="0045145D" w:rsidRPr="0045145D">
              <w:rPr>
                <w:rFonts w:ascii="Times New Roman" w:hAnsi="Times New Roman" w:cs="Times New Roman"/>
                <w:noProof/>
                <w:webHidden/>
              </w:rPr>
              <w:fldChar w:fldCharType="begin"/>
            </w:r>
            <w:r w:rsidR="0045145D" w:rsidRPr="0045145D">
              <w:rPr>
                <w:rFonts w:ascii="Times New Roman" w:hAnsi="Times New Roman" w:cs="Times New Roman"/>
                <w:noProof/>
                <w:webHidden/>
              </w:rPr>
              <w:instrText xml:space="preserve"> PAGEREF _Toc508189753 \h </w:instrText>
            </w:r>
            <w:r w:rsidR="0045145D" w:rsidRPr="0045145D">
              <w:rPr>
                <w:rFonts w:ascii="Times New Roman" w:hAnsi="Times New Roman" w:cs="Times New Roman"/>
                <w:noProof/>
                <w:webHidden/>
              </w:rPr>
            </w:r>
            <w:r w:rsidR="0045145D" w:rsidRPr="0045145D">
              <w:rPr>
                <w:rFonts w:ascii="Times New Roman" w:hAnsi="Times New Roman" w:cs="Times New Roman"/>
                <w:noProof/>
                <w:webHidden/>
              </w:rPr>
              <w:fldChar w:fldCharType="separate"/>
            </w:r>
            <w:r w:rsidR="0045145D" w:rsidRPr="0045145D">
              <w:rPr>
                <w:rFonts w:ascii="Times New Roman" w:hAnsi="Times New Roman" w:cs="Times New Roman"/>
                <w:noProof/>
                <w:webHidden/>
              </w:rPr>
              <w:t>22</w:t>
            </w:r>
            <w:r w:rsidR="0045145D" w:rsidRPr="0045145D">
              <w:rPr>
                <w:rFonts w:ascii="Times New Roman" w:hAnsi="Times New Roman" w:cs="Times New Roman"/>
                <w:noProof/>
                <w:webHidden/>
              </w:rPr>
              <w:fldChar w:fldCharType="end"/>
            </w:r>
          </w:hyperlink>
        </w:p>
        <w:p w14:paraId="4FC0B049" w14:textId="2CC4497C" w:rsidR="0045145D" w:rsidRPr="0045145D" w:rsidRDefault="00465717">
          <w:pPr>
            <w:pStyle w:val="TOC3"/>
            <w:tabs>
              <w:tab w:val="right" w:leader="dot" w:pos="9062"/>
            </w:tabs>
            <w:rPr>
              <w:rFonts w:ascii="Times New Roman" w:eastAsiaTheme="minorEastAsia" w:hAnsi="Times New Roman" w:cs="Times New Roman"/>
              <w:noProof/>
              <w:sz w:val="24"/>
              <w:szCs w:val="24"/>
              <w:lang w:val="de-DE" w:eastAsia="de-DE"/>
            </w:rPr>
          </w:pPr>
          <w:hyperlink w:anchor="_Toc508189754" w:history="1">
            <w:r w:rsidR="0045145D" w:rsidRPr="0045145D">
              <w:rPr>
                <w:rStyle w:val="Hyperlink"/>
                <w:rFonts w:ascii="Times New Roman" w:hAnsi="Times New Roman" w:cs="Times New Roman"/>
                <w:noProof/>
              </w:rPr>
              <w:t>2.2.1 General Procedure</w:t>
            </w:r>
            <w:r w:rsidR="0045145D" w:rsidRPr="0045145D">
              <w:rPr>
                <w:rFonts w:ascii="Times New Roman" w:hAnsi="Times New Roman" w:cs="Times New Roman"/>
                <w:noProof/>
                <w:webHidden/>
              </w:rPr>
              <w:tab/>
            </w:r>
            <w:r w:rsidR="0045145D" w:rsidRPr="0045145D">
              <w:rPr>
                <w:rFonts w:ascii="Times New Roman" w:hAnsi="Times New Roman" w:cs="Times New Roman"/>
                <w:noProof/>
                <w:webHidden/>
              </w:rPr>
              <w:fldChar w:fldCharType="begin"/>
            </w:r>
            <w:r w:rsidR="0045145D" w:rsidRPr="0045145D">
              <w:rPr>
                <w:rFonts w:ascii="Times New Roman" w:hAnsi="Times New Roman" w:cs="Times New Roman"/>
                <w:noProof/>
                <w:webHidden/>
              </w:rPr>
              <w:instrText xml:space="preserve"> PAGEREF _Toc508189754 \h </w:instrText>
            </w:r>
            <w:r w:rsidR="0045145D" w:rsidRPr="0045145D">
              <w:rPr>
                <w:rFonts w:ascii="Times New Roman" w:hAnsi="Times New Roman" w:cs="Times New Roman"/>
                <w:noProof/>
                <w:webHidden/>
              </w:rPr>
            </w:r>
            <w:r w:rsidR="0045145D" w:rsidRPr="0045145D">
              <w:rPr>
                <w:rFonts w:ascii="Times New Roman" w:hAnsi="Times New Roman" w:cs="Times New Roman"/>
                <w:noProof/>
                <w:webHidden/>
              </w:rPr>
              <w:fldChar w:fldCharType="separate"/>
            </w:r>
            <w:r w:rsidR="0045145D" w:rsidRPr="0045145D">
              <w:rPr>
                <w:rFonts w:ascii="Times New Roman" w:hAnsi="Times New Roman" w:cs="Times New Roman"/>
                <w:noProof/>
                <w:webHidden/>
              </w:rPr>
              <w:t>22</w:t>
            </w:r>
            <w:r w:rsidR="0045145D" w:rsidRPr="0045145D">
              <w:rPr>
                <w:rFonts w:ascii="Times New Roman" w:hAnsi="Times New Roman" w:cs="Times New Roman"/>
                <w:noProof/>
                <w:webHidden/>
              </w:rPr>
              <w:fldChar w:fldCharType="end"/>
            </w:r>
          </w:hyperlink>
        </w:p>
        <w:p w14:paraId="2E37C3A7" w14:textId="184FD669" w:rsidR="0045145D" w:rsidRPr="0045145D" w:rsidRDefault="00465717">
          <w:pPr>
            <w:pStyle w:val="TOC3"/>
            <w:tabs>
              <w:tab w:val="right" w:leader="dot" w:pos="9062"/>
            </w:tabs>
            <w:rPr>
              <w:rFonts w:ascii="Times New Roman" w:eastAsiaTheme="minorEastAsia" w:hAnsi="Times New Roman" w:cs="Times New Roman"/>
              <w:noProof/>
              <w:sz w:val="24"/>
              <w:szCs w:val="24"/>
              <w:lang w:val="de-DE" w:eastAsia="de-DE"/>
            </w:rPr>
          </w:pPr>
          <w:hyperlink w:anchor="_Toc508189755" w:history="1">
            <w:r w:rsidR="0045145D" w:rsidRPr="0045145D">
              <w:rPr>
                <w:rStyle w:val="Hyperlink"/>
                <w:rFonts w:ascii="Times New Roman" w:hAnsi="Times New Roman" w:cs="Times New Roman"/>
                <w:noProof/>
              </w:rPr>
              <w:t>2.2.2 DPX Paradigm</w:t>
            </w:r>
            <w:r w:rsidR="0045145D" w:rsidRPr="0045145D">
              <w:rPr>
                <w:rFonts w:ascii="Times New Roman" w:hAnsi="Times New Roman" w:cs="Times New Roman"/>
                <w:noProof/>
                <w:webHidden/>
              </w:rPr>
              <w:tab/>
            </w:r>
            <w:r w:rsidR="0045145D" w:rsidRPr="0045145D">
              <w:rPr>
                <w:rFonts w:ascii="Times New Roman" w:hAnsi="Times New Roman" w:cs="Times New Roman"/>
                <w:noProof/>
                <w:webHidden/>
              </w:rPr>
              <w:fldChar w:fldCharType="begin"/>
            </w:r>
            <w:r w:rsidR="0045145D" w:rsidRPr="0045145D">
              <w:rPr>
                <w:rFonts w:ascii="Times New Roman" w:hAnsi="Times New Roman" w:cs="Times New Roman"/>
                <w:noProof/>
                <w:webHidden/>
              </w:rPr>
              <w:instrText xml:space="preserve"> PAGEREF _Toc508189755 \h </w:instrText>
            </w:r>
            <w:r w:rsidR="0045145D" w:rsidRPr="0045145D">
              <w:rPr>
                <w:rFonts w:ascii="Times New Roman" w:hAnsi="Times New Roman" w:cs="Times New Roman"/>
                <w:noProof/>
                <w:webHidden/>
              </w:rPr>
            </w:r>
            <w:r w:rsidR="0045145D" w:rsidRPr="0045145D">
              <w:rPr>
                <w:rFonts w:ascii="Times New Roman" w:hAnsi="Times New Roman" w:cs="Times New Roman"/>
                <w:noProof/>
                <w:webHidden/>
              </w:rPr>
              <w:fldChar w:fldCharType="separate"/>
            </w:r>
            <w:r w:rsidR="0045145D" w:rsidRPr="0045145D">
              <w:rPr>
                <w:rFonts w:ascii="Times New Roman" w:hAnsi="Times New Roman" w:cs="Times New Roman"/>
                <w:noProof/>
                <w:webHidden/>
              </w:rPr>
              <w:t>24</w:t>
            </w:r>
            <w:r w:rsidR="0045145D" w:rsidRPr="0045145D">
              <w:rPr>
                <w:rFonts w:ascii="Times New Roman" w:hAnsi="Times New Roman" w:cs="Times New Roman"/>
                <w:noProof/>
                <w:webHidden/>
              </w:rPr>
              <w:fldChar w:fldCharType="end"/>
            </w:r>
          </w:hyperlink>
        </w:p>
        <w:p w14:paraId="2C599D0F" w14:textId="29BDD446" w:rsidR="0045145D" w:rsidRPr="0045145D" w:rsidRDefault="00465717">
          <w:pPr>
            <w:pStyle w:val="TOC2"/>
            <w:tabs>
              <w:tab w:val="right" w:leader="dot" w:pos="9062"/>
            </w:tabs>
            <w:rPr>
              <w:rFonts w:ascii="Times New Roman" w:eastAsiaTheme="minorEastAsia" w:hAnsi="Times New Roman" w:cs="Times New Roman"/>
              <w:noProof/>
              <w:sz w:val="24"/>
              <w:szCs w:val="24"/>
              <w:lang w:val="de-DE" w:eastAsia="de-DE"/>
            </w:rPr>
          </w:pPr>
          <w:hyperlink w:anchor="_Toc508189756" w:history="1">
            <w:r w:rsidR="0045145D" w:rsidRPr="0045145D">
              <w:rPr>
                <w:rStyle w:val="Hyperlink"/>
                <w:rFonts w:ascii="Times New Roman" w:hAnsi="Times New Roman" w:cs="Times New Roman"/>
                <w:noProof/>
              </w:rPr>
              <w:t>2.3 Data acquisition</w:t>
            </w:r>
            <w:r w:rsidR="0045145D" w:rsidRPr="0045145D">
              <w:rPr>
                <w:rFonts w:ascii="Times New Roman" w:hAnsi="Times New Roman" w:cs="Times New Roman"/>
                <w:noProof/>
                <w:webHidden/>
              </w:rPr>
              <w:tab/>
            </w:r>
            <w:r w:rsidR="0045145D" w:rsidRPr="0045145D">
              <w:rPr>
                <w:rFonts w:ascii="Times New Roman" w:hAnsi="Times New Roman" w:cs="Times New Roman"/>
                <w:noProof/>
                <w:webHidden/>
              </w:rPr>
              <w:fldChar w:fldCharType="begin"/>
            </w:r>
            <w:r w:rsidR="0045145D" w:rsidRPr="0045145D">
              <w:rPr>
                <w:rFonts w:ascii="Times New Roman" w:hAnsi="Times New Roman" w:cs="Times New Roman"/>
                <w:noProof/>
                <w:webHidden/>
              </w:rPr>
              <w:instrText xml:space="preserve"> PAGEREF _Toc508189756 \h </w:instrText>
            </w:r>
            <w:r w:rsidR="0045145D" w:rsidRPr="0045145D">
              <w:rPr>
                <w:rFonts w:ascii="Times New Roman" w:hAnsi="Times New Roman" w:cs="Times New Roman"/>
                <w:noProof/>
                <w:webHidden/>
              </w:rPr>
            </w:r>
            <w:r w:rsidR="0045145D" w:rsidRPr="0045145D">
              <w:rPr>
                <w:rFonts w:ascii="Times New Roman" w:hAnsi="Times New Roman" w:cs="Times New Roman"/>
                <w:noProof/>
                <w:webHidden/>
              </w:rPr>
              <w:fldChar w:fldCharType="separate"/>
            </w:r>
            <w:r w:rsidR="0045145D" w:rsidRPr="0045145D">
              <w:rPr>
                <w:rFonts w:ascii="Times New Roman" w:hAnsi="Times New Roman" w:cs="Times New Roman"/>
                <w:noProof/>
                <w:webHidden/>
              </w:rPr>
              <w:t>26</w:t>
            </w:r>
            <w:r w:rsidR="0045145D" w:rsidRPr="0045145D">
              <w:rPr>
                <w:rFonts w:ascii="Times New Roman" w:hAnsi="Times New Roman" w:cs="Times New Roman"/>
                <w:noProof/>
                <w:webHidden/>
              </w:rPr>
              <w:fldChar w:fldCharType="end"/>
            </w:r>
          </w:hyperlink>
        </w:p>
        <w:p w14:paraId="04EB158E" w14:textId="100448F0" w:rsidR="0045145D" w:rsidRPr="0045145D" w:rsidRDefault="00465717">
          <w:pPr>
            <w:pStyle w:val="TOC3"/>
            <w:tabs>
              <w:tab w:val="right" w:leader="dot" w:pos="9062"/>
            </w:tabs>
            <w:rPr>
              <w:rFonts w:ascii="Times New Roman" w:eastAsiaTheme="minorEastAsia" w:hAnsi="Times New Roman" w:cs="Times New Roman"/>
              <w:noProof/>
              <w:sz w:val="24"/>
              <w:szCs w:val="24"/>
              <w:lang w:val="de-DE" w:eastAsia="de-DE"/>
            </w:rPr>
          </w:pPr>
          <w:hyperlink w:anchor="_Toc508189757" w:history="1">
            <w:r w:rsidR="0045145D" w:rsidRPr="0045145D">
              <w:rPr>
                <w:rStyle w:val="Hyperlink"/>
                <w:rFonts w:ascii="Times New Roman" w:hAnsi="Times New Roman" w:cs="Times New Roman"/>
                <w:noProof/>
              </w:rPr>
              <w:t>2.3.1 Materials and software</w:t>
            </w:r>
            <w:r w:rsidR="0045145D" w:rsidRPr="0045145D">
              <w:rPr>
                <w:rFonts w:ascii="Times New Roman" w:hAnsi="Times New Roman" w:cs="Times New Roman"/>
                <w:noProof/>
                <w:webHidden/>
              </w:rPr>
              <w:tab/>
            </w:r>
            <w:r w:rsidR="0045145D" w:rsidRPr="0045145D">
              <w:rPr>
                <w:rFonts w:ascii="Times New Roman" w:hAnsi="Times New Roman" w:cs="Times New Roman"/>
                <w:noProof/>
                <w:webHidden/>
              </w:rPr>
              <w:fldChar w:fldCharType="begin"/>
            </w:r>
            <w:r w:rsidR="0045145D" w:rsidRPr="0045145D">
              <w:rPr>
                <w:rFonts w:ascii="Times New Roman" w:hAnsi="Times New Roman" w:cs="Times New Roman"/>
                <w:noProof/>
                <w:webHidden/>
              </w:rPr>
              <w:instrText xml:space="preserve"> PAGEREF _Toc508189757 \h </w:instrText>
            </w:r>
            <w:r w:rsidR="0045145D" w:rsidRPr="0045145D">
              <w:rPr>
                <w:rFonts w:ascii="Times New Roman" w:hAnsi="Times New Roman" w:cs="Times New Roman"/>
                <w:noProof/>
                <w:webHidden/>
              </w:rPr>
            </w:r>
            <w:r w:rsidR="0045145D" w:rsidRPr="0045145D">
              <w:rPr>
                <w:rFonts w:ascii="Times New Roman" w:hAnsi="Times New Roman" w:cs="Times New Roman"/>
                <w:noProof/>
                <w:webHidden/>
              </w:rPr>
              <w:fldChar w:fldCharType="separate"/>
            </w:r>
            <w:r w:rsidR="0045145D" w:rsidRPr="0045145D">
              <w:rPr>
                <w:rFonts w:ascii="Times New Roman" w:hAnsi="Times New Roman" w:cs="Times New Roman"/>
                <w:noProof/>
                <w:webHidden/>
              </w:rPr>
              <w:t>26</w:t>
            </w:r>
            <w:r w:rsidR="0045145D" w:rsidRPr="0045145D">
              <w:rPr>
                <w:rFonts w:ascii="Times New Roman" w:hAnsi="Times New Roman" w:cs="Times New Roman"/>
                <w:noProof/>
                <w:webHidden/>
              </w:rPr>
              <w:fldChar w:fldCharType="end"/>
            </w:r>
          </w:hyperlink>
        </w:p>
        <w:p w14:paraId="49A6988A" w14:textId="7100BD74" w:rsidR="0045145D" w:rsidRPr="0045145D" w:rsidRDefault="00465717">
          <w:pPr>
            <w:pStyle w:val="TOC3"/>
            <w:tabs>
              <w:tab w:val="right" w:leader="dot" w:pos="9062"/>
            </w:tabs>
            <w:rPr>
              <w:rFonts w:ascii="Times New Roman" w:eastAsiaTheme="minorEastAsia" w:hAnsi="Times New Roman" w:cs="Times New Roman"/>
              <w:noProof/>
              <w:sz w:val="24"/>
              <w:szCs w:val="24"/>
              <w:lang w:val="de-DE" w:eastAsia="de-DE"/>
            </w:rPr>
          </w:pPr>
          <w:hyperlink w:anchor="_Toc508189758" w:history="1">
            <w:r w:rsidR="0045145D" w:rsidRPr="0045145D">
              <w:rPr>
                <w:rStyle w:val="Hyperlink"/>
                <w:rFonts w:ascii="Times New Roman" w:hAnsi="Times New Roman" w:cs="Times New Roman"/>
                <w:noProof/>
              </w:rPr>
              <w:t>2.3.2 Experimental protocol for simultaneous recordings</w:t>
            </w:r>
            <w:r w:rsidR="0045145D" w:rsidRPr="0045145D">
              <w:rPr>
                <w:rFonts w:ascii="Times New Roman" w:hAnsi="Times New Roman" w:cs="Times New Roman"/>
                <w:noProof/>
                <w:webHidden/>
              </w:rPr>
              <w:tab/>
            </w:r>
            <w:r w:rsidR="0045145D" w:rsidRPr="0045145D">
              <w:rPr>
                <w:rFonts w:ascii="Times New Roman" w:hAnsi="Times New Roman" w:cs="Times New Roman"/>
                <w:noProof/>
                <w:webHidden/>
              </w:rPr>
              <w:fldChar w:fldCharType="begin"/>
            </w:r>
            <w:r w:rsidR="0045145D" w:rsidRPr="0045145D">
              <w:rPr>
                <w:rFonts w:ascii="Times New Roman" w:hAnsi="Times New Roman" w:cs="Times New Roman"/>
                <w:noProof/>
                <w:webHidden/>
              </w:rPr>
              <w:instrText xml:space="preserve"> PAGEREF _Toc508189758 \h </w:instrText>
            </w:r>
            <w:r w:rsidR="0045145D" w:rsidRPr="0045145D">
              <w:rPr>
                <w:rFonts w:ascii="Times New Roman" w:hAnsi="Times New Roman" w:cs="Times New Roman"/>
                <w:noProof/>
                <w:webHidden/>
              </w:rPr>
            </w:r>
            <w:r w:rsidR="0045145D" w:rsidRPr="0045145D">
              <w:rPr>
                <w:rFonts w:ascii="Times New Roman" w:hAnsi="Times New Roman" w:cs="Times New Roman"/>
                <w:noProof/>
                <w:webHidden/>
              </w:rPr>
              <w:fldChar w:fldCharType="separate"/>
            </w:r>
            <w:r w:rsidR="0045145D" w:rsidRPr="0045145D">
              <w:rPr>
                <w:rFonts w:ascii="Times New Roman" w:hAnsi="Times New Roman" w:cs="Times New Roman"/>
                <w:noProof/>
                <w:webHidden/>
              </w:rPr>
              <w:t>26</w:t>
            </w:r>
            <w:r w:rsidR="0045145D" w:rsidRPr="0045145D">
              <w:rPr>
                <w:rFonts w:ascii="Times New Roman" w:hAnsi="Times New Roman" w:cs="Times New Roman"/>
                <w:noProof/>
                <w:webHidden/>
              </w:rPr>
              <w:fldChar w:fldCharType="end"/>
            </w:r>
          </w:hyperlink>
        </w:p>
        <w:p w14:paraId="1736C991" w14:textId="7279EAC9" w:rsidR="0045145D" w:rsidRPr="0045145D" w:rsidRDefault="00465717">
          <w:pPr>
            <w:pStyle w:val="TOC3"/>
            <w:tabs>
              <w:tab w:val="right" w:leader="dot" w:pos="9062"/>
            </w:tabs>
            <w:rPr>
              <w:rFonts w:ascii="Times New Roman" w:eastAsiaTheme="minorEastAsia" w:hAnsi="Times New Roman" w:cs="Times New Roman"/>
              <w:noProof/>
              <w:sz w:val="24"/>
              <w:szCs w:val="24"/>
              <w:lang w:val="de-DE" w:eastAsia="de-DE"/>
            </w:rPr>
          </w:pPr>
          <w:hyperlink w:anchor="_Toc508189759" w:history="1">
            <w:r w:rsidR="0045145D" w:rsidRPr="0045145D">
              <w:rPr>
                <w:rStyle w:val="Hyperlink"/>
                <w:rFonts w:ascii="Times New Roman" w:hAnsi="Times New Roman" w:cs="Times New Roman"/>
                <w:noProof/>
              </w:rPr>
              <w:t>2.3.3 Recording parameters for EEG and fMRI</w:t>
            </w:r>
            <w:r w:rsidR="0045145D" w:rsidRPr="0045145D">
              <w:rPr>
                <w:rFonts w:ascii="Times New Roman" w:hAnsi="Times New Roman" w:cs="Times New Roman"/>
                <w:noProof/>
                <w:webHidden/>
              </w:rPr>
              <w:tab/>
            </w:r>
            <w:r w:rsidR="0045145D" w:rsidRPr="0045145D">
              <w:rPr>
                <w:rFonts w:ascii="Times New Roman" w:hAnsi="Times New Roman" w:cs="Times New Roman"/>
                <w:noProof/>
                <w:webHidden/>
              </w:rPr>
              <w:fldChar w:fldCharType="begin"/>
            </w:r>
            <w:r w:rsidR="0045145D" w:rsidRPr="0045145D">
              <w:rPr>
                <w:rFonts w:ascii="Times New Roman" w:hAnsi="Times New Roman" w:cs="Times New Roman"/>
                <w:noProof/>
                <w:webHidden/>
              </w:rPr>
              <w:instrText xml:space="preserve"> PAGEREF _Toc508189759 \h </w:instrText>
            </w:r>
            <w:r w:rsidR="0045145D" w:rsidRPr="0045145D">
              <w:rPr>
                <w:rFonts w:ascii="Times New Roman" w:hAnsi="Times New Roman" w:cs="Times New Roman"/>
                <w:noProof/>
                <w:webHidden/>
              </w:rPr>
            </w:r>
            <w:r w:rsidR="0045145D" w:rsidRPr="0045145D">
              <w:rPr>
                <w:rFonts w:ascii="Times New Roman" w:hAnsi="Times New Roman" w:cs="Times New Roman"/>
                <w:noProof/>
                <w:webHidden/>
              </w:rPr>
              <w:fldChar w:fldCharType="separate"/>
            </w:r>
            <w:r w:rsidR="0045145D" w:rsidRPr="0045145D">
              <w:rPr>
                <w:rFonts w:ascii="Times New Roman" w:hAnsi="Times New Roman" w:cs="Times New Roman"/>
                <w:noProof/>
                <w:webHidden/>
              </w:rPr>
              <w:t>27</w:t>
            </w:r>
            <w:r w:rsidR="0045145D" w:rsidRPr="0045145D">
              <w:rPr>
                <w:rFonts w:ascii="Times New Roman" w:hAnsi="Times New Roman" w:cs="Times New Roman"/>
                <w:noProof/>
                <w:webHidden/>
              </w:rPr>
              <w:fldChar w:fldCharType="end"/>
            </w:r>
          </w:hyperlink>
        </w:p>
        <w:p w14:paraId="2BDF7494" w14:textId="75C4E5D9" w:rsidR="0045145D" w:rsidRPr="0045145D" w:rsidRDefault="00465717">
          <w:pPr>
            <w:pStyle w:val="TOC2"/>
            <w:tabs>
              <w:tab w:val="right" w:leader="dot" w:pos="9062"/>
            </w:tabs>
            <w:rPr>
              <w:rFonts w:ascii="Times New Roman" w:eastAsiaTheme="minorEastAsia" w:hAnsi="Times New Roman" w:cs="Times New Roman"/>
              <w:noProof/>
              <w:sz w:val="24"/>
              <w:szCs w:val="24"/>
              <w:lang w:val="de-DE" w:eastAsia="de-DE"/>
            </w:rPr>
          </w:pPr>
          <w:hyperlink w:anchor="_Toc508189760" w:history="1">
            <w:r w:rsidR="0045145D" w:rsidRPr="0045145D">
              <w:rPr>
                <w:rStyle w:val="Hyperlink"/>
                <w:rFonts w:ascii="Times New Roman" w:hAnsi="Times New Roman" w:cs="Times New Roman"/>
                <w:noProof/>
              </w:rPr>
              <w:t>2.4 Unimodal data analysis</w:t>
            </w:r>
            <w:r w:rsidR="0045145D" w:rsidRPr="0045145D">
              <w:rPr>
                <w:rFonts w:ascii="Times New Roman" w:hAnsi="Times New Roman" w:cs="Times New Roman"/>
                <w:noProof/>
                <w:webHidden/>
              </w:rPr>
              <w:tab/>
            </w:r>
            <w:r w:rsidR="0045145D" w:rsidRPr="0045145D">
              <w:rPr>
                <w:rFonts w:ascii="Times New Roman" w:hAnsi="Times New Roman" w:cs="Times New Roman"/>
                <w:noProof/>
                <w:webHidden/>
              </w:rPr>
              <w:fldChar w:fldCharType="begin"/>
            </w:r>
            <w:r w:rsidR="0045145D" w:rsidRPr="0045145D">
              <w:rPr>
                <w:rFonts w:ascii="Times New Roman" w:hAnsi="Times New Roman" w:cs="Times New Roman"/>
                <w:noProof/>
                <w:webHidden/>
              </w:rPr>
              <w:instrText xml:space="preserve"> PAGEREF _Toc508189760 \h </w:instrText>
            </w:r>
            <w:r w:rsidR="0045145D" w:rsidRPr="0045145D">
              <w:rPr>
                <w:rFonts w:ascii="Times New Roman" w:hAnsi="Times New Roman" w:cs="Times New Roman"/>
                <w:noProof/>
                <w:webHidden/>
              </w:rPr>
            </w:r>
            <w:r w:rsidR="0045145D" w:rsidRPr="0045145D">
              <w:rPr>
                <w:rFonts w:ascii="Times New Roman" w:hAnsi="Times New Roman" w:cs="Times New Roman"/>
                <w:noProof/>
                <w:webHidden/>
              </w:rPr>
              <w:fldChar w:fldCharType="separate"/>
            </w:r>
            <w:r w:rsidR="0045145D" w:rsidRPr="0045145D">
              <w:rPr>
                <w:rFonts w:ascii="Times New Roman" w:hAnsi="Times New Roman" w:cs="Times New Roman"/>
                <w:noProof/>
                <w:webHidden/>
              </w:rPr>
              <w:t>27</w:t>
            </w:r>
            <w:r w:rsidR="0045145D" w:rsidRPr="0045145D">
              <w:rPr>
                <w:rFonts w:ascii="Times New Roman" w:hAnsi="Times New Roman" w:cs="Times New Roman"/>
                <w:noProof/>
                <w:webHidden/>
              </w:rPr>
              <w:fldChar w:fldCharType="end"/>
            </w:r>
          </w:hyperlink>
        </w:p>
        <w:p w14:paraId="36880E62" w14:textId="619D7B65" w:rsidR="0045145D" w:rsidRPr="0045145D" w:rsidRDefault="00465717">
          <w:pPr>
            <w:pStyle w:val="TOC3"/>
            <w:tabs>
              <w:tab w:val="right" w:leader="dot" w:pos="9062"/>
            </w:tabs>
            <w:rPr>
              <w:rFonts w:ascii="Times New Roman" w:eastAsiaTheme="minorEastAsia" w:hAnsi="Times New Roman" w:cs="Times New Roman"/>
              <w:noProof/>
              <w:sz w:val="24"/>
              <w:szCs w:val="24"/>
              <w:lang w:val="de-DE" w:eastAsia="de-DE"/>
            </w:rPr>
          </w:pPr>
          <w:hyperlink w:anchor="_Toc508189761" w:history="1">
            <w:r w:rsidR="0045145D" w:rsidRPr="0045145D">
              <w:rPr>
                <w:rStyle w:val="Hyperlink"/>
                <w:rFonts w:ascii="Times New Roman" w:hAnsi="Times New Roman" w:cs="Times New Roman"/>
                <w:noProof/>
              </w:rPr>
              <w:t>2.4.1 Behavioral Data</w:t>
            </w:r>
            <w:r w:rsidR="0045145D" w:rsidRPr="0045145D">
              <w:rPr>
                <w:rFonts w:ascii="Times New Roman" w:hAnsi="Times New Roman" w:cs="Times New Roman"/>
                <w:noProof/>
                <w:webHidden/>
              </w:rPr>
              <w:tab/>
            </w:r>
            <w:r w:rsidR="0045145D" w:rsidRPr="0045145D">
              <w:rPr>
                <w:rFonts w:ascii="Times New Roman" w:hAnsi="Times New Roman" w:cs="Times New Roman"/>
                <w:noProof/>
                <w:webHidden/>
              </w:rPr>
              <w:fldChar w:fldCharType="begin"/>
            </w:r>
            <w:r w:rsidR="0045145D" w:rsidRPr="0045145D">
              <w:rPr>
                <w:rFonts w:ascii="Times New Roman" w:hAnsi="Times New Roman" w:cs="Times New Roman"/>
                <w:noProof/>
                <w:webHidden/>
              </w:rPr>
              <w:instrText xml:space="preserve"> PAGEREF _Toc508189761 \h </w:instrText>
            </w:r>
            <w:r w:rsidR="0045145D" w:rsidRPr="0045145D">
              <w:rPr>
                <w:rFonts w:ascii="Times New Roman" w:hAnsi="Times New Roman" w:cs="Times New Roman"/>
                <w:noProof/>
                <w:webHidden/>
              </w:rPr>
            </w:r>
            <w:r w:rsidR="0045145D" w:rsidRPr="0045145D">
              <w:rPr>
                <w:rFonts w:ascii="Times New Roman" w:hAnsi="Times New Roman" w:cs="Times New Roman"/>
                <w:noProof/>
                <w:webHidden/>
              </w:rPr>
              <w:fldChar w:fldCharType="separate"/>
            </w:r>
            <w:r w:rsidR="0045145D" w:rsidRPr="0045145D">
              <w:rPr>
                <w:rFonts w:ascii="Times New Roman" w:hAnsi="Times New Roman" w:cs="Times New Roman"/>
                <w:noProof/>
                <w:webHidden/>
              </w:rPr>
              <w:t>27</w:t>
            </w:r>
            <w:r w:rsidR="0045145D" w:rsidRPr="0045145D">
              <w:rPr>
                <w:rFonts w:ascii="Times New Roman" w:hAnsi="Times New Roman" w:cs="Times New Roman"/>
                <w:noProof/>
                <w:webHidden/>
              </w:rPr>
              <w:fldChar w:fldCharType="end"/>
            </w:r>
          </w:hyperlink>
        </w:p>
        <w:p w14:paraId="1C9C9D6C" w14:textId="0E156B5C" w:rsidR="0045145D" w:rsidRPr="0045145D" w:rsidRDefault="00465717">
          <w:pPr>
            <w:pStyle w:val="TOC3"/>
            <w:tabs>
              <w:tab w:val="right" w:leader="dot" w:pos="9062"/>
            </w:tabs>
            <w:rPr>
              <w:rFonts w:ascii="Times New Roman" w:eastAsiaTheme="minorEastAsia" w:hAnsi="Times New Roman" w:cs="Times New Roman"/>
              <w:noProof/>
              <w:sz w:val="24"/>
              <w:szCs w:val="24"/>
              <w:lang w:val="de-DE" w:eastAsia="de-DE"/>
            </w:rPr>
          </w:pPr>
          <w:hyperlink w:anchor="_Toc508189762" w:history="1">
            <w:r w:rsidR="0045145D" w:rsidRPr="0045145D">
              <w:rPr>
                <w:rStyle w:val="Hyperlink"/>
                <w:rFonts w:ascii="Times New Roman" w:hAnsi="Times New Roman" w:cs="Times New Roman"/>
                <w:noProof/>
              </w:rPr>
              <w:t>2.4.2 fMRI pre-processing</w:t>
            </w:r>
            <w:r w:rsidR="0045145D" w:rsidRPr="0045145D">
              <w:rPr>
                <w:rFonts w:ascii="Times New Roman" w:hAnsi="Times New Roman" w:cs="Times New Roman"/>
                <w:noProof/>
                <w:webHidden/>
              </w:rPr>
              <w:tab/>
            </w:r>
            <w:r w:rsidR="0045145D" w:rsidRPr="0045145D">
              <w:rPr>
                <w:rFonts w:ascii="Times New Roman" w:hAnsi="Times New Roman" w:cs="Times New Roman"/>
                <w:noProof/>
                <w:webHidden/>
              </w:rPr>
              <w:fldChar w:fldCharType="begin"/>
            </w:r>
            <w:r w:rsidR="0045145D" w:rsidRPr="0045145D">
              <w:rPr>
                <w:rFonts w:ascii="Times New Roman" w:hAnsi="Times New Roman" w:cs="Times New Roman"/>
                <w:noProof/>
                <w:webHidden/>
              </w:rPr>
              <w:instrText xml:space="preserve"> PAGEREF _Toc508189762 \h </w:instrText>
            </w:r>
            <w:r w:rsidR="0045145D" w:rsidRPr="0045145D">
              <w:rPr>
                <w:rFonts w:ascii="Times New Roman" w:hAnsi="Times New Roman" w:cs="Times New Roman"/>
                <w:noProof/>
                <w:webHidden/>
              </w:rPr>
            </w:r>
            <w:r w:rsidR="0045145D" w:rsidRPr="0045145D">
              <w:rPr>
                <w:rFonts w:ascii="Times New Roman" w:hAnsi="Times New Roman" w:cs="Times New Roman"/>
                <w:noProof/>
                <w:webHidden/>
              </w:rPr>
              <w:fldChar w:fldCharType="separate"/>
            </w:r>
            <w:r w:rsidR="0045145D" w:rsidRPr="0045145D">
              <w:rPr>
                <w:rFonts w:ascii="Times New Roman" w:hAnsi="Times New Roman" w:cs="Times New Roman"/>
                <w:noProof/>
                <w:webHidden/>
              </w:rPr>
              <w:t>27</w:t>
            </w:r>
            <w:r w:rsidR="0045145D" w:rsidRPr="0045145D">
              <w:rPr>
                <w:rFonts w:ascii="Times New Roman" w:hAnsi="Times New Roman" w:cs="Times New Roman"/>
                <w:noProof/>
                <w:webHidden/>
              </w:rPr>
              <w:fldChar w:fldCharType="end"/>
            </w:r>
          </w:hyperlink>
        </w:p>
        <w:p w14:paraId="3F4FE737" w14:textId="18E28B36" w:rsidR="0045145D" w:rsidRPr="0045145D" w:rsidRDefault="00465717">
          <w:pPr>
            <w:pStyle w:val="TOC3"/>
            <w:tabs>
              <w:tab w:val="right" w:leader="dot" w:pos="9062"/>
            </w:tabs>
            <w:rPr>
              <w:rFonts w:ascii="Times New Roman" w:eastAsiaTheme="minorEastAsia" w:hAnsi="Times New Roman" w:cs="Times New Roman"/>
              <w:noProof/>
              <w:sz w:val="24"/>
              <w:szCs w:val="24"/>
              <w:lang w:val="de-DE" w:eastAsia="de-DE"/>
            </w:rPr>
          </w:pPr>
          <w:hyperlink w:anchor="_Toc508189763" w:history="1">
            <w:r w:rsidR="0045145D" w:rsidRPr="0045145D">
              <w:rPr>
                <w:rStyle w:val="Hyperlink"/>
                <w:rFonts w:ascii="Times New Roman" w:hAnsi="Times New Roman" w:cs="Times New Roman"/>
                <w:noProof/>
              </w:rPr>
              <w:t>2.4.3 EEG pre-processing</w:t>
            </w:r>
            <w:r w:rsidR="0045145D" w:rsidRPr="0045145D">
              <w:rPr>
                <w:rFonts w:ascii="Times New Roman" w:hAnsi="Times New Roman" w:cs="Times New Roman"/>
                <w:noProof/>
                <w:webHidden/>
              </w:rPr>
              <w:tab/>
            </w:r>
            <w:r w:rsidR="0045145D" w:rsidRPr="0045145D">
              <w:rPr>
                <w:rFonts w:ascii="Times New Roman" w:hAnsi="Times New Roman" w:cs="Times New Roman"/>
                <w:noProof/>
                <w:webHidden/>
              </w:rPr>
              <w:fldChar w:fldCharType="begin"/>
            </w:r>
            <w:r w:rsidR="0045145D" w:rsidRPr="0045145D">
              <w:rPr>
                <w:rFonts w:ascii="Times New Roman" w:hAnsi="Times New Roman" w:cs="Times New Roman"/>
                <w:noProof/>
                <w:webHidden/>
              </w:rPr>
              <w:instrText xml:space="preserve"> PAGEREF _Toc508189763 \h </w:instrText>
            </w:r>
            <w:r w:rsidR="0045145D" w:rsidRPr="0045145D">
              <w:rPr>
                <w:rFonts w:ascii="Times New Roman" w:hAnsi="Times New Roman" w:cs="Times New Roman"/>
                <w:noProof/>
                <w:webHidden/>
              </w:rPr>
            </w:r>
            <w:r w:rsidR="0045145D" w:rsidRPr="0045145D">
              <w:rPr>
                <w:rFonts w:ascii="Times New Roman" w:hAnsi="Times New Roman" w:cs="Times New Roman"/>
                <w:noProof/>
                <w:webHidden/>
              </w:rPr>
              <w:fldChar w:fldCharType="separate"/>
            </w:r>
            <w:r w:rsidR="0045145D" w:rsidRPr="0045145D">
              <w:rPr>
                <w:rFonts w:ascii="Times New Roman" w:hAnsi="Times New Roman" w:cs="Times New Roman"/>
                <w:noProof/>
                <w:webHidden/>
              </w:rPr>
              <w:t>27</w:t>
            </w:r>
            <w:r w:rsidR="0045145D" w:rsidRPr="0045145D">
              <w:rPr>
                <w:rFonts w:ascii="Times New Roman" w:hAnsi="Times New Roman" w:cs="Times New Roman"/>
                <w:noProof/>
                <w:webHidden/>
              </w:rPr>
              <w:fldChar w:fldCharType="end"/>
            </w:r>
          </w:hyperlink>
        </w:p>
        <w:p w14:paraId="7765FE8C" w14:textId="4556D1C4" w:rsidR="0045145D" w:rsidRPr="0045145D" w:rsidRDefault="00465717">
          <w:pPr>
            <w:pStyle w:val="TOC2"/>
            <w:tabs>
              <w:tab w:val="right" w:leader="dot" w:pos="9062"/>
            </w:tabs>
            <w:rPr>
              <w:rFonts w:ascii="Times New Roman" w:eastAsiaTheme="minorEastAsia" w:hAnsi="Times New Roman" w:cs="Times New Roman"/>
              <w:noProof/>
              <w:sz w:val="24"/>
              <w:szCs w:val="24"/>
              <w:lang w:val="de-DE" w:eastAsia="de-DE"/>
            </w:rPr>
          </w:pPr>
          <w:hyperlink w:anchor="_Toc508189764" w:history="1">
            <w:r w:rsidR="0045145D" w:rsidRPr="0045145D">
              <w:rPr>
                <w:rStyle w:val="Hyperlink"/>
                <w:rFonts w:ascii="Times New Roman" w:hAnsi="Times New Roman" w:cs="Times New Roman"/>
                <w:noProof/>
              </w:rPr>
              <w:t>2.5 Multimodal data analysis</w:t>
            </w:r>
            <w:r w:rsidR="0045145D" w:rsidRPr="0045145D">
              <w:rPr>
                <w:rFonts w:ascii="Times New Roman" w:hAnsi="Times New Roman" w:cs="Times New Roman"/>
                <w:noProof/>
                <w:webHidden/>
              </w:rPr>
              <w:tab/>
            </w:r>
            <w:r w:rsidR="0045145D" w:rsidRPr="0045145D">
              <w:rPr>
                <w:rFonts w:ascii="Times New Roman" w:hAnsi="Times New Roman" w:cs="Times New Roman"/>
                <w:noProof/>
                <w:webHidden/>
              </w:rPr>
              <w:fldChar w:fldCharType="begin"/>
            </w:r>
            <w:r w:rsidR="0045145D" w:rsidRPr="0045145D">
              <w:rPr>
                <w:rFonts w:ascii="Times New Roman" w:hAnsi="Times New Roman" w:cs="Times New Roman"/>
                <w:noProof/>
                <w:webHidden/>
              </w:rPr>
              <w:instrText xml:space="preserve"> PAGEREF _Toc508189764 \h </w:instrText>
            </w:r>
            <w:r w:rsidR="0045145D" w:rsidRPr="0045145D">
              <w:rPr>
                <w:rFonts w:ascii="Times New Roman" w:hAnsi="Times New Roman" w:cs="Times New Roman"/>
                <w:noProof/>
                <w:webHidden/>
              </w:rPr>
            </w:r>
            <w:r w:rsidR="0045145D" w:rsidRPr="0045145D">
              <w:rPr>
                <w:rFonts w:ascii="Times New Roman" w:hAnsi="Times New Roman" w:cs="Times New Roman"/>
                <w:noProof/>
                <w:webHidden/>
              </w:rPr>
              <w:fldChar w:fldCharType="separate"/>
            </w:r>
            <w:r w:rsidR="0045145D" w:rsidRPr="0045145D">
              <w:rPr>
                <w:rFonts w:ascii="Times New Roman" w:hAnsi="Times New Roman" w:cs="Times New Roman"/>
                <w:noProof/>
                <w:webHidden/>
              </w:rPr>
              <w:t>27</w:t>
            </w:r>
            <w:r w:rsidR="0045145D" w:rsidRPr="0045145D">
              <w:rPr>
                <w:rFonts w:ascii="Times New Roman" w:hAnsi="Times New Roman" w:cs="Times New Roman"/>
                <w:noProof/>
                <w:webHidden/>
              </w:rPr>
              <w:fldChar w:fldCharType="end"/>
            </w:r>
          </w:hyperlink>
        </w:p>
        <w:p w14:paraId="1EE32B56" w14:textId="7A2EF44B" w:rsidR="0045145D" w:rsidRPr="0045145D" w:rsidRDefault="00465717">
          <w:pPr>
            <w:pStyle w:val="TOC3"/>
            <w:tabs>
              <w:tab w:val="right" w:leader="dot" w:pos="9062"/>
            </w:tabs>
            <w:rPr>
              <w:rFonts w:ascii="Times New Roman" w:eastAsiaTheme="minorEastAsia" w:hAnsi="Times New Roman" w:cs="Times New Roman"/>
              <w:noProof/>
              <w:sz w:val="24"/>
              <w:szCs w:val="24"/>
              <w:lang w:val="de-DE" w:eastAsia="de-DE"/>
            </w:rPr>
          </w:pPr>
          <w:hyperlink w:anchor="_Toc508189765" w:history="1">
            <w:r w:rsidR="0045145D" w:rsidRPr="0045145D">
              <w:rPr>
                <w:rStyle w:val="Hyperlink"/>
                <w:rFonts w:ascii="Times New Roman" w:hAnsi="Times New Roman" w:cs="Times New Roman"/>
                <w:noProof/>
              </w:rPr>
              <w:t>2.5.1 Asymmetric data integration</w:t>
            </w:r>
            <w:r w:rsidR="0045145D" w:rsidRPr="0045145D">
              <w:rPr>
                <w:rFonts w:ascii="Times New Roman" w:hAnsi="Times New Roman" w:cs="Times New Roman"/>
                <w:noProof/>
                <w:webHidden/>
              </w:rPr>
              <w:tab/>
            </w:r>
            <w:r w:rsidR="0045145D" w:rsidRPr="0045145D">
              <w:rPr>
                <w:rFonts w:ascii="Times New Roman" w:hAnsi="Times New Roman" w:cs="Times New Roman"/>
                <w:noProof/>
                <w:webHidden/>
              </w:rPr>
              <w:fldChar w:fldCharType="begin"/>
            </w:r>
            <w:r w:rsidR="0045145D" w:rsidRPr="0045145D">
              <w:rPr>
                <w:rFonts w:ascii="Times New Roman" w:hAnsi="Times New Roman" w:cs="Times New Roman"/>
                <w:noProof/>
                <w:webHidden/>
              </w:rPr>
              <w:instrText xml:space="preserve"> PAGEREF _Toc508189765 \h </w:instrText>
            </w:r>
            <w:r w:rsidR="0045145D" w:rsidRPr="0045145D">
              <w:rPr>
                <w:rFonts w:ascii="Times New Roman" w:hAnsi="Times New Roman" w:cs="Times New Roman"/>
                <w:noProof/>
                <w:webHidden/>
              </w:rPr>
            </w:r>
            <w:r w:rsidR="0045145D" w:rsidRPr="0045145D">
              <w:rPr>
                <w:rFonts w:ascii="Times New Roman" w:hAnsi="Times New Roman" w:cs="Times New Roman"/>
                <w:noProof/>
                <w:webHidden/>
              </w:rPr>
              <w:fldChar w:fldCharType="separate"/>
            </w:r>
            <w:r w:rsidR="0045145D" w:rsidRPr="0045145D">
              <w:rPr>
                <w:rFonts w:ascii="Times New Roman" w:hAnsi="Times New Roman" w:cs="Times New Roman"/>
                <w:noProof/>
                <w:webHidden/>
              </w:rPr>
              <w:t>27</w:t>
            </w:r>
            <w:r w:rsidR="0045145D" w:rsidRPr="0045145D">
              <w:rPr>
                <w:rFonts w:ascii="Times New Roman" w:hAnsi="Times New Roman" w:cs="Times New Roman"/>
                <w:noProof/>
                <w:webHidden/>
              </w:rPr>
              <w:fldChar w:fldCharType="end"/>
            </w:r>
          </w:hyperlink>
        </w:p>
        <w:p w14:paraId="0C023A11" w14:textId="3D66A579" w:rsidR="0045145D" w:rsidRPr="0045145D" w:rsidRDefault="00465717">
          <w:pPr>
            <w:pStyle w:val="TOC3"/>
            <w:tabs>
              <w:tab w:val="right" w:leader="dot" w:pos="9062"/>
            </w:tabs>
            <w:rPr>
              <w:rFonts w:ascii="Times New Roman" w:eastAsiaTheme="minorEastAsia" w:hAnsi="Times New Roman" w:cs="Times New Roman"/>
              <w:noProof/>
              <w:sz w:val="24"/>
              <w:szCs w:val="24"/>
              <w:lang w:val="de-DE" w:eastAsia="de-DE"/>
            </w:rPr>
          </w:pPr>
          <w:hyperlink w:anchor="_Toc508189766" w:history="1">
            <w:r w:rsidR="0045145D" w:rsidRPr="0045145D">
              <w:rPr>
                <w:rStyle w:val="Hyperlink"/>
                <w:rFonts w:ascii="Times New Roman" w:hAnsi="Times New Roman" w:cs="Times New Roman"/>
                <w:noProof/>
              </w:rPr>
              <w:t>2.5.2 Joint and Parallel ICA</w:t>
            </w:r>
            <w:r w:rsidR="0045145D" w:rsidRPr="0045145D">
              <w:rPr>
                <w:rFonts w:ascii="Times New Roman" w:hAnsi="Times New Roman" w:cs="Times New Roman"/>
                <w:noProof/>
                <w:webHidden/>
              </w:rPr>
              <w:tab/>
            </w:r>
            <w:r w:rsidR="0045145D" w:rsidRPr="0045145D">
              <w:rPr>
                <w:rFonts w:ascii="Times New Roman" w:hAnsi="Times New Roman" w:cs="Times New Roman"/>
                <w:noProof/>
                <w:webHidden/>
              </w:rPr>
              <w:fldChar w:fldCharType="begin"/>
            </w:r>
            <w:r w:rsidR="0045145D" w:rsidRPr="0045145D">
              <w:rPr>
                <w:rFonts w:ascii="Times New Roman" w:hAnsi="Times New Roman" w:cs="Times New Roman"/>
                <w:noProof/>
                <w:webHidden/>
              </w:rPr>
              <w:instrText xml:space="preserve"> PAGEREF _Toc508189766 \h </w:instrText>
            </w:r>
            <w:r w:rsidR="0045145D" w:rsidRPr="0045145D">
              <w:rPr>
                <w:rFonts w:ascii="Times New Roman" w:hAnsi="Times New Roman" w:cs="Times New Roman"/>
                <w:noProof/>
                <w:webHidden/>
              </w:rPr>
            </w:r>
            <w:r w:rsidR="0045145D" w:rsidRPr="0045145D">
              <w:rPr>
                <w:rFonts w:ascii="Times New Roman" w:hAnsi="Times New Roman" w:cs="Times New Roman"/>
                <w:noProof/>
                <w:webHidden/>
              </w:rPr>
              <w:fldChar w:fldCharType="separate"/>
            </w:r>
            <w:r w:rsidR="0045145D" w:rsidRPr="0045145D">
              <w:rPr>
                <w:rFonts w:ascii="Times New Roman" w:hAnsi="Times New Roman" w:cs="Times New Roman"/>
                <w:noProof/>
                <w:webHidden/>
              </w:rPr>
              <w:t>27</w:t>
            </w:r>
            <w:r w:rsidR="0045145D" w:rsidRPr="0045145D">
              <w:rPr>
                <w:rFonts w:ascii="Times New Roman" w:hAnsi="Times New Roman" w:cs="Times New Roman"/>
                <w:noProof/>
                <w:webHidden/>
              </w:rPr>
              <w:fldChar w:fldCharType="end"/>
            </w:r>
          </w:hyperlink>
        </w:p>
        <w:p w14:paraId="4C7A5E04" w14:textId="6C88A80B" w:rsidR="0045145D" w:rsidRPr="0045145D" w:rsidRDefault="00465717">
          <w:pPr>
            <w:pStyle w:val="TOC3"/>
            <w:tabs>
              <w:tab w:val="right" w:leader="dot" w:pos="9062"/>
            </w:tabs>
            <w:rPr>
              <w:rFonts w:ascii="Times New Roman" w:eastAsiaTheme="minorEastAsia" w:hAnsi="Times New Roman" w:cs="Times New Roman"/>
              <w:noProof/>
              <w:sz w:val="24"/>
              <w:szCs w:val="24"/>
              <w:lang w:val="de-DE" w:eastAsia="de-DE"/>
            </w:rPr>
          </w:pPr>
          <w:hyperlink w:anchor="_Toc508189767" w:history="1">
            <w:r w:rsidR="0045145D" w:rsidRPr="0045145D">
              <w:rPr>
                <w:rStyle w:val="Hyperlink"/>
                <w:rFonts w:ascii="Times New Roman" w:hAnsi="Times New Roman" w:cs="Times New Roman"/>
                <w:noProof/>
              </w:rPr>
              <w:t>2.4.6 Multiway Partial Least Squares regression</w:t>
            </w:r>
            <w:r w:rsidR="0045145D" w:rsidRPr="0045145D">
              <w:rPr>
                <w:rFonts w:ascii="Times New Roman" w:hAnsi="Times New Roman" w:cs="Times New Roman"/>
                <w:noProof/>
                <w:webHidden/>
              </w:rPr>
              <w:tab/>
            </w:r>
            <w:r w:rsidR="0045145D" w:rsidRPr="0045145D">
              <w:rPr>
                <w:rFonts w:ascii="Times New Roman" w:hAnsi="Times New Roman" w:cs="Times New Roman"/>
                <w:noProof/>
                <w:webHidden/>
              </w:rPr>
              <w:fldChar w:fldCharType="begin"/>
            </w:r>
            <w:r w:rsidR="0045145D" w:rsidRPr="0045145D">
              <w:rPr>
                <w:rFonts w:ascii="Times New Roman" w:hAnsi="Times New Roman" w:cs="Times New Roman"/>
                <w:noProof/>
                <w:webHidden/>
              </w:rPr>
              <w:instrText xml:space="preserve"> PAGEREF _Toc508189767 \h </w:instrText>
            </w:r>
            <w:r w:rsidR="0045145D" w:rsidRPr="0045145D">
              <w:rPr>
                <w:rFonts w:ascii="Times New Roman" w:hAnsi="Times New Roman" w:cs="Times New Roman"/>
                <w:noProof/>
                <w:webHidden/>
              </w:rPr>
            </w:r>
            <w:r w:rsidR="0045145D" w:rsidRPr="0045145D">
              <w:rPr>
                <w:rFonts w:ascii="Times New Roman" w:hAnsi="Times New Roman" w:cs="Times New Roman"/>
                <w:noProof/>
                <w:webHidden/>
              </w:rPr>
              <w:fldChar w:fldCharType="separate"/>
            </w:r>
            <w:r w:rsidR="0045145D" w:rsidRPr="0045145D">
              <w:rPr>
                <w:rFonts w:ascii="Times New Roman" w:hAnsi="Times New Roman" w:cs="Times New Roman"/>
                <w:noProof/>
                <w:webHidden/>
              </w:rPr>
              <w:t>28</w:t>
            </w:r>
            <w:r w:rsidR="0045145D" w:rsidRPr="0045145D">
              <w:rPr>
                <w:rFonts w:ascii="Times New Roman" w:hAnsi="Times New Roman" w:cs="Times New Roman"/>
                <w:noProof/>
                <w:webHidden/>
              </w:rPr>
              <w:fldChar w:fldCharType="end"/>
            </w:r>
          </w:hyperlink>
        </w:p>
        <w:p w14:paraId="0D759001" w14:textId="5AB901A1" w:rsidR="0045145D" w:rsidRPr="0045145D" w:rsidRDefault="00465717">
          <w:pPr>
            <w:pStyle w:val="TOC3"/>
            <w:tabs>
              <w:tab w:val="right" w:leader="dot" w:pos="9062"/>
            </w:tabs>
            <w:rPr>
              <w:rFonts w:ascii="Times New Roman" w:eastAsiaTheme="minorEastAsia" w:hAnsi="Times New Roman" w:cs="Times New Roman"/>
              <w:noProof/>
              <w:sz w:val="24"/>
              <w:szCs w:val="24"/>
              <w:lang w:val="de-DE" w:eastAsia="de-DE"/>
            </w:rPr>
          </w:pPr>
          <w:hyperlink w:anchor="_Toc508189768" w:history="1">
            <w:r w:rsidR="0045145D" w:rsidRPr="0045145D">
              <w:rPr>
                <w:rStyle w:val="Hyperlink"/>
                <w:rFonts w:ascii="Times New Roman" w:hAnsi="Times New Roman" w:cs="Times New Roman"/>
                <w:noProof/>
              </w:rPr>
              <w:t>2.4.7 Multilevel modeling</w:t>
            </w:r>
            <w:r w:rsidR="0045145D" w:rsidRPr="0045145D">
              <w:rPr>
                <w:rFonts w:ascii="Times New Roman" w:hAnsi="Times New Roman" w:cs="Times New Roman"/>
                <w:noProof/>
                <w:webHidden/>
              </w:rPr>
              <w:tab/>
            </w:r>
            <w:r w:rsidR="0045145D" w:rsidRPr="0045145D">
              <w:rPr>
                <w:rFonts w:ascii="Times New Roman" w:hAnsi="Times New Roman" w:cs="Times New Roman"/>
                <w:noProof/>
                <w:webHidden/>
              </w:rPr>
              <w:fldChar w:fldCharType="begin"/>
            </w:r>
            <w:r w:rsidR="0045145D" w:rsidRPr="0045145D">
              <w:rPr>
                <w:rFonts w:ascii="Times New Roman" w:hAnsi="Times New Roman" w:cs="Times New Roman"/>
                <w:noProof/>
                <w:webHidden/>
              </w:rPr>
              <w:instrText xml:space="preserve"> PAGEREF _Toc508189768 \h </w:instrText>
            </w:r>
            <w:r w:rsidR="0045145D" w:rsidRPr="0045145D">
              <w:rPr>
                <w:rFonts w:ascii="Times New Roman" w:hAnsi="Times New Roman" w:cs="Times New Roman"/>
                <w:noProof/>
                <w:webHidden/>
              </w:rPr>
            </w:r>
            <w:r w:rsidR="0045145D" w:rsidRPr="0045145D">
              <w:rPr>
                <w:rFonts w:ascii="Times New Roman" w:hAnsi="Times New Roman" w:cs="Times New Roman"/>
                <w:noProof/>
                <w:webHidden/>
              </w:rPr>
              <w:fldChar w:fldCharType="separate"/>
            </w:r>
            <w:r w:rsidR="0045145D" w:rsidRPr="0045145D">
              <w:rPr>
                <w:rFonts w:ascii="Times New Roman" w:hAnsi="Times New Roman" w:cs="Times New Roman"/>
                <w:noProof/>
                <w:webHidden/>
              </w:rPr>
              <w:t>28</w:t>
            </w:r>
            <w:r w:rsidR="0045145D" w:rsidRPr="0045145D">
              <w:rPr>
                <w:rFonts w:ascii="Times New Roman" w:hAnsi="Times New Roman" w:cs="Times New Roman"/>
                <w:noProof/>
                <w:webHidden/>
              </w:rPr>
              <w:fldChar w:fldCharType="end"/>
            </w:r>
          </w:hyperlink>
        </w:p>
        <w:p w14:paraId="722233F4" w14:textId="44E6C7FD" w:rsidR="0045145D" w:rsidRPr="0045145D" w:rsidRDefault="00465717">
          <w:pPr>
            <w:pStyle w:val="TOC1"/>
            <w:tabs>
              <w:tab w:val="right" w:leader="dot" w:pos="9062"/>
            </w:tabs>
            <w:rPr>
              <w:rFonts w:ascii="Times New Roman" w:eastAsiaTheme="minorEastAsia" w:hAnsi="Times New Roman" w:cs="Times New Roman"/>
              <w:noProof/>
              <w:sz w:val="24"/>
              <w:szCs w:val="24"/>
              <w:lang w:val="de-DE" w:eastAsia="de-DE"/>
            </w:rPr>
          </w:pPr>
          <w:hyperlink w:anchor="_Toc508189769" w:history="1">
            <w:r w:rsidR="0045145D" w:rsidRPr="0045145D">
              <w:rPr>
                <w:rStyle w:val="Hyperlink"/>
                <w:rFonts w:ascii="Times New Roman" w:hAnsi="Times New Roman" w:cs="Times New Roman"/>
                <w:noProof/>
              </w:rPr>
              <w:t>3. Results</w:t>
            </w:r>
            <w:r w:rsidR="0045145D" w:rsidRPr="0045145D">
              <w:rPr>
                <w:rFonts w:ascii="Times New Roman" w:hAnsi="Times New Roman" w:cs="Times New Roman"/>
                <w:noProof/>
                <w:webHidden/>
              </w:rPr>
              <w:tab/>
            </w:r>
            <w:r w:rsidR="0045145D" w:rsidRPr="0045145D">
              <w:rPr>
                <w:rFonts w:ascii="Times New Roman" w:hAnsi="Times New Roman" w:cs="Times New Roman"/>
                <w:noProof/>
                <w:webHidden/>
              </w:rPr>
              <w:fldChar w:fldCharType="begin"/>
            </w:r>
            <w:r w:rsidR="0045145D" w:rsidRPr="0045145D">
              <w:rPr>
                <w:rFonts w:ascii="Times New Roman" w:hAnsi="Times New Roman" w:cs="Times New Roman"/>
                <w:noProof/>
                <w:webHidden/>
              </w:rPr>
              <w:instrText xml:space="preserve"> PAGEREF _Toc508189769 \h </w:instrText>
            </w:r>
            <w:r w:rsidR="0045145D" w:rsidRPr="0045145D">
              <w:rPr>
                <w:rFonts w:ascii="Times New Roman" w:hAnsi="Times New Roman" w:cs="Times New Roman"/>
                <w:noProof/>
                <w:webHidden/>
              </w:rPr>
            </w:r>
            <w:r w:rsidR="0045145D" w:rsidRPr="0045145D">
              <w:rPr>
                <w:rFonts w:ascii="Times New Roman" w:hAnsi="Times New Roman" w:cs="Times New Roman"/>
                <w:noProof/>
                <w:webHidden/>
              </w:rPr>
              <w:fldChar w:fldCharType="separate"/>
            </w:r>
            <w:r w:rsidR="0045145D" w:rsidRPr="0045145D">
              <w:rPr>
                <w:rFonts w:ascii="Times New Roman" w:hAnsi="Times New Roman" w:cs="Times New Roman"/>
                <w:noProof/>
                <w:webHidden/>
              </w:rPr>
              <w:t>28</w:t>
            </w:r>
            <w:r w:rsidR="0045145D" w:rsidRPr="0045145D">
              <w:rPr>
                <w:rFonts w:ascii="Times New Roman" w:hAnsi="Times New Roman" w:cs="Times New Roman"/>
                <w:noProof/>
                <w:webHidden/>
              </w:rPr>
              <w:fldChar w:fldCharType="end"/>
            </w:r>
          </w:hyperlink>
        </w:p>
        <w:p w14:paraId="252FFD52" w14:textId="3B752F83" w:rsidR="0045145D" w:rsidRPr="0045145D" w:rsidRDefault="00465717">
          <w:pPr>
            <w:pStyle w:val="TOC1"/>
            <w:tabs>
              <w:tab w:val="right" w:leader="dot" w:pos="9062"/>
            </w:tabs>
            <w:rPr>
              <w:rFonts w:ascii="Times New Roman" w:eastAsiaTheme="minorEastAsia" w:hAnsi="Times New Roman" w:cs="Times New Roman"/>
              <w:noProof/>
              <w:sz w:val="24"/>
              <w:szCs w:val="24"/>
              <w:lang w:val="de-DE" w:eastAsia="de-DE"/>
            </w:rPr>
          </w:pPr>
          <w:hyperlink w:anchor="_Toc508189770" w:history="1">
            <w:r w:rsidR="0045145D" w:rsidRPr="0045145D">
              <w:rPr>
                <w:rStyle w:val="Hyperlink"/>
                <w:rFonts w:ascii="Times New Roman" w:hAnsi="Times New Roman" w:cs="Times New Roman"/>
                <w:noProof/>
              </w:rPr>
              <w:t>4. Discussion</w:t>
            </w:r>
            <w:r w:rsidR="0045145D" w:rsidRPr="0045145D">
              <w:rPr>
                <w:rFonts w:ascii="Times New Roman" w:hAnsi="Times New Roman" w:cs="Times New Roman"/>
                <w:noProof/>
                <w:webHidden/>
              </w:rPr>
              <w:tab/>
            </w:r>
            <w:r w:rsidR="0045145D" w:rsidRPr="0045145D">
              <w:rPr>
                <w:rFonts w:ascii="Times New Roman" w:hAnsi="Times New Roman" w:cs="Times New Roman"/>
                <w:noProof/>
                <w:webHidden/>
              </w:rPr>
              <w:fldChar w:fldCharType="begin"/>
            </w:r>
            <w:r w:rsidR="0045145D" w:rsidRPr="0045145D">
              <w:rPr>
                <w:rFonts w:ascii="Times New Roman" w:hAnsi="Times New Roman" w:cs="Times New Roman"/>
                <w:noProof/>
                <w:webHidden/>
              </w:rPr>
              <w:instrText xml:space="preserve"> PAGEREF _Toc508189770 \h </w:instrText>
            </w:r>
            <w:r w:rsidR="0045145D" w:rsidRPr="0045145D">
              <w:rPr>
                <w:rFonts w:ascii="Times New Roman" w:hAnsi="Times New Roman" w:cs="Times New Roman"/>
                <w:noProof/>
                <w:webHidden/>
              </w:rPr>
            </w:r>
            <w:r w:rsidR="0045145D" w:rsidRPr="0045145D">
              <w:rPr>
                <w:rFonts w:ascii="Times New Roman" w:hAnsi="Times New Roman" w:cs="Times New Roman"/>
                <w:noProof/>
                <w:webHidden/>
              </w:rPr>
              <w:fldChar w:fldCharType="separate"/>
            </w:r>
            <w:r w:rsidR="0045145D" w:rsidRPr="0045145D">
              <w:rPr>
                <w:rFonts w:ascii="Times New Roman" w:hAnsi="Times New Roman" w:cs="Times New Roman"/>
                <w:noProof/>
                <w:webHidden/>
              </w:rPr>
              <w:t>28</w:t>
            </w:r>
            <w:r w:rsidR="0045145D" w:rsidRPr="0045145D">
              <w:rPr>
                <w:rFonts w:ascii="Times New Roman" w:hAnsi="Times New Roman" w:cs="Times New Roman"/>
                <w:noProof/>
                <w:webHidden/>
              </w:rPr>
              <w:fldChar w:fldCharType="end"/>
            </w:r>
          </w:hyperlink>
        </w:p>
        <w:p w14:paraId="3D15F8FF" w14:textId="534139B8" w:rsidR="0045145D" w:rsidRPr="0045145D" w:rsidRDefault="00465717">
          <w:pPr>
            <w:pStyle w:val="TOC1"/>
            <w:tabs>
              <w:tab w:val="right" w:leader="dot" w:pos="9062"/>
            </w:tabs>
            <w:rPr>
              <w:rFonts w:ascii="Times New Roman" w:eastAsiaTheme="minorEastAsia" w:hAnsi="Times New Roman" w:cs="Times New Roman"/>
              <w:noProof/>
              <w:sz w:val="24"/>
              <w:szCs w:val="24"/>
              <w:lang w:val="de-DE" w:eastAsia="de-DE"/>
            </w:rPr>
          </w:pPr>
          <w:hyperlink w:anchor="_Toc508189771" w:history="1">
            <w:r w:rsidR="0045145D" w:rsidRPr="0045145D">
              <w:rPr>
                <w:rStyle w:val="Hyperlink"/>
                <w:rFonts w:ascii="Times New Roman" w:hAnsi="Times New Roman" w:cs="Times New Roman"/>
                <w:noProof/>
              </w:rPr>
              <w:t>5. References</w:t>
            </w:r>
            <w:r w:rsidR="0045145D" w:rsidRPr="0045145D">
              <w:rPr>
                <w:rFonts w:ascii="Times New Roman" w:hAnsi="Times New Roman" w:cs="Times New Roman"/>
                <w:noProof/>
                <w:webHidden/>
              </w:rPr>
              <w:tab/>
            </w:r>
            <w:r w:rsidR="0045145D" w:rsidRPr="0045145D">
              <w:rPr>
                <w:rFonts w:ascii="Times New Roman" w:hAnsi="Times New Roman" w:cs="Times New Roman"/>
                <w:noProof/>
                <w:webHidden/>
              </w:rPr>
              <w:fldChar w:fldCharType="begin"/>
            </w:r>
            <w:r w:rsidR="0045145D" w:rsidRPr="0045145D">
              <w:rPr>
                <w:rFonts w:ascii="Times New Roman" w:hAnsi="Times New Roman" w:cs="Times New Roman"/>
                <w:noProof/>
                <w:webHidden/>
              </w:rPr>
              <w:instrText xml:space="preserve"> PAGEREF _Toc508189771 \h </w:instrText>
            </w:r>
            <w:r w:rsidR="0045145D" w:rsidRPr="0045145D">
              <w:rPr>
                <w:rFonts w:ascii="Times New Roman" w:hAnsi="Times New Roman" w:cs="Times New Roman"/>
                <w:noProof/>
                <w:webHidden/>
              </w:rPr>
            </w:r>
            <w:r w:rsidR="0045145D" w:rsidRPr="0045145D">
              <w:rPr>
                <w:rFonts w:ascii="Times New Roman" w:hAnsi="Times New Roman" w:cs="Times New Roman"/>
                <w:noProof/>
                <w:webHidden/>
              </w:rPr>
              <w:fldChar w:fldCharType="separate"/>
            </w:r>
            <w:r w:rsidR="0045145D" w:rsidRPr="0045145D">
              <w:rPr>
                <w:rFonts w:ascii="Times New Roman" w:hAnsi="Times New Roman" w:cs="Times New Roman"/>
                <w:noProof/>
                <w:webHidden/>
              </w:rPr>
              <w:t>28</w:t>
            </w:r>
            <w:r w:rsidR="0045145D" w:rsidRPr="0045145D">
              <w:rPr>
                <w:rFonts w:ascii="Times New Roman" w:hAnsi="Times New Roman" w:cs="Times New Roman"/>
                <w:noProof/>
                <w:webHidden/>
              </w:rPr>
              <w:fldChar w:fldCharType="end"/>
            </w:r>
          </w:hyperlink>
        </w:p>
        <w:p w14:paraId="54A5C2AF" w14:textId="341EDCA8" w:rsidR="00D0169D" w:rsidRPr="0045145D" w:rsidRDefault="00D0169D" w:rsidP="00D0169D">
          <w:pPr>
            <w:rPr>
              <w:rFonts w:ascii="Times New Roman" w:hAnsi="Times New Roman" w:cs="Times New Roman"/>
            </w:rPr>
            <w:sectPr w:rsidR="00D0169D" w:rsidRPr="0045145D" w:rsidSect="00D0169D">
              <w:headerReference w:type="default" r:id="rId10"/>
              <w:pgSz w:w="11906" w:h="16838"/>
              <w:pgMar w:top="1417" w:right="1417" w:bottom="1134" w:left="1417" w:header="708" w:footer="708" w:gutter="0"/>
              <w:pgNumType w:fmt="upperRoman"/>
              <w:cols w:space="708"/>
              <w:docGrid w:linePitch="360"/>
            </w:sectPr>
          </w:pPr>
          <w:r w:rsidRPr="0045145D">
            <w:rPr>
              <w:rFonts w:ascii="Times New Roman" w:hAnsi="Times New Roman" w:cs="Times New Roman"/>
              <w:b/>
              <w:bCs/>
              <w:lang w:val="de-DE"/>
            </w:rPr>
            <w:fldChar w:fldCharType="end"/>
          </w:r>
        </w:p>
      </w:sdtContent>
    </w:sdt>
    <w:p w14:paraId="53886227" w14:textId="77777777" w:rsidR="00D0169D" w:rsidRPr="00F4550C" w:rsidRDefault="00D0169D" w:rsidP="00D0169D">
      <w:pPr>
        <w:pStyle w:val="Heading1"/>
        <w:rPr>
          <w:rFonts w:ascii="Times New Roman" w:hAnsi="Times New Roman" w:cs="Times New Roman"/>
          <w:b/>
          <w:color w:val="auto"/>
        </w:rPr>
      </w:pPr>
      <w:bookmarkStart w:id="5" w:name="_Toc508189740"/>
      <w:r w:rsidRPr="00F4550C">
        <w:rPr>
          <w:rFonts w:ascii="Times New Roman" w:hAnsi="Times New Roman" w:cs="Times New Roman"/>
          <w:b/>
          <w:color w:val="auto"/>
        </w:rPr>
        <w:lastRenderedPageBreak/>
        <w:t>List of Abbreviations</w:t>
      </w:r>
      <w:bookmarkEnd w:id="5"/>
    </w:p>
    <w:p w14:paraId="322A4650" w14:textId="77777777" w:rsidR="00D0169D" w:rsidRPr="00F4550C" w:rsidRDefault="00D0169D" w:rsidP="00D0169D">
      <w:pPr>
        <w:spacing w:after="0"/>
        <w:rPr>
          <w:rFonts w:ascii="Times New Roman" w:hAnsi="Times New Roman" w:cs="Times New Roman"/>
          <w:b/>
          <w:sz w:val="24"/>
        </w:rPr>
      </w:pPr>
    </w:p>
    <w:p w14:paraId="1AD8443B" w14:textId="7124CE6B" w:rsidR="00D0169D" w:rsidRPr="00F4550C" w:rsidRDefault="00D0169D" w:rsidP="00D0169D">
      <w:pPr>
        <w:spacing w:after="0"/>
        <w:rPr>
          <w:rFonts w:ascii="Times New Roman" w:hAnsi="Times New Roman" w:cs="Times New Roman"/>
          <w:sz w:val="24"/>
        </w:rPr>
      </w:pPr>
      <w:r w:rsidRPr="00F4550C">
        <w:rPr>
          <w:rFonts w:ascii="Times New Roman" w:hAnsi="Times New Roman" w:cs="Times New Roman"/>
          <w:b/>
          <w:sz w:val="24"/>
        </w:rPr>
        <w:t>ACC</w:t>
      </w:r>
      <w:r w:rsidRPr="00F4550C">
        <w:rPr>
          <w:rFonts w:ascii="Times New Roman" w:hAnsi="Times New Roman" w:cs="Times New Roman"/>
          <w:b/>
          <w:sz w:val="24"/>
        </w:rPr>
        <w:tab/>
      </w:r>
      <w:r w:rsidRPr="00F4550C">
        <w:rPr>
          <w:rFonts w:ascii="Times New Roman" w:hAnsi="Times New Roman" w:cs="Times New Roman"/>
          <w:b/>
          <w:sz w:val="24"/>
        </w:rPr>
        <w:tab/>
      </w:r>
      <w:r w:rsidRPr="00F4550C">
        <w:rPr>
          <w:rFonts w:ascii="Times New Roman" w:hAnsi="Times New Roman" w:cs="Times New Roman"/>
          <w:b/>
          <w:sz w:val="24"/>
        </w:rPr>
        <w:tab/>
      </w:r>
      <w:r w:rsidRPr="00F4550C">
        <w:rPr>
          <w:rFonts w:ascii="Times New Roman" w:hAnsi="Times New Roman" w:cs="Times New Roman"/>
          <w:b/>
          <w:sz w:val="24"/>
        </w:rPr>
        <w:tab/>
      </w:r>
      <w:r w:rsidR="00FA7BF7" w:rsidRPr="00F4550C">
        <w:rPr>
          <w:rFonts w:ascii="Times New Roman" w:hAnsi="Times New Roman" w:cs="Times New Roman"/>
          <w:sz w:val="24"/>
        </w:rPr>
        <w:t>a</w:t>
      </w:r>
      <w:r w:rsidRPr="00F4550C">
        <w:rPr>
          <w:rFonts w:ascii="Times New Roman" w:hAnsi="Times New Roman" w:cs="Times New Roman"/>
          <w:sz w:val="24"/>
        </w:rPr>
        <w:t>nterior cingulate cortex</w:t>
      </w:r>
    </w:p>
    <w:p w14:paraId="75BE44C0" w14:textId="77777777" w:rsidR="00D0169D" w:rsidRPr="00F4550C" w:rsidRDefault="00D0169D" w:rsidP="00D0169D">
      <w:pPr>
        <w:spacing w:after="0"/>
        <w:rPr>
          <w:rFonts w:ascii="Times New Roman" w:hAnsi="Times New Roman" w:cs="Times New Roman"/>
          <w:sz w:val="24"/>
        </w:rPr>
      </w:pPr>
      <w:r w:rsidRPr="00F4550C">
        <w:rPr>
          <w:rFonts w:ascii="Times New Roman" w:hAnsi="Times New Roman" w:cs="Times New Roman"/>
          <w:b/>
          <w:sz w:val="24"/>
        </w:rPr>
        <w:t>AX-CPT</w:t>
      </w:r>
      <w:r w:rsidRPr="00F4550C">
        <w:rPr>
          <w:rFonts w:ascii="Times New Roman" w:hAnsi="Times New Roman" w:cs="Times New Roman"/>
          <w:b/>
          <w:sz w:val="24"/>
        </w:rPr>
        <w:tab/>
      </w:r>
      <w:r w:rsidRPr="00F4550C">
        <w:rPr>
          <w:rFonts w:ascii="Times New Roman" w:hAnsi="Times New Roman" w:cs="Times New Roman"/>
          <w:b/>
          <w:sz w:val="24"/>
        </w:rPr>
        <w:tab/>
      </w:r>
      <w:r w:rsidRPr="00F4550C">
        <w:rPr>
          <w:rFonts w:ascii="Times New Roman" w:hAnsi="Times New Roman" w:cs="Times New Roman"/>
          <w:b/>
          <w:sz w:val="24"/>
        </w:rPr>
        <w:tab/>
      </w:r>
      <w:r w:rsidRPr="00F4550C">
        <w:rPr>
          <w:rFonts w:ascii="Times New Roman" w:hAnsi="Times New Roman" w:cs="Times New Roman"/>
          <w:sz w:val="24"/>
        </w:rPr>
        <w:t>AX continuous performance task</w:t>
      </w:r>
    </w:p>
    <w:p w14:paraId="1F60783B" w14:textId="770D77BC" w:rsidR="00D0169D" w:rsidRPr="00F4550C" w:rsidRDefault="00D0169D" w:rsidP="00D0169D">
      <w:pPr>
        <w:spacing w:after="0"/>
        <w:rPr>
          <w:rFonts w:ascii="Times New Roman" w:hAnsi="Times New Roman" w:cs="Times New Roman"/>
          <w:sz w:val="24"/>
        </w:rPr>
      </w:pPr>
      <w:r w:rsidRPr="00F4550C">
        <w:rPr>
          <w:rFonts w:ascii="Times New Roman" w:hAnsi="Times New Roman" w:cs="Times New Roman"/>
          <w:b/>
          <w:sz w:val="24"/>
        </w:rPr>
        <w:t>BOLD</w:t>
      </w:r>
      <w:r w:rsidRPr="00F4550C">
        <w:rPr>
          <w:rFonts w:ascii="Times New Roman" w:hAnsi="Times New Roman" w:cs="Times New Roman"/>
          <w:b/>
          <w:sz w:val="24"/>
        </w:rPr>
        <w:tab/>
      </w:r>
      <w:r w:rsidRPr="00F4550C">
        <w:rPr>
          <w:rFonts w:ascii="Times New Roman" w:hAnsi="Times New Roman" w:cs="Times New Roman"/>
          <w:b/>
          <w:sz w:val="24"/>
        </w:rPr>
        <w:tab/>
      </w:r>
      <w:r w:rsidRPr="00F4550C">
        <w:rPr>
          <w:rFonts w:ascii="Times New Roman" w:hAnsi="Times New Roman" w:cs="Times New Roman"/>
          <w:b/>
          <w:sz w:val="24"/>
        </w:rPr>
        <w:tab/>
      </w:r>
      <w:r w:rsidRPr="00F4550C">
        <w:rPr>
          <w:rFonts w:ascii="Times New Roman" w:hAnsi="Times New Roman" w:cs="Times New Roman"/>
          <w:b/>
          <w:sz w:val="24"/>
        </w:rPr>
        <w:tab/>
      </w:r>
      <w:r w:rsidR="00FA7BF7" w:rsidRPr="00F4550C">
        <w:rPr>
          <w:rFonts w:ascii="Times New Roman" w:hAnsi="Times New Roman" w:cs="Times New Roman"/>
          <w:sz w:val="24"/>
        </w:rPr>
        <w:t>b</w:t>
      </w:r>
      <w:r w:rsidRPr="00F4550C">
        <w:rPr>
          <w:rFonts w:ascii="Times New Roman" w:hAnsi="Times New Roman" w:cs="Times New Roman"/>
          <w:sz w:val="24"/>
        </w:rPr>
        <w:t>lood oxygenation level dependent</w:t>
      </w:r>
    </w:p>
    <w:p w14:paraId="52F13A49" w14:textId="4672690C" w:rsidR="00D0169D" w:rsidRPr="00F4550C" w:rsidRDefault="00D0169D" w:rsidP="00D0169D">
      <w:pPr>
        <w:spacing w:after="0"/>
        <w:rPr>
          <w:rFonts w:ascii="Times New Roman" w:hAnsi="Times New Roman" w:cs="Times New Roman"/>
          <w:sz w:val="24"/>
        </w:rPr>
      </w:pPr>
      <w:r w:rsidRPr="00F4550C">
        <w:rPr>
          <w:rFonts w:ascii="Times New Roman" w:hAnsi="Times New Roman" w:cs="Times New Roman"/>
          <w:b/>
          <w:sz w:val="24"/>
        </w:rPr>
        <w:t>BCA</w:t>
      </w:r>
      <w:r w:rsidRPr="00F4550C">
        <w:rPr>
          <w:rFonts w:ascii="Times New Roman" w:hAnsi="Times New Roman" w:cs="Times New Roman"/>
          <w:b/>
          <w:sz w:val="24"/>
        </w:rPr>
        <w:tab/>
      </w:r>
      <w:r w:rsidRPr="00F4550C">
        <w:rPr>
          <w:rFonts w:ascii="Times New Roman" w:hAnsi="Times New Roman" w:cs="Times New Roman"/>
          <w:b/>
          <w:sz w:val="24"/>
        </w:rPr>
        <w:tab/>
      </w:r>
      <w:r w:rsidRPr="00F4550C">
        <w:rPr>
          <w:rFonts w:ascii="Times New Roman" w:hAnsi="Times New Roman" w:cs="Times New Roman"/>
          <w:b/>
          <w:sz w:val="24"/>
        </w:rPr>
        <w:tab/>
      </w:r>
      <w:r w:rsidRPr="00F4550C">
        <w:rPr>
          <w:rFonts w:ascii="Times New Roman" w:hAnsi="Times New Roman" w:cs="Times New Roman"/>
          <w:b/>
          <w:sz w:val="24"/>
        </w:rPr>
        <w:tab/>
      </w:r>
      <w:proofErr w:type="spellStart"/>
      <w:r w:rsidR="00FA7BF7" w:rsidRPr="00F4550C">
        <w:rPr>
          <w:rFonts w:ascii="Times New Roman" w:hAnsi="Times New Roman" w:cs="Times New Roman"/>
          <w:sz w:val="24"/>
        </w:rPr>
        <w:t>b</w:t>
      </w:r>
      <w:r w:rsidRPr="00F4550C">
        <w:rPr>
          <w:rFonts w:ascii="Times New Roman" w:hAnsi="Times New Roman" w:cs="Times New Roman"/>
          <w:sz w:val="24"/>
        </w:rPr>
        <w:t>allistocardiac</w:t>
      </w:r>
      <w:proofErr w:type="spellEnd"/>
      <w:r w:rsidRPr="00F4550C">
        <w:rPr>
          <w:rFonts w:ascii="Times New Roman" w:hAnsi="Times New Roman" w:cs="Times New Roman"/>
          <w:sz w:val="24"/>
        </w:rPr>
        <w:t xml:space="preserve"> artefact</w:t>
      </w:r>
    </w:p>
    <w:p w14:paraId="0B55EDF8" w14:textId="3941E243" w:rsidR="00D0169D" w:rsidRPr="00F4550C" w:rsidRDefault="00D0169D" w:rsidP="00D0169D">
      <w:pPr>
        <w:spacing w:after="0"/>
        <w:rPr>
          <w:rFonts w:ascii="Times New Roman" w:hAnsi="Times New Roman" w:cs="Times New Roman"/>
          <w:sz w:val="24"/>
        </w:rPr>
      </w:pPr>
      <w:r w:rsidRPr="00F4550C">
        <w:rPr>
          <w:rFonts w:ascii="Times New Roman" w:hAnsi="Times New Roman" w:cs="Times New Roman"/>
          <w:b/>
          <w:sz w:val="24"/>
        </w:rPr>
        <w:t>CPT</w:t>
      </w:r>
      <w:r w:rsidRPr="00F4550C">
        <w:rPr>
          <w:rFonts w:ascii="Times New Roman" w:hAnsi="Times New Roman" w:cs="Times New Roman"/>
          <w:b/>
          <w:sz w:val="24"/>
        </w:rPr>
        <w:tab/>
      </w:r>
      <w:r w:rsidRPr="00F4550C">
        <w:rPr>
          <w:rFonts w:ascii="Times New Roman" w:hAnsi="Times New Roman" w:cs="Times New Roman"/>
          <w:b/>
          <w:sz w:val="24"/>
        </w:rPr>
        <w:tab/>
      </w:r>
      <w:r w:rsidRPr="00F4550C">
        <w:rPr>
          <w:rFonts w:ascii="Times New Roman" w:hAnsi="Times New Roman" w:cs="Times New Roman"/>
          <w:b/>
          <w:sz w:val="24"/>
        </w:rPr>
        <w:tab/>
      </w:r>
      <w:r w:rsidRPr="00F4550C">
        <w:rPr>
          <w:rFonts w:ascii="Times New Roman" w:hAnsi="Times New Roman" w:cs="Times New Roman"/>
          <w:b/>
          <w:sz w:val="24"/>
        </w:rPr>
        <w:tab/>
      </w:r>
      <w:r w:rsidR="00FA7BF7" w:rsidRPr="00F4550C">
        <w:rPr>
          <w:rFonts w:ascii="Times New Roman" w:hAnsi="Times New Roman" w:cs="Times New Roman"/>
          <w:sz w:val="24"/>
        </w:rPr>
        <w:t>c</w:t>
      </w:r>
      <w:r w:rsidRPr="00F4550C">
        <w:rPr>
          <w:rFonts w:ascii="Times New Roman" w:hAnsi="Times New Roman" w:cs="Times New Roman"/>
          <w:sz w:val="24"/>
        </w:rPr>
        <w:t>ontinuous performance task</w:t>
      </w:r>
    </w:p>
    <w:p w14:paraId="7A9708B3" w14:textId="0DE2671F" w:rsidR="00D0169D" w:rsidRPr="00F4550C" w:rsidRDefault="00D0169D" w:rsidP="00D0169D">
      <w:pPr>
        <w:spacing w:after="0"/>
        <w:rPr>
          <w:rFonts w:ascii="Times New Roman" w:hAnsi="Times New Roman" w:cs="Times New Roman"/>
          <w:sz w:val="24"/>
        </w:rPr>
      </w:pPr>
      <w:proofErr w:type="spellStart"/>
      <w:r w:rsidRPr="00F4550C">
        <w:rPr>
          <w:rFonts w:ascii="Times New Roman" w:hAnsi="Times New Roman" w:cs="Times New Roman"/>
          <w:b/>
          <w:sz w:val="24"/>
        </w:rPr>
        <w:t>dACC</w:t>
      </w:r>
      <w:proofErr w:type="spellEnd"/>
      <w:r w:rsidRPr="00F4550C">
        <w:rPr>
          <w:rFonts w:ascii="Times New Roman" w:hAnsi="Times New Roman" w:cs="Times New Roman"/>
          <w:b/>
          <w:sz w:val="24"/>
        </w:rPr>
        <w:tab/>
      </w:r>
      <w:r w:rsidRPr="00F4550C">
        <w:rPr>
          <w:rFonts w:ascii="Times New Roman" w:hAnsi="Times New Roman" w:cs="Times New Roman"/>
          <w:b/>
          <w:sz w:val="24"/>
        </w:rPr>
        <w:tab/>
      </w:r>
      <w:r w:rsidRPr="00F4550C">
        <w:rPr>
          <w:rFonts w:ascii="Times New Roman" w:hAnsi="Times New Roman" w:cs="Times New Roman"/>
          <w:b/>
          <w:sz w:val="24"/>
        </w:rPr>
        <w:tab/>
      </w:r>
      <w:r w:rsidRPr="00F4550C">
        <w:rPr>
          <w:rFonts w:ascii="Times New Roman" w:hAnsi="Times New Roman" w:cs="Times New Roman"/>
          <w:b/>
          <w:sz w:val="24"/>
        </w:rPr>
        <w:tab/>
      </w:r>
      <w:r w:rsidR="00FA7BF7" w:rsidRPr="00F4550C">
        <w:rPr>
          <w:rFonts w:ascii="Times New Roman" w:hAnsi="Times New Roman" w:cs="Times New Roman"/>
          <w:sz w:val="24"/>
        </w:rPr>
        <w:t>d</w:t>
      </w:r>
      <w:r w:rsidRPr="00F4550C">
        <w:rPr>
          <w:rFonts w:ascii="Times New Roman" w:hAnsi="Times New Roman" w:cs="Times New Roman"/>
          <w:sz w:val="24"/>
        </w:rPr>
        <w:t>orsal anterior cingulate cortex</w:t>
      </w:r>
    </w:p>
    <w:p w14:paraId="0FD45F2D" w14:textId="68C721AB" w:rsidR="00EB2DDA" w:rsidRPr="00F4550C" w:rsidRDefault="00EB2DDA" w:rsidP="00D0169D">
      <w:pPr>
        <w:spacing w:after="0"/>
        <w:rPr>
          <w:rFonts w:ascii="Times New Roman" w:hAnsi="Times New Roman" w:cs="Times New Roman"/>
          <w:sz w:val="24"/>
        </w:rPr>
      </w:pPr>
      <w:r w:rsidRPr="00F4550C">
        <w:rPr>
          <w:rFonts w:ascii="Times New Roman" w:hAnsi="Times New Roman" w:cs="Times New Roman"/>
          <w:b/>
          <w:sz w:val="24"/>
        </w:rPr>
        <w:t>DDT</w:t>
      </w:r>
      <w:r w:rsidRPr="00F4550C">
        <w:rPr>
          <w:rFonts w:ascii="Times New Roman" w:hAnsi="Times New Roman" w:cs="Times New Roman"/>
          <w:b/>
          <w:sz w:val="24"/>
        </w:rPr>
        <w:tab/>
      </w:r>
      <w:r w:rsidRPr="00F4550C">
        <w:rPr>
          <w:rFonts w:ascii="Times New Roman" w:hAnsi="Times New Roman" w:cs="Times New Roman"/>
          <w:b/>
          <w:sz w:val="24"/>
        </w:rPr>
        <w:tab/>
      </w:r>
      <w:r w:rsidRPr="00F4550C">
        <w:rPr>
          <w:rFonts w:ascii="Times New Roman" w:hAnsi="Times New Roman" w:cs="Times New Roman"/>
          <w:b/>
          <w:sz w:val="24"/>
        </w:rPr>
        <w:tab/>
      </w:r>
      <w:r w:rsidRPr="00F4550C">
        <w:rPr>
          <w:rFonts w:ascii="Times New Roman" w:hAnsi="Times New Roman" w:cs="Times New Roman"/>
          <w:b/>
          <w:sz w:val="24"/>
        </w:rPr>
        <w:tab/>
      </w:r>
      <w:r w:rsidR="00FA7BF7" w:rsidRPr="00F4550C">
        <w:rPr>
          <w:rFonts w:ascii="Times New Roman" w:hAnsi="Times New Roman" w:cs="Times New Roman"/>
          <w:sz w:val="24"/>
        </w:rPr>
        <w:t>d</w:t>
      </w:r>
      <w:r w:rsidRPr="00F4550C">
        <w:rPr>
          <w:rFonts w:ascii="Times New Roman" w:hAnsi="Times New Roman" w:cs="Times New Roman"/>
          <w:sz w:val="24"/>
        </w:rPr>
        <w:t>elay discounting task</w:t>
      </w:r>
    </w:p>
    <w:p w14:paraId="0F35B16B" w14:textId="1E15D5C5" w:rsidR="00D0169D" w:rsidRPr="00F4550C" w:rsidRDefault="00D0169D" w:rsidP="00D0169D">
      <w:pPr>
        <w:spacing w:after="0"/>
        <w:rPr>
          <w:rFonts w:ascii="Times New Roman" w:hAnsi="Times New Roman" w:cs="Times New Roman"/>
          <w:sz w:val="24"/>
        </w:rPr>
      </w:pPr>
      <w:r w:rsidRPr="00F4550C">
        <w:rPr>
          <w:rFonts w:ascii="Times New Roman" w:hAnsi="Times New Roman" w:cs="Times New Roman"/>
          <w:b/>
          <w:sz w:val="24"/>
        </w:rPr>
        <w:t>DLPFC</w:t>
      </w:r>
      <w:r w:rsidRPr="00F4550C">
        <w:rPr>
          <w:rFonts w:ascii="Times New Roman" w:hAnsi="Times New Roman" w:cs="Times New Roman"/>
          <w:b/>
          <w:sz w:val="24"/>
        </w:rPr>
        <w:tab/>
      </w:r>
      <w:r w:rsidRPr="00F4550C">
        <w:rPr>
          <w:rFonts w:ascii="Times New Roman" w:hAnsi="Times New Roman" w:cs="Times New Roman"/>
          <w:b/>
          <w:sz w:val="24"/>
        </w:rPr>
        <w:tab/>
      </w:r>
      <w:r w:rsidRPr="00F4550C">
        <w:rPr>
          <w:rFonts w:ascii="Times New Roman" w:hAnsi="Times New Roman" w:cs="Times New Roman"/>
          <w:b/>
          <w:sz w:val="24"/>
        </w:rPr>
        <w:tab/>
      </w:r>
      <w:r w:rsidR="00FA7BF7" w:rsidRPr="00F4550C">
        <w:rPr>
          <w:rFonts w:ascii="Times New Roman" w:hAnsi="Times New Roman" w:cs="Times New Roman"/>
          <w:sz w:val="24"/>
        </w:rPr>
        <w:t>d</w:t>
      </w:r>
      <w:r w:rsidRPr="00F4550C">
        <w:rPr>
          <w:rFonts w:ascii="Times New Roman" w:hAnsi="Times New Roman" w:cs="Times New Roman"/>
          <w:sz w:val="24"/>
        </w:rPr>
        <w:t>orsolateral prefrontal cortex</w:t>
      </w:r>
    </w:p>
    <w:p w14:paraId="19E4090D" w14:textId="1131EE23" w:rsidR="00D0169D" w:rsidRPr="00F4550C" w:rsidRDefault="00D0169D" w:rsidP="00D0169D">
      <w:pPr>
        <w:spacing w:after="0"/>
        <w:rPr>
          <w:rFonts w:ascii="Times New Roman" w:hAnsi="Times New Roman" w:cs="Times New Roman"/>
          <w:sz w:val="24"/>
        </w:rPr>
      </w:pPr>
      <w:r w:rsidRPr="00F4550C">
        <w:rPr>
          <w:rFonts w:ascii="Times New Roman" w:hAnsi="Times New Roman" w:cs="Times New Roman"/>
          <w:b/>
          <w:sz w:val="24"/>
        </w:rPr>
        <w:t>DMC</w:t>
      </w:r>
      <w:r w:rsidR="00FA7BF7" w:rsidRPr="00F4550C">
        <w:rPr>
          <w:rFonts w:ascii="Times New Roman" w:hAnsi="Times New Roman" w:cs="Times New Roman"/>
          <w:sz w:val="24"/>
        </w:rPr>
        <w:tab/>
      </w:r>
      <w:r w:rsidR="00FA7BF7" w:rsidRPr="00F4550C">
        <w:rPr>
          <w:rFonts w:ascii="Times New Roman" w:hAnsi="Times New Roman" w:cs="Times New Roman"/>
          <w:sz w:val="24"/>
        </w:rPr>
        <w:tab/>
      </w:r>
      <w:r w:rsidR="00FA7BF7" w:rsidRPr="00F4550C">
        <w:rPr>
          <w:rFonts w:ascii="Times New Roman" w:hAnsi="Times New Roman" w:cs="Times New Roman"/>
          <w:sz w:val="24"/>
        </w:rPr>
        <w:tab/>
      </w:r>
      <w:r w:rsidR="00FA7BF7" w:rsidRPr="00F4550C">
        <w:rPr>
          <w:rFonts w:ascii="Times New Roman" w:hAnsi="Times New Roman" w:cs="Times New Roman"/>
          <w:sz w:val="24"/>
        </w:rPr>
        <w:tab/>
        <w:t>D</w:t>
      </w:r>
      <w:r w:rsidRPr="00F4550C">
        <w:rPr>
          <w:rFonts w:ascii="Times New Roman" w:hAnsi="Times New Roman" w:cs="Times New Roman"/>
          <w:sz w:val="24"/>
        </w:rPr>
        <w:t>ual Mechanisms of Cognitive Control</w:t>
      </w:r>
    </w:p>
    <w:p w14:paraId="5C3BED85" w14:textId="1020B03D" w:rsidR="00D0169D" w:rsidRPr="00F4550C" w:rsidRDefault="00D0169D" w:rsidP="00D0169D">
      <w:pPr>
        <w:spacing w:after="0"/>
        <w:rPr>
          <w:rFonts w:ascii="Times New Roman" w:hAnsi="Times New Roman" w:cs="Times New Roman"/>
          <w:sz w:val="24"/>
        </w:rPr>
      </w:pPr>
      <w:r w:rsidRPr="00F4550C">
        <w:rPr>
          <w:rFonts w:ascii="Times New Roman" w:hAnsi="Times New Roman" w:cs="Times New Roman"/>
          <w:b/>
          <w:sz w:val="24"/>
        </w:rPr>
        <w:t>DPX</w:t>
      </w:r>
      <w:r w:rsidR="00FA7BF7" w:rsidRPr="00F4550C">
        <w:rPr>
          <w:rFonts w:ascii="Times New Roman" w:hAnsi="Times New Roman" w:cs="Times New Roman"/>
          <w:sz w:val="24"/>
        </w:rPr>
        <w:tab/>
      </w:r>
      <w:r w:rsidR="00FA7BF7" w:rsidRPr="00F4550C">
        <w:rPr>
          <w:rFonts w:ascii="Times New Roman" w:hAnsi="Times New Roman" w:cs="Times New Roman"/>
          <w:sz w:val="24"/>
        </w:rPr>
        <w:tab/>
      </w:r>
      <w:r w:rsidR="00FA7BF7" w:rsidRPr="00F4550C">
        <w:rPr>
          <w:rFonts w:ascii="Times New Roman" w:hAnsi="Times New Roman" w:cs="Times New Roman"/>
          <w:sz w:val="24"/>
        </w:rPr>
        <w:tab/>
      </w:r>
      <w:r w:rsidR="00FA7BF7" w:rsidRPr="00F4550C">
        <w:rPr>
          <w:rFonts w:ascii="Times New Roman" w:hAnsi="Times New Roman" w:cs="Times New Roman"/>
          <w:sz w:val="24"/>
        </w:rPr>
        <w:tab/>
      </w:r>
      <w:r w:rsidR="001E45F8" w:rsidRPr="00F4550C">
        <w:rPr>
          <w:rFonts w:ascii="Times New Roman" w:hAnsi="Times New Roman" w:cs="Times New Roman"/>
          <w:sz w:val="24"/>
        </w:rPr>
        <w:t>Dot Pattern Expectancy</w:t>
      </w:r>
    </w:p>
    <w:p w14:paraId="0213F132" w14:textId="6C25841E" w:rsidR="00D0169D" w:rsidRPr="00F4550C" w:rsidRDefault="00D0169D" w:rsidP="00D0169D">
      <w:pPr>
        <w:spacing w:after="0"/>
        <w:rPr>
          <w:rFonts w:ascii="Times New Roman" w:hAnsi="Times New Roman" w:cs="Times New Roman"/>
          <w:sz w:val="24"/>
        </w:rPr>
      </w:pPr>
      <w:r w:rsidRPr="00F4550C">
        <w:rPr>
          <w:rFonts w:ascii="Times New Roman" w:hAnsi="Times New Roman" w:cs="Times New Roman"/>
          <w:b/>
          <w:sz w:val="24"/>
        </w:rPr>
        <w:t>ECG</w:t>
      </w:r>
      <w:r w:rsidRPr="00F4550C">
        <w:rPr>
          <w:rFonts w:ascii="Times New Roman" w:hAnsi="Times New Roman" w:cs="Times New Roman"/>
          <w:b/>
          <w:sz w:val="24"/>
        </w:rPr>
        <w:tab/>
      </w:r>
      <w:r w:rsidRPr="00F4550C">
        <w:rPr>
          <w:rFonts w:ascii="Times New Roman" w:hAnsi="Times New Roman" w:cs="Times New Roman"/>
          <w:b/>
          <w:sz w:val="24"/>
        </w:rPr>
        <w:tab/>
      </w:r>
      <w:r w:rsidRPr="00F4550C">
        <w:rPr>
          <w:rFonts w:ascii="Times New Roman" w:hAnsi="Times New Roman" w:cs="Times New Roman"/>
          <w:b/>
          <w:sz w:val="24"/>
        </w:rPr>
        <w:tab/>
      </w:r>
      <w:r w:rsidRPr="00F4550C">
        <w:rPr>
          <w:rFonts w:ascii="Times New Roman" w:hAnsi="Times New Roman" w:cs="Times New Roman"/>
          <w:b/>
          <w:sz w:val="24"/>
        </w:rPr>
        <w:tab/>
      </w:r>
      <w:r w:rsidR="00FA7BF7" w:rsidRPr="00F4550C">
        <w:rPr>
          <w:rFonts w:ascii="Times New Roman" w:hAnsi="Times New Roman" w:cs="Times New Roman"/>
          <w:sz w:val="24"/>
        </w:rPr>
        <w:t>e</w:t>
      </w:r>
      <w:r w:rsidRPr="00F4550C">
        <w:rPr>
          <w:rFonts w:ascii="Times New Roman" w:hAnsi="Times New Roman" w:cs="Times New Roman"/>
          <w:sz w:val="24"/>
        </w:rPr>
        <w:t>lectrocardiography</w:t>
      </w:r>
    </w:p>
    <w:p w14:paraId="5218B187" w14:textId="20F500C8" w:rsidR="00D0169D" w:rsidRPr="00F4550C" w:rsidRDefault="00D0169D" w:rsidP="00D0169D">
      <w:pPr>
        <w:spacing w:after="0"/>
        <w:rPr>
          <w:rFonts w:ascii="Times New Roman" w:hAnsi="Times New Roman" w:cs="Times New Roman"/>
          <w:sz w:val="24"/>
        </w:rPr>
      </w:pPr>
      <w:r w:rsidRPr="00F4550C">
        <w:rPr>
          <w:rFonts w:ascii="Times New Roman" w:hAnsi="Times New Roman" w:cs="Times New Roman"/>
          <w:b/>
          <w:sz w:val="24"/>
        </w:rPr>
        <w:t>EEG</w:t>
      </w:r>
      <w:r w:rsidRPr="00F4550C">
        <w:rPr>
          <w:rFonts w:ascii="Times New Roman" w:hAnsi="Times New Roman" w:cs="Times New Roman"/>
          <w:b/>
          <w:sz w:val="24"/>
        </w:rPr>
        <w:tab/>
      </w:r>
      <w:r w:rsidRPr="00F4550C">
        <w:rPr>
          <w:rFonts w:ascii="Times New Roman" w:hAnsi="Times New Roman" w:cs="Times New Roman"/>
          <w:b/>
          <w:sz w:val="24"/>
        </w:rPr>
        <w:tab/>
      </w:r>
      <w:r w:rsidRPr="00F4550C">
        <w:rPr>
          <w:rFonts w:ascii="Times New Roman" w:hAnsi="Times New Roman" w:cs="Times New Roman"/>
          <w:b/>
          <w:sz w:val="24"/>
        </w:rPr>
        <w:tab/>
      </w:r>
      <w:r w:rsidRPr="00F4550C">
        <w:rPr>
          <w:rFonts w:ascii="Times New Roman" w:hAnsi="Times New Roman" w:cs="Times New Roman"/>
          <w:b/>
          <w:sz w:val="24"/>
        </w:rPr>
        <w:tab/>
      </w:r>
      <w:r w:rsidR="00FA7BF7" w:rsidRPr="00F4550C">
        <w:rPr>
          <w:rFonts w:ascii="Times New Roman" w:hAnsi="Times New Roman" w:cs="Times New Roman"/>
          <w:sz w:val="24"/>
        </w:rPr>
        <w:t>e</w:t>
      </w:r>
      <w:r w:rsidRPr="00F4550C">
        <w:rPr>
          <w:rFonts w:ascii="Times New Roman" w:hAnsi="Times New Roman" w:cs="Times New Roman"/>
          <w:sz w:val="24"/>
        </w:rPr>
        <w:t>lectroencephalography</w:t>
      </w:r>
    </w:p>
    <w:p w14:paraId="185F61E3" w14:textId="124ED0D1" w:rsidR="00D0169D" w:rsidRPr="00F4550C" w:rsidRDefault="00D0169D" w:rsidP="00D0169D">
      <w:pPr>
        <w:spacing w:after="0"/>
        <w:rPr>
          <w:rFonts w:ascii="Times New Roman" w:hAnsi="Times New Roman" w:cs="Times New Roman"/>
          <w:sz w:val="24"/>
        </w:rPr>
      </w:pPr>
      <w:r w:rsidRPr="00F4550C">
        <w:rPr>
          <w:rFonts w:ascii="Times New Roman" w:hAnsi="Times New Roman" w:cs="Times New Roman"/>
          <w:b/>
          <w:sz w:val="24"/>
        </w:rPr>
        <w:t>ER</w:t>
      </w:r>
      <w:r w:rsidRPr="00F4550C">
        <w:rPr>
          <w:rFonts w:ascii="Times New Roman" w:hAnsi="Times New Roman" w:cs="Times New Roman"/>
          <w:b/>
          <w:sz w:val="24"/>
        </w:rPr>
        <w:tab/>
      </w:r>
      <w:r w:rsidRPr="00F4550C">
        <w:rPr>
          <w:rFonts w:ascii="Times New Roman" w:hAnsi="Times New Roman" w:cs="Times New Roman"/>
          <w:b/>
          <w:sz w:val="24"/>
        </w:rPr>
        <w:tab/>
      </w:r>
      <w:r w:rsidRPr="00F4550C">
        <w:rPr>
          <w:rFonts w:ascii="Times New Roman" w:hAnsi="Times New Roman" w:cs="Times New Roman"/>
          <w:b/>
          <w:sz w:val="24"/>
        </w:rPr>
        <w:tab/>
      </w:r>
      <w:r w:rsidRPr="00F4550C">
        <w:rPr>
          <w:rFonts w:ascii="Times New Roman" w:hAnsi="Times New Roman" w:cs="Times New Roman"/>
          <w:b/>
          <w:sz w:val="24"/>
        </w:rPr>
        <w:tab/>
      </w:r>
      <w:r w:rsidR="00FA7BF7" w:rsidRPr="00F4550C">
        <w:rPr>
          <w:rFonts w:ascii="Times New Roman" w:hAnsi="Times New Roman" w:cs="Times New Roman"/>
          <w:sz w:val="24"/>
        </w:rPr>
        <w:t>e</w:t>
      </w:r>
      <w:r w:rsidRPr="00F4550C">
        <w:rPr>
          <w:rFonts w:ascii="Times New Roman" w:hAnsi="Times New Roman" w:cs="Times New Roman"/>
          <w:sz w:val="24"/>
        </w:rPr>
        <w:t>rror rate</w:t>
      </w:r>
    </w:p>
    <w:p w14:paraId="1E3B03C7" w14:textId="491450E7" w:rsidR="00D0169D" w:rsidRPr="00F4550C" w:rsidRDefault="00D0169D" w:rsidP="00D0169D">
      <w:pPr>
        <w:spacing w:after="0"/>
        <w:rPr>
          <w:rFonts w:ascii="Times New Roman" w:hAnsi="Times New Roman" w:cs="Times New Roman"/>
          <w:sz w:val="24"/>
        </w:rPr>
      </w:pPr>
      <w:r w:rsidRPr="00F4550C">
        <w:rPr>
          <w:rFonts w:ascii="Times New Roman" w:hAnsi="Times New Roman" w:cs="Times New Roman"/>
          <w:b/>
          <w:sz w:val="24"/>
        </w:rPr>
        <w:t>ERP</w:t>
      </w:r>
      <w:r w:rsidR="00FA7BF7" w:rsidRPr="00F4550C">
        <w:rPr>
          <w:rFonts w:ascii="Times New Roman" w:hAnsi="Times New Roman" w:cs="Times New Roman"/>
          <w:sz w:val="24"/>
        </w:rPr>
        <w:tab/>
      </w:r>
      <w:r w:rsidR="00FA7BF7" w:rsidRPr="00F4550C">
        <w:rPr>
          <w:rFonts w:ascii="Times New Roman" w:hAnsi="Times New Roman" w:cs="Times New Roman"/>
          <w:sz w:val="24"/>
        </w:rPr>
        <w:tab/>
      </w:r>
      <w:r w:rsidR="00FA7BF7" w:rsidRPr="00F4550C">
        <w:rPr>
          <w:rFonts w:ascii="Times New Roman" w:hAnsi="Times New Roman" w:cs="Times New Roman"/>
          <w:sz w:val="24"/>
        </w:rPr>
        <w:tab/>
      </w:r>
      <w:r w:rsidR="00FA7BF7" w:rsidRPr="00F4550C">
        <w:rPr>
          <w:rFonts w:ascii="Times New Roman" w:hAnsi="Times New Roman" w:cs="Times New Roman"/>
          <w:sz w:val="24"/>
        </w:rPr>
        <w:tab/>
        <w:t>e</w:t>
      </w:r>
      <w:r w:rsidRPr="00F4550C">
        <w:rPr>
          <w:rFonts w:ascii="Times New Roman" w:hAnsi="Times New Roman" w:cs="Times New Roman"/>
          <w:sz w:val="24"/>
        </w:rPr>
        <w:t>vent-related potential</w:t>
      </w:r>
    </w:p>
    <w:p w14:paraId="590CB99D" w14:textId="6213B7CD" w:rsidR="00D0169D" w:rsidRPr="00F4550C" w:rsidRDefault="00D0169D" w:rsidP="00D0169D">
      <w:pPr>
        <w:spacing w:after="0"/>
        <w:rPr>
          <w:rFonts w:ascii="Times New Roman" w:hAnsi="Times New Roman" w:cs="Times New Roman"/>
          <w:sz w:val="24"/>
        </w:rPr>
      </w:pPr>
      <w:r w:rsidRPr="00F4550C">
        <w:rPr>
          <w:rFonts w:ascii="Times New Roman" w:hAnsi="Times New Roman" w:cs="Times New Roman"/>
          <w:b/>
          <w:sz w:val="24"/>
        </w:rPr>
        <w:t>ERSP</w:t>
      </w:r>
      <w:r w:rsidR="00FA7BF7" w:rsidRPr="00F4550C">
        <w:rPr>
          <w:rFonts w:ascii="Times New Roman" w:hAnsi="Times New Roman" w:cs="Times New Roman"/>
          <w:sz w:val="24"/>
        </w:rPr>
        <w:tab/>
      </w:r>
      <w:r w:rsidR="00FA7BF7" w:rsidRPr="00F4550C">
        <w:rPr>
          <w:rFonts w:ascii="Times New Roman" w:hAnsi="Times New Roman" w:cs="Times New Roman"/>
          <w:sz w:val="24"/>
        </w:rPr>
        <w:tab/>
      </w:r>
      <w:r w:rsidR="00FA7BF7" w:rsidRPr="00F4550C">
        <w:rPr>
          <w:rFonts w:ascii="Times New Roman" w:hAnsi="Times New Roman" w:cs="Times New Roman"/>
          <w:sz w:val="24"/>
        </w:rPr>
        <w:tab/>
      </w:r>
      <w:r w:rsidR="00FA7BF7" w:rsidRPr="00F4550C">
        <w:rPr>
          <w:rFonts w:ascii="Times New Roman" w:hAnsi="Times New Roman" w:cs="Times New Roman"/>
          <w:sz w:val="24"/>
        </w:rPr>
        <w:tab/>
        <w:t>e</w:t>
      </w:r>
      <w:r w:rsidRPr="00F4550C">
        <w:rPr>
          <w:rFonts w:ascii="Times New Roman" w:hAnsi="Times New Roman" w:cs="Times New Roman"/>
          <w:sz w:val="24"/>
        </w:rPr>
        <w:t>vent-related spectral perturbation</w:t>
      </w:r>
    </w:p>
    <w:p w14:paraId="5839B172" w14:textId="0C566EE8" w:rsidR="00D0169D" w:rsidRPr="00F4550C" w:rsidRDefault="00D0169D" w:rsidP="00D0169D">
      <w:pPr>
        <w:spacing w:after="0"/>
        <w:rPr>
          <w:rFonts w:ascii="Times New Roman" w:hAnsi="Times New Roman" w:cs="Times New Roman"/>
          <w:sz w:val="24"/>
        </w:rPr>
      </w:pPr>
      <w:r w:rsidRPr="00F4550C">
        <w:rPr>
          <w:rFonts w:ascii="Times New Roman" w:hAnsi="Times New Roman" w:cs="Times New Roman"/>
          <w:b/>
          <w:sz w:val="24"/>
        </w:rPr>
        <w:t>fMRI</w:t>
      </w:r>
      <w:r w:rsidRPr="00F4550C">
        <w:rPr>
          <w:rFonts w:ascii="Times New Roman" w:hAnsi="Times New Roman" w:cs="Times New Roman"/>
          <w:b/>
          <w:sz w:val="24"/>
        </w:rPr>
        <w:tab/>
      </w:r>
      <w:r w:rsidRPr="00F4550C">
        <w:rPr>
          <w:rFonts w:ascii="Times New Roman" w:hAnsi="Times New Roman" w:cs="Times New Roman"/>
          <w:b/>
          <w:sz w:val="24"/>
        </w:rPr>
        <w:tab/>
      </w:r>
      <w:r w:rsidRPr="00F4550C">
        <w:rPr>
          <w:rFonts w:ascii="Times New Roman" w:hAnsi="Times New Roman" w:cs="Times New Roman"/>
          <w:b/>
          <w:sz w:val="24"/>
        </w:rPr>
        <w:tab/>
      </w:r>
      <w:r w:rsidRPr="00F4550C">
        <w:rPr>
          <w:rFonts w:ascii="Times New Roman" w:hAnsi="Times New Roman" w:cs="Times New Roman"/>
          <w:b/>
          <w:sz w:val="24"/>
        </w:rPr>
        <w:tab/>
      </w:r>
      <w:r w:rsidR="00FA7BF7" w:rsidRPr="00F4550C">
        <w:rPr>
          <w:rFonts w:ascii="Times New Roman" w:hAnsi="Times New Roman" w:cs="Times New Roman"/>
          <w:sz w:val="24"/>
        </w:rPr>
        <w:t>f</w:t>
      </w:r>
      <w:r w:rsidRPr="00F4550C">
        <w:rPr>
          <w:rFonts w:ascii="Times New Roman" w:hAnsi="Times New Roman" w:cs="Times New Roman"/>
          <w:sz w:val="24"/>
        </w:rPr>
        <w:t>unctional magnetic resonance imaging</w:t>
      </w:r>
    </w:p>
    <w:p w14:paraId="5609D183" w14:textId="1A3B2519" w:rsidR="00D0169D" w:rsidRPr="00F4550C" w:rsidRDefault="00D0169D" w:rsidP="00D0169D">
      <w:pPr>
        <w:spacing w:after="0"/>
        <w:rPr>
          <w:rFonts w:ascii="Times New Roman" w:hAnsi="Times New Roman" w:cs="Times New Roman"/>
          <w:sz w:val="24"/>
        </w:rPr>
      </w:pPr>
      <w:r w:rsidRPr="00F4550C">
        <w:rPr>
          <w:rFonts w:ascii="Times New Roman" w:hAnsi="Times New Roman" w:cs="Times New Roman"/>
          <w:b/>
          <w:sz w:val="24"/>
        </w:rPr>
        <w:t>GA</w:t>
      </w:r>
      <w:r w:rsidRPr="00F4550C">
        <w:rPr>
          <w:rFonts w:ascii="Times New Roman" w:hAnsi="Times New Roman" w:cs="Times New Roman"/>
          <w:b/>
          <w:sz w:val="24"/>
        </w:rPr>
        <w:tab/>
      </w:r>
      <w:r w:rsidRPr="00F4550C">
        <w:rPr>
          <w:rFonts w:ascii="Times New Roman" w:hAnsi="Times New Roman" w:cs="Times New Roman"/>
          <w:b/>
          <w:sz w:val="24"/>
        </w:rPr>
        <w:tab/>
      </w:r>
      <w:r w:rsidRPr="00F4550C">
        <w:rPr>
          <w:rFonts w:ascii="Times New Roman" w:hAnsi="Times New Roman" w:cs="Times New Roman"/>
          <w:b/>
          <w:sz w:val="24"/>
        </w:rPr>
        <w:tab/>
      </w:r>
      <w:r w:rsidRPr="00F4550C">
        <w:rPr>
          <w:rFonts w:ascii="Times New Roman" w:hAnsi="Times New Roman" w:cs="Times New Roman"/>
          <w:b/>
          <w:sz w:val="24"/>
        </w:rPr>
        <w:tab/>
      </w:r>
      <w:r w:rsidR="00FA7BF7" w:rsidRPr="00F4550C">
        <w:rPr>
          <w:rFonts w:ascii="Times New Roman" w:hAnsi="Times New Roman" w:cs="Times New Roman"/>
          <w:sz w:val="24"/>
        </w:rPr>
        <w:t>g</w:t>
      </w:r>
      <w:r w:rsidRPr="00F4550C">
        <w:rPr>
          <w:rFonts w:ascii="Times New Roman" w:hAnsi="Times New Roman" w:cs="Times New Roman"/>
          <w:sz w:val="24"/>
        </w:rPr>
        <w:t>radient artefact</w:t>
      </w:r>
    </w:p>
    <w:p w14:paraId="51B77398" w14:textId="6E2C72B6" w:rsidR="00D0169D" w:rsidRPr="00F4550C" w:rsidRDefault="00D0169D" w:rsidP="00D0169D">
      <w:pPr>
        <w:spacing w:after="0"/>
        <w:rPr>
          <w:rFonts w:ascii="Times New Roman" w:hAnsi="Times New Roman" w:cs="Times New Roman"/>
          <w:sz w:val="24"/>
        </w:rPr>
      </w:pPr>
      <w:r w:rsidRPr="00F4550C">
        <w:rPr>
          <w:rFonts w:ascii="Times New Roman" w:hAnsi="Times New Roman" w:cs="Times New Roman"/>
          <w:b/>
          <w:sz w:val="24"/>
        </w:rPr>
        <w:t>GFP</w:t>
      </w:r>
      <w:r w:rsidR="00FA7BF7" w:rsidRPr="00F4550C">
        <w:rPr>
          <w:rFonts w:ascii="Times New Roman" w:hAnsi="Times New Roman" w:cs="Times New Roman"/>
          <w:sz w:val="24"/>
        </w:rPr>
        <w:tab/>
      </w:r>
      <w:r w:rsidR="00FA7BF7" w:rsidRPr="00F4550C">
        <w:rPr>
          <w:rFonts w:ascii="Times New Roman" w:hAnsi="Times New Roman" w:cs="Times New Roman"/>
          <w:sz w:val="24"/>
        </w:rPr>
        <w:tab/>
      </w:r>
      <w:r w:rsidR="00FA7BF7" w:rsidRPr="00F4550C">
        <w:rPr>
          <w:rFonts w:ascii="Times New Roman" w:hAnsi="Times New Roman" w:cs="Times New Roman"/>
          <w:sz w:val="24"/>
        </w:rPr>
        <w:tab/>
      </w:r>
      <w:r w:rsidR="00FA7BF7" w:rsidRPr="00F4550C">
        <w:rPr>
          <w:rFonts w:ascii="Times New Roman" w:hAnsi="Times New Roman" w:cs="Times New Roman"/>
          <w:sz w:val="24"/>
        </w:rPr>
        <w:tab/>
        <w:t>g</w:t>
      </w:r>
      <w:r w:rsidRPr="00F4550C">
        <w:rPr>
          <w:rFonts w:ascii="Times New Roman" w:hAnsi="Times New Roman" w:cs="Times New Roman"/>
          <w:sz w:val="24"/>
        </w:rPr>
        <w:t>lobal field power</w:t>
      </w:r>
    </w:p>
    <w:p w14:paraId="05DA625E" w14:textId="2458B005" w:rsidR="00D0169D" w:rsidRPr="00F4550C" w:rsidRDefault="00D0169D" w:rsidP="00D0169D">
      <w:pPr>
        <w:spacing w:after="0"/>
        <w:rPr>
          <w:rFonts w:ascii="Times New Roman" w:hAnsi="Times New Roman" w:cs="Times New Roman"/>
          <w:sz w:val="24"/>
        </w:rPr>
      </w:pPr>
      <w:r w:rsidRPr="00F4550C">
        <w:rPr>
          <w:rFonts w:ascii="Times New Roman" w:hAnsi="Times New Roman" w:cs="Times New Roman"/>
          <w:b/>
          <w:sz w:val="24"/>
        </w:rPr>
        <w:t>GLM</w:t>
      </w:r>
      <w:r w:rsidR="00FA7BF7" w:rsidRPr="00F4550C">
        <w:rPr>
          <w:rFonts w:ascii="Times New Roman" w:hAnsi="Times New Roman" w:cs="Times New Roman"/>
          <w:sz w:val="24"/>
        </w:rPr>
        <w:tab/>
      </w:r>
      <w:r w:rsidR="00FA7BF7" w:rsidRPr="00F4550C">
        <w:rPr>
          <w:rFonts w:ascii="Times New Roman" w:hAnsi="Times New Roman" w:cs="Times New Roman"/>
          <w:sz w:val="24"/>
        </w:rPr>
        <w:tab/>
      </w:r>
      <w:r w:rsidR="00FA7BF7" w:rsidRPr="00F4550C">
        <w:rPr>
          <w:rFonts w:ascii="Times New Roman" w:hAnsi="Times New Roman" w:cs="Times New Roman"/>
          <w:sz w:val="24"/>
        </w:rPr>
        <w:tab/>
      </w:r>
      <w:r w:rsidR="00FA7BF7" w:rsidRPr="00F4550C">
        <w:rPr>
          <w:rFonts w:ascii="Times New Roman" w:hAnsi="Times New Roman" w:cs="Times New Roman"/>
          <w:sz w:val="24"/>
        </w:rPr>
        <w:tab/>
        <w:t>g</w:t>
      </w:r>
      <w:r w:rsidRPr="00F4550C">
        <w:rPr>
          <w:rFonts w:ascii="Times New Roman" w:hAnsi="Times New Roman" w:cs="Times New Roman"/>
          <w:sz w:val="24"/>
        </w:rPr>
        <w:t>eneral linear model</w:t>
      </w:r>
    </w:p>
    <w:p w14:paraId="58C9ABDA" w14:textId="1E0F208D" w:rsidR="005865C8" w:rsidRPr="00F4550C" w:rsidRDefault="005865C8" w:rsidP="00D0169D">
      <w:pPr>
        <w:spacing w:after="0"/>
        <w:rPr>
          <w:rFonts w:ascii="Times New Roman" w:hAnsi="Times New Roman" w:cs="Times New Roman"/>
          <w:sz w:val="24"/>
        </w:rPr>
      </w:pPr>
      <w:r w:rsidRPr="00F4550C">
        <w:rPr>
          <w:rFonts w:ascii="Times New Roman" w:hAnsi="Times New Roman" w:cs="Times New Roman"/>
          <w:b/>
          <w:sz w:val="24"/>
        </w:rPr>
        <w:t>HRF</w:t>
      </w:r>
      <w:r w:rsidR="00FA7BF7" w:rsidRPr="00F4550C">
        <w:rPr>
          <w:rFonts w:ascii="Times New Roman" w:hAnsi="Times New Roman" w:cs="Times New Roman"/>
          <w:sz w:val="24"/>
        </w:rPr>
        <w:tab/>
      </w:r>
      <w:r w:rsidR="00FA7BF7" w:rsidRPr="00F4550C">
        <w:rPr>
          <w:rFonts w:ascii="Times New Roman" w:hAnsi="Times New Roman" w:cs="Times New Roman"/>
          <w:sz w:val="24"/>
        </w:rPr>
        <w:tab/>
      </w:r>
      <w:r w:rsidR="00FA7BF7" w:rsidRPr="00F4550C">
        <w:rPr>
          <w:rFonts w:ascii="Times New Roman" w:hAnsi="Times New Roman" w:cs="Times New Roman"/>
          <w:sz w:val="24"/>
        </w:rPr>
        <w:tab/>
      </w:r>
      <w:r w:rsidR="00FA7BF7" w:rsidRPr="00F4550C">
        <w:rPr>
          <w:rFonts w:ascii="Times New Roman" w:hAnsi="Times New Roman" w:cs="Times New Roman"/>
          <w:sz w:val="24"/>
        </w:rPr>
        <w:tab/>
        <w:t>h</w:t>
      </w:r>
      <w:r w:rsidRPr="00F4550C">
        <w:rPr>
          <w:rFonts w:ascii="Times New Roman" w:hAnsi="Times New Roman" w:cs="Times New Roman"/>
          <w:sz w:val="24"/>
        </w:rPr>
        <w:t>emodynamic response function</w:t>
      </w:r>
    </w:p>
    <w:p w14:paraId="750C7949" w14:textId="1A9CA94A" w:rsidR="005865C8" w:rsidRPr="00F4550C" w:rsidRDefault="005865C8" w:rsidP="005865C8">
      <w:pPr>
        <w:spacing w:after="0"/>
        <w:rPr>
          <w:rFonts w:ascii="Times New Roman" w:hAnsi="Times New Roman" w:cs="Times New Roman"/>
          <w:sz w:val="24"/>
        </w:rPr>
      </w:pPr>
      <w:r w:rsidRPr="00F4550C">
        <w:rPr>
          <w:rFonts w:ascii="Times New Roman" w:hAnsi="Times New Roman" w:cs="Times New Roman"/>
          <w:b/>
          <w:sz w:val="24"/>
        </w:rPr>
        <w:t>ICA</w:t>
      </w:r>
      <w:r w:rsidR="00FA7BF7" w:rsidRPr="00F4550C">
        <w:rPr>
          <w:rFonts w:ascii="Times New Roman" w:hAnsi="Times New Roman" w:cs="Times New Roman"/>
          <w:sz w:val="24"/>
        </w:rPr>
        <w:tab/>
      </w:r>
      <w:r w:rsidR="00FA7BF7" w:rsidRPr="00F4550C">
        <w:rPr>
          <w:rFonts w:ascii="Times New Roman" w:hAnsi="Times New Roman" w:cs="Times New Roman"/>
          <w:sz w:val="24"/>
        </w:rPr>
        <w:tab/>
      </w:r>
      <w:r w:rsidR="00FA7BF7" w:rsidRPr="00F4550C">
        <w:rPr>
          <w:rFonts w:ascii="Times New Roman" w:hAnsi="Times New Roman" w:cs="Times New Roman"/>
          <w:sz w:val="24"/>
        </w:rPr>
        <w:tab/>
      </w:r>
      <w:r w:rsidR="00FA7BF7" w:rsidRPr="00F4550C">
        <w:rPr>
          <w:rFonts w:ascii="Times New Roman" w:hAnsi="Times New Roman" w:cs="Times New Roman"/>
          <w:sz w:val="24"/>
        </w:rPr>
        <w:tab/>
        <w:t>i</w:t>
      </w:r>
      <w:r w:rsidRPr="00F4550C">
        <w:rPr>
          <w:rFonts w:ascii="Times New Roman" w:hAnsi="Times New Roman" w:cs="Times New Roman"/>
          <w:sz w:val="24"/>
        </w:rPr>
        <w:t>ndependent component analysis</w:t>
      </w:r>
    </w:p>
    <w:p w14:paraId="5CFD55AF" w14:textId="234682A4" w:rsidR="005C58B5" w:rsidRPr="00F4550C" w:rsidRDefault="005C58B5" w:rsidP="005865C8">
      <w:pPr>
        <w:spacing w:after="0"/>
        <w:rPr>
          <w:rFonts w:ascii="Times New Roman" w:hAnsi="Times New Roman" w:cs="Times New Roman"/>
          <w:sz w:val="24"/>
        </w:rPr>
      </w:pPr>
      <w:r w:rsidRPr="00F4550C">
        <w:rPr>
          <w:rFonts w:ascii="Times New Roman" w:hAnsi="Times New Roman" w:cs="Times New Roman"/>
          <w:b/>
          <w:sz w:val="24"/>
        </w:rPr>
        <w:t>IFG</w:t>
      </w:r>
      <w:r w:rsidRPr="00F4550C">
        <w:rPr>
          <w:rFonts w:ascii="Times New Roman" w:hAnsi="Times New Roman" w:cs="Times New Roman"/>
          <w:b/>
          <w:sz w:val="24"/>
        </w:rPr>
        <w:tab/>
      </w:r>
      <w:r w:rsidRPr="00F4550C">
        <w:rPr>
          <w:rFonts w:ascii="Times New Roman" w:hAnsi="Times New Roman" w:cs="Times New Roman"/>
          <w:b/>
          <w:sz w:val="24"/>
        </w:rPr>
        <w:tab/>
      </w:r>
      <w:r w:rsidRPr="00F4550C">
        <w:rPr>
          <w:rFonts w:ascii="Times New Roman" w:hAnsi="Times New Roman" w:cs="Times New Roman"/>
          <w:b/>
          <w:sz w:val="24"/>
        </w:rPr>
        <w:tab/>
      </w:r>
      <w:r w:rsidRPr="00F4550C">
        <w:rPr>
          <w:rFonts w:ascii="Times New Roman" w:hAnsi="Times New Roman" w:cs="Times New Roman"/>
          <w:b/>
          <w:sz w:val="24"/>
        </w:rPr>
        <w:tab/>
      </w:r>
      <w:r w:rsidR="00FA7BF7" w:rsidRPr="00F4550C">
        <w:rPr>
          <w:rFonts w:ascii="Times New Roman" w:hAnsi="Times New Roman" w:cs="Times New Roman"/>
          <w:sz w:val="24"/>
        </w:rPr>
        <w:t>i</w:t>
      </w:r>
      <w:r w:rsidRPr="00F4550C">
        <w:rPr>
          <w:rFonts w:ascii="Times New Roman" w:hAnsi="Times New Roman" w:cs="Times New Roman"/>
          <w:sz w:val="24"/>
        </w:rPr>
        <w:t>nferior frontal gyrus</w:t>
      </w:r>
    </w:p>
    <w:p w14:paraId="6DFBEEFE" w14:textId="2AEAA8CB" w:rsidR="005865C8" w:rsidRPr="00F4550C" w:rsidRDefault="005865C8" w:rsidP="00D0169D">
      <w:pPr>
        <w:spacing w:after="0"/>
        <w:rPr>
          <w:rFonts w:ascii="Times New Roman" w:hAnsi="Times New Roman" w:cs="Times New Roman"/>
          <w:sz w:val="24"/>
        </w:rPr>
      </w:pPr>
      <w:proofErr w:type="spellStart"/>
      <w:r w:rsidRPr="00F4550C">
        <w:rPr>
          <w:rFonts w:ascii="Times New Roman" w:hAnsi="Times New Roman" w:cs="Times New Roman"/>
          <w:b/>
          <w:sz w:val="24"/>
        </w:rPr>
        <w:t>jICA</w:t>
      </w:r>
      <w:proofErr w:type="spellEnd"/>
      <w:r w:rsidR="00FA7BF7" w:rsidRPr="00F4550C">
        <w:rPr>
          <w:rFonts w:ascii="Times New Roman" w:hAnsi="Times New Roman" w:cs="Times New Roman"/>
          <w:sz w:val="24"/>
        </w:rPr>
        <w:tab/>
      </w:r>
      <w:r w:rsidR="00FA7BF7" w:rsidRPr="00F4550C">
        <w:rPr>
          <w:rFonts w:ascii="Times New Roman" w:hAnsi="Times New Roman" w:cs="Times New Roman"/>
          <w:sz w:val="24"/>
        </w:rPr>
        <w:tab/>
      </w:r>
      <w:r w:rsidR="00FA7BF7" w:rsidRPr="00F4550C">
        <w:rPr>
          <w:rFonts w:ascii="Times New Roman" w:hAnsi="Times New Roman" w:cs="Times New Roman"/>
          <w:sz w:val="24"/>
        </w:rPr>
        <w:tab/>
      </w:r>
      <w:r w:rsidR="00FA7BF7" w:rsidRPr="00F4550C">
        <w:rPr>
          <w:rFonts w:ascii="Times New Roman" w:hAnsi="Times New Roman" w:cs="Times New Roman"/>
          <w:sz w:val="24"/>
        </w:rPr>
        <w:tab/>
        <w:t>j</w:t>
      </w:r>
      <w:r w:rsidRPr="00F4550C">
        <w:rPr>
          <w:rFonts w:ascii="Times New Roman" w:hAnsi="Times New Roman" w:cs="Times New Roman"/>
          <w:sz w:val="24"/>
        </w:rPr>
        <w:t>oint independent component analysis</w:t>
      </w:r>
    </w:p>
    <w:p w14:paraId="42002483" w14:textId="05076A1F" w:rsidR="005865C8" w:rsidRPr="00F4550C" w:rsidRDefault="005865C8" w:rsidP="00D0169D">
      <w:pPr>
        <w:spacing w:after="0"/>
        <w:rPr>
          <w:rFonts w:ascii="Times New Roman" w:hAnsi="Times New Roman" w:cs="Times New Roman"/>
          <w:sz w:val="24"/>
        </w:rPr>
      </w:pPr>
      <w:r w:rsidRPr="00F4550C">
        <w:rPr>
          <w:rFonts w:ascii="Times New Roman" w:hAnsi="Times New Roman" w:cs="Times New Roman"/>
          <w:b/>
          <w:sz w:val="24"/>
        </w:rPr>
        <w:t>LFP</w:t>
      </w:r>
      <w:r w:rsidR="00FA7BF7" w:rsidRPr="00F4550C">
        <w:rPr>
          <w:rFonts w:ascii="Times New Roman" w:hAnsi="Times New Roman" w:cs="Times New Roman"/>
          <w:sz w:val="24"/>
        </w:rPr>
        <w:tab/>
      </w:r>
      <w:r w:rsidR="00FA7BF7" w:rsidRPr="00F4550C">
        <w:rPr>
          <w:rFonts w:ascii="Times New Roman" w:hAnsi="Times New Roman" w:cs="Times New Roman"/>
          <w:sz w:val="24"/>
        </w:rPr>
        <w:tab/>
      </w:r>
      <w:r w:rsidR="00FA7BF7" w:rsidRPr="00F4550C">
        <w:rPr>
          <w:rFonts w:ascii="Times New Roman" w:hAnsi="Times New Roman" w:cs="Times New Roman"/>
          <w:sz w:val="24"/>
        </w:rPr>
        <w:tab/>
      </w:r>
      <w:r w:rsidR="00FA7BF7" w:rsidRPr="00F4550C">
        <w:rPr>
          <w:rFonts w:ascii="Times New Roman" w:hAnsi="Times New Roman" w:cs="Times New Roman"/>
          <w:sz w:val="24"/>
        </w:rPr>
        <w:tab/>
        <w:t>l</w:t>
      </w:r>
      <w:r w:rsidRPr="00F4550C">
        <w:rPr>
          <w:rFonts w:ascii="Times New Roman" w:hAnsi="Times New Roman" w:cs="Times New Roman"/>
          <w:sz w:val="24"/>
        </w:rPr>
        <w:t>ocal field potential</w:t>
      </w:r>
    </w:p>
    <w:p w14:paraId="35EE3C3C" w14:textId="02FF7457" w:rsidR="005C58B5" w:rsidRPr="00F4550C" w:rsidRDefault="005C58B5" w:rsidP="00D0169D">
      <w:pPr>
        <w:spacing w:after="0"/>
        <w:rPr>
          <w:rFonts w:ascii="Times New Roman" w:hAnsi="Times New Roman" w:cs="Times New Roman"/>
          <w:sz w:val="24"/>
        </w:rPr>
      </w:pPr>
      <w:r w:rsidRPr="00F4550C">
        <w:rPr>
          <w:rFonts w:ascii="Times New Roman" w:hAnsi="Times New Roman" w:cs="Times New Roman"/>
          <w:b/>
          <w:sz w:val="24"/>
        </w:rPr>
        <w:t>MFG</w:t>
      </w:r>
      <w:r w:rsidRPr="00F4550C">
        <w:rPr>
          <w:rFonts w:ascii="Times New Roman" w:hAnsi="Times New Roman" w:cs="Times New Roman"/>
          <w:b/>
          <w:sz w:val="24"/>
        </w:rPr>
        <w:tab/>
      </w:r>
      <w:r w:rsidRPr="00F4550C">
        <w:rPr>
          <w:rFonts w:ascii="Times New Roman" w:hAnsi="Times New Roman" w:cs="Times New Roman"/>
          <w:b/>
          <w:sz w:val="24"/>
        </w:rPr>
        <w:tab/>
      </w:r>
      <w:r w:rsidRPr="00F4550C">
        <w:rPr>
          <w:rFonts w:ascii="Times New Roman" w:hAnsi="Times New Roman" w:cs="Times New Roman"/>
          <w:b/>
          <w:sz w:val="24"/>
        </w:rPr>
        <w:tab/>
      </w:r>
      <w:r w:rsidRPr="00F4550C">
        <w:rPr>
          <w:rFonts w:ascii="Times New Roman" w:hAnsi="Times New Roman" w:cs="Times New Roman"/>
          <w:b/>
          <w:sz w:val="24"/>
        </w:rPr>
        <w:tab/>
      </w:r>
      <w:r w:rsidR="00FA7BF7" w:rsidRPr="00F4550C">
        <w:rPr>
          <w:rFonts w:ascii="Times New Roman" w:hAnsi="Times New Roman" w:cs="Times New Roman"/>
          <w:sz w:val="24"/>
        </w:rPr>
        <w:t>m</w:t>
      </w:r>
      <w:r w:rsidRPr="00F4550C">
        <w:rPr>
          <w:rFonts w:ascii="Times New Roman" w:hAnsi="Times New Roman" w:cs="Times New Roman"/>
          <w:sz w:val="24"/>
        </w:rPr>
        <w:t>iddle frontal gyrus</w:t>
      </w:r>
    </w:p>
    <w:p w14:paraId="009CADFC" w14:textId="0643D766" w:rsidR="005865C8" w:rsidRPr="00F4550C" w:rsidRDefault="005865C8" w:rsidP="00D0169D">
      <w:pPr>
        <w:spacing w:after="0"/>
        <w:rPr>
          <w:rFonts w:ascii="Times New Roman" w:hAnsi="Times New Roman" w:cs="Times New Roman"/>
          <w:sz w:val="24"/>
        </w:rPr>
      </w:pPr>
      <w:r w:rsidRPr="00F4550C">
        <w:rPr>
          <w:rFonts w:ascii="Times New Roman" w:hAnsi="Times New Roman" w:cs="Times New Roman"/>
          <w:b/>
          <w:sz w:val="24"/>
        </w:rPr>
        <w:t>MUA</w:t>
      </w:r>
      <w:r w:rsidR="00FA7BF7" w:rsidRPr="00F4550C">
        <w:rPr>
          <w:rFonts w:ascii="Times New Roman" w:hAnsi="Times New Roman" w:cs="Times New Roman"/>
          <w:sz w:val="24"/>
        </w:rPr>
        <w:tab/>
      </w:r>
      <w:r w:rsidR="00FA7BF7" w:rsidRPr="00F4550C">
        <w:rPr>
          <w:rFonts w:ascii="Times New Roman" w:hAnsi="Times New Roman" w:cs="Times New Roman"/>
          <w:sz w:val="24"/>
        </w:rPr>
        <w:tab/>
      </w:r>
      <w:r w:rsidR="00FA7BF7" w:rsidRPr="00F4550C">
        <w:rPr>
          <w:rFonts w:ascii="Times New Roman" w:hAnsi="Times New Roman" w:cs="Times New Roman"/>
          <w:sz w:val="24"/>
        </w:rPr>
        <w:tab/>
      </w:r>
      <w:r w:rsidR="00FA7BF7" w:rsidRPr="00F4550C">
        <w:rPr>
          <w:rFonts w:ascii="Times New Roman" w:hAnsi="Times New Roman" w:cs="Times New Roman"/>
          <w:sz w:val="24"/>
        </w:rPr>
        <w:tab/>
        <w:t>m</w:t>
      </w:r>
      <w:r w:rsidRPr="00F4550C">
        <w:rPr>
          <w:rFonts w:ascii="Times New Roman" w:hAnsi="Times New Roman" w:cs="Times New Roman"/>
          <w:sz w:val="24"/>
        </w:rPr>
        <w:t>ulti-unit cell activity</w:t>
      </w:r>
    </w:p>
    <w:p w14:paraId="72A38BD9" w14:textId="05C3CD4E" w:rsidR="00AB63A5" w:rsidRPr="00F4550C" w:rsidRDefault="00562E07" w:rsidP="00D0169D">
      <w:pPr>
        <w:spacing w:after="0"/>
        <w:rPr>
          <w:rFonts w:ascii="Times New Roman" w:hAnsi="Times New Roman" w:cs="Times New Roman"/>
          <w:sz w:val="24"/>
        </w:rPr>
      </w:pPr>
      <w:r w:rsidRPr="00F4550C">
        <w:rPr>
          <w:rFonts w:ascii="Times New Roman" w:hAnsi="Times New Roman" w:cs="Times New Roman"/>
          <w:b/>
          <w:sz w:val="24"/>
        </w:rPr>
        <w:t>N-</w:t>
      </w:r>
      <w:r w:rsidR="00AB63A5" w:rsidRPr="00F4550C">
        <w:rPr>
          <w:rFonts w:ascii="Times New Roman" w:hAnsi="Times New Roman" w:cs="Times New Roman"/>
          <w:b/>
          <w:sz w:val="24"/>
        </w:rPr>
        <w:t>PLS</w:t>
      </w:r>
      <w:r w:rsidR="00AB63A5" w:rsidRPr="00F4550C">
        <w:rPr>
          <w:rFonts w:ascii="Times New Roman" w:hAnsi="Times New Roman" w:cs="Times New Roman"/>
          <w:b/>
          <w:sz w:val="24"/>
        </w:rPr>
        <w:tab/>
      </w:r>
      <w:r w:rsidR="00AB63A5" w:rsidRPr="00F4550C">
        <w:rPr>
          <w:rFonts w:ascii="Times New Roman" w:hAnsi="Times New Roman" w:cs="Times New Roman"/>
          <w:b/>
          <w:sz w:val="24"/>
        </w:rPr>
        <w:tab/>
      </w:r>
      <w:r w:rsidR="00AB63A5" w:rsidRPr="00F4550C">
        <w:rPr>
          <w:rFonts w:ascii="Times New Roman" w:hAnsi="Times New Roman" w:cs="Times New Roman"/>
          <w:b/>
          <w:sz w:val="24"/>
        </w:rPr>
        <w:tab/>
      </w:r>
      <w:r w:rsidR="00AB63A5" w:rsidRPr="00F4550C">
        <w:rPr>
          <w:rFonts w:ascii="Times New Roman" w:hAnsi="Times New Roman" w:cs="Times New Roman"/>
          <w:b/>
          <w:sz w:val="24"/>
        </w:rPr>
        <w:tab/>
      </w:r>
      <w:r w:rsidR="00FA7BF7" w:rsidRPr="00F4550C">
        <w:rPr>
          <w:rFonts w:ascii="Times New Roman" w:hAnsi="Times New Roman" w:cs="Times New Roman"/>
          <w:sz w:val="24"/>
        </w:rPr>
        <w:t>m</w:t>
      </w:r>
      <w:r w:rsidR="00AB63A5" w:rsidRPr="00F4550C">
        <w:rPr>
          <w:rFonts w:ascii="Times New Roman" w:hAnsi="Times New Roman" w:cs="Times New Roman"/>
          <w:sz w:val="24"/>
        </w:rPr>
        <w:t>ultiway partial least squares</w:t>
      </w:r>
    </w:p>
    <w:p w14:paraId="21CF6AC8" w14:textId="023F48F2" w:rsidR="00562E07" w:rsidRPr="00F4550C" w:rsidRDefault="00562E07" w:rsidP="00D0169D">
      <w:pPr>
        <w:spacing w:after="0"/>
        <w:rPr>
          <w:rFonts w:ascii="Times New Roman" w:hAnsi="Times New Roman" w:cs="Times New Roman"/>
          <w:sz w:val="24"/>
        </w:rPr>
      </w:pPr>
      <w:r w:rsidRPr="00F4550C">
        <w:rPr>
          <w:rFonts w:ascii="Times New Roman" w:hAnsi="Times New Roman" w:cs="Times New Roman"/>
          <w:b/>
          <w:sz w:val="24"/>
        </w:rPr>
        <w:t>PCA</w:t>
      </w:r>
      <w:r w:rsidR="00FA7BF7" w:rsidRPr="00F4550C">
        <w:rPr>
          <w:rFonts w:ascii="Times New Roman" w:hAnsi="Times New Roman" w:cs="Times New Roman"/>
          <w:sz w:val="24"/>
        </w:rPr>
        <w:tab/>
      </w:r>
      <w:r w:rsidR="00FA7BF7" w:rsidRPr="00F4550C">
        <w:rPr>
          <w:rFonts w:ascii="Times New Roman" w:hAnsi="Times New Roman" w:cs="Times New Roman"/>
          <w:sz w:val="24"/>
        </w:rPr>
        <w:tab/>
      </w:r>
      <w:r w:rsidR="00FA7BF7" w:rsidRPr="00F4550C">
        <w:rPr>
          <w:rFonts w:ascii="Times New Roman" w:hAnsi="Times New Roman" w:cs="Times New Roman"/>
          <w:sz w:val="24"/>
        </w:rPr>
        <w:tab/>
      </w:r>
      <w:r w:rsidR="00FA7BF7" w:rsidRPr="00F4550C">
        <w:rPr>
          <w:rFonts w:ascii="Times New Roman" w:hAnsi="Times New Roman" w:cs="Times New Roman"/>
          <w:sz w:val="24"/>
        </w:rPr>
        <w:tab/>
        <w:t>p</w:t>
      </w:r>
      <w:r w:rsidRPr="00F4550C">
        <w:rPr>
          <w:rFonts w:ascii="Times New Roman" w:hAnsi="Times New Roman" w:cs="Times New Roman"/>
          <w:sz w:val="24"/>
        </w:rPr>
        <w:t>rinciple component analysis</w:t>
      </w:r>
    </w:p>
    <w:p w14:paraId="4E888D36" w14:textId="719A381A" w:rsidR="005865C8" w:rsidRPr="00F4550C" w:rsidRDefault="005865C8" w:rsidP="005865C8">
      <w:pPr>
        <w:spacing w:after="0"/>
        <w:rPr>
          <w:rFonts w:ascii="Times New Roman" w:hAnsi="Times New Roman" w:cs="Times New Roman"/>
          <w:sz w:val="24"/>
        </w:rPr>
      </w:pPr>
      <w:r w:rsidRPr="00F4550C">
        <w:rPr>
          <w:rFonts w:ascii="Times New Roman" w:hAnsi="Times New Roman" w:cs="Times New Roman"/>
          <w:b/>
          <w:sz w:val="24"/>
        </w:rPr>
        <w:t>PFC</w:t>
      </w:r>
      <w:r w:rsidR="00FA7BF7" w:rsidRPr="00F4550C">
        <w:rPr>
          <w:rFonts w:ascii="Times New Roman" w:hAnsi="Times New Roman" w:cs="Times New Roman"/>
          <w:sz w:val="24"/>
        </w:rPr>
        <w:tab/>
      </w:r>
      <w:r w:rsidR="00FA7BF7" w:rsidRPr="00F4550C">
        <w:rPr>
          <w:rFonts w:ascii="Times New Roman" w:hAnsi="Times New Roman" w:cs="Times New Roman"/>
          <w:sz w:val="24"/>
        </w:rPr>
        <w:tab/>
      </w:r>
      <w:r w:rsidR="00FA7BF7" w:rsidRPr="00F4550C">
        <w:rPr>
          <w:rFonts w:ascii="Times New Roman" w:hAnsi="Times New Roman" w:cs="Times New Roman"/>
          <w:sz w:val="24"/>
        </w:rPr>
        <w:tab/>
      </w:r>
      <w:r w:rsidR="00FA7BF7" w:rsidRPr="00F4550C">
        <w:rPr>
          <w:rFonts w:ascii="Times New Roman" w:hAnsi="Times New Roman" w:cs="Times New Roman"/>
          <w:sz w:val="24"/>
        </w:rPr>
        <w:tab/>
        <w:t>p</w:t>
      </w:r>
      <w:r w:rsidRPr="00F4550C">
        <w:rPr>
          <w:rFonts w:ascii="Times New Roman" w:hAnsi="Times New Roman" w:cs="Times New Roman"/>
          <w:sz w:val="24"/>
        </w:rPr>
        <w:t>refrontal cortex</w:t>
      </w:r>
    </w:p>
    <w:p w14:paraId="7F879DE0" w14:textId="33E797AB" w:rsidR="005865C8" w:rsidRPr="00F4550C" w:rsidRDefault="005865C8" w:rsidP="005865C8">
      <w:pPr>
        <w:spacing w:after="0"/>
        <w:rPr>
          <w:rFonts w:ascii="Times New Roman" w:hAnsi="Times New Roman" w:cs="Times New Roman"/>
          <w:b/>
          <w:sz w:val="24"/>
        </w:rPr>
      </w:pPr>
      <w:proofErr w:type="spellStart"/>
      <w:r w:rsidRPr="00F4550C">
        <w:rPr>
          <w:rFonts w:ascii="Times New Roman" w:hAnsi="Times New Roman" w:cs="Times New Roman"/>
          <w:b/>
          <w:sz w:val="24"/>
        </w:rPr>
        <w:t>pICA</w:t>
      </w:r>
      <w:proofErr w:type="spellEnd"/>
      <w:r w:rsidR="00FA7BF7" w:rsidRPr="00F4550C">
        <w:rPr>
          <w:rFonts w:ascii="Times New Roman" w:hAnsi="Times New Roman" w:cs="Times New Roman"/>
          <w:sz w:val="24"/>
        </w:rPr>
        <w:tab/>
      </w:r>
      <w:r w:rsidR="00FA7BF7" w:rsidRPr="00F4550C">
        <w:rPr>
          <w:rFonts w:ascii="Times New Roman" w:hAnsi="Times New Roman" w:cs="Times New Roman"/>
          <w:sz w:val="24"/>
        </w:rPr>
        <w:tab/>
      </w:r>
      <w:r w:rsidR="00FA7BF7" w:rsidRPr="00F4550C">
        <w:rPr>
          <w:rFonts w:ascii="Times New Roman" w:hAnsi="Times New Roman" w:cs="Times New Roman"/>
          <w:sz w:val="24"/>
        </w:rPr>
        <w:tab/>
      </w:r>
      <w:r w:rsidR="00FA7BF7" w:rsidRPr="00F4550C">
        <w:rPr>
          <w:rFonts w:ascii="Times New Roman" w:hAnsi="Times New Roman" w:cs="Times New Roman"/>
          <w:sz w:val="24"/>
        </w:rPr>
        <w:tab/>
        <w:t>p</w:t>
      </w:r>
      <w:r w:rsidRPr="00F4550C">
        <w:rPr>
          <w:rFonts w:ascii="Times New Roman" w:hAnsi="Times New Roman" w:cs="Times New Roman"/>
          <w:sz w:val="24"/>
        </w:rPr>
        <w:t>arallel independent component analysis</w:t>
      </w:r>
    </w:p>
    <w:p w14:paraId="0BD4CB27" w14:textId="0E72E115" w:rsidR="005865C8" w:rsidRPr="00F4550C" w:rsidRDefault="005865C8" w:rsidP="00D0169D">
      <w:pPr>
        <w:spacing w:after="0"/>
        <w:rPr>
          <w:rFonts w:ascii="Times New Roman" w:hAnsi="Times New Roman" w:cs="Times New Roman"/>
          <w:sz w:val="24"/>
        </w:rPr>
      </w:pPr>
      <w:r w:rsidRPr="00F4550C">
        <w:rPr>
          <w:rFonts w:ascii="Times New Roman" w:hAnsi="Times New Roman" w:cs="Times New Roman"/>
          <w:b/>
          <w:sz w:val="24"/>
        </w:rPr>
        <w:t>PSI</w:t>
      </w:r>
      <w:r w:rsidRPr="00F4550C">
        <w:rPr>
          <w:rFonts w:ascii="Times New Roman" w:hAnsi="Times New Roman" w:cs="Times New Roman"/>
          <w:b/>
          <w:sz w:val="24"/>
        </w:rPr>
        <w:tab/>
      </w:r>
      <w:r w:rsidRPr="00F4550C">
        <w:rPr>
          <w:rFonts w:ascii="Times New Roman" w:hAnsi="Times New Roman" w:cs="Times New Roman"/>
          <w:b/>
          <w:sz w:val="24"/>
        </w:rPr>
        <w:tab/>
      </w:r>
      <w:r w:rsidRPr="00F4550C">
        <w:rPr>
          <w:rFonts w:ascii="Times New Roman" w:hAnsi="Times New Roman" w:cs="Times New Roman"/>
          <w:b/>
          <w:sz w:val="24"/>
        </w:rPr>
        <w:tab/>
      </w:r>
      <w:r w:rsidRPr="00F4550C">
        <w:rPr>
          <w:rFonts w:ascii="Times New Roman" w:hAnsi="Times New Roman" w:cs="Times New Roman"/>
          <w:b/>
          <w:sz w:val="24"/>
        </w:rPr>
        <w:tab/>
      </w:r>
      <w:r w:rsidR="00FA7BF7" w:rsidRPr="00F4550C">
        <w:rPr>
          <w:rFonts w:ascii="Times New Roman" w:hAnsi="Times New Roman" w:cs="Times New Roman"/>
          <w:sz w:val="24"/>
        </w:rPr>
        <w:t>p</w:t>
      </w:r>
      <w:r w:rsidRPr="00F4550C">
        <w:rPr>
          <w:rFonts w:ascii="Times New Roman" w:hAnsi="Times New Roman" w:cs="Times New Roman"/>
          <w:sz w:val="24"/>
        </w:rPr>
        <w:t>roactive behavioral shift index</w:t>
      </w:r>
    </w:p>
    <w:p w14:paraId="0E398F48" w14:textId="0B37FD49" w:rsidR="00D0169D" w:rsidRPr="00F4550C" w:rsidRDefault="00D0169D" w:rsidP="00D0169D">
      <w:pPr>
        <w:spacing w:after="0"/>
        <w:rPr>
          <w:rFonts w:ascii="Times New Roman" w:hAnsi="Times New Roman" w:cs="Times New Roman"/>
          <w:sz w:val="24"/>
        </w:rPr>
      </w:pPr>
      <w:r w:rsidRPr="00F4550C">
        <w:rPr>
          <w:rFonts w:ascii="Times New Roman" w:hAnsi="Times New Roman" w:cs="Times New Roman"/>
          <w:b/>
          <w:sz w:val="24"/>
        </w:rPr>
        <w:t>RT</w:t>
      </w:r>
      <w:r w:rsidR="00FA7BF7" w:rsidRPr="00F4550C">
        <w:rPr>
          <w:rFonts w:ascii="Times New Roman" w:hAnsi="Times New Roman" w:cs="Times New Roman"/>
          <w:sz w:val="24"/>
        </w:rPr>
        <w:tab/>
      </w:r>
      <w:r w:rsidR="00FA7BF7" w:rsidRPr="00F4550C">
        <w:rPr>
          <w:rFonts w:ascii="Times New Roman" w:hAnsi="Times New Roman" w:cs="Times New Roman"/>
          <w:sz w:val="24"/>
        </w:rPr>
        <w:tab/>
      </w:r>
      <w:r w:rsidR="00FA7BF7" w:rsidRPr="00F4550C">
        <w:rPr>
          <w:rFonts w:ascii="Times New Roman" w:hAnsi="Times New Roman" w:cs="Times New Roman"/>
          <w:sz w:val="24"/>
        </w:rPr>
        <w:tab/>
      </w:r>
      <w:r w:rsidR="00FA7BF7" w:rsidRPr="00F4550C">
        <w:rPr>
          <w:rFonts w:ascii="Times New Roman" w:hAnsi="Times New Roman" w:cs="Times New Roman"/>
          <w:sz w:val="24"/>
        </w:rPr>
        <w:tab/>
        <w:t>r</w:t>
      </w:r>
      <w:r w:rsidRPr="00F4550C">
        <w:rPr>
          <w:rFonts w:ascii="Times New Roman" w:hAnsi="Times New Roman" w:cs="Times New Roman"/>
          <w:sz w:val="24"/>
        </w:rPr>
        <w:t>eaction time</w:t>
      </w:r>
    </w:p>
    <w:p w14:paraId="00E0EAF0" w14:textId="5E38331B" w:rsidR="00AB4192" w:rsidRPr="00F4550C" w:rsidRDefault="00AB4192" w:rsidP="00D0169D">
      <w:pPr>
        <w:spacing w:after="0"/>
        <w:rPr>
          <w:rFonts w:ascii="Times New Roman" w:hAnsi="Times New Roman" w:cs="Times New Roman"/>
          <w:b/>
          <w:sz w:val="24"/>
        </w:rPr>
      </w:pPr>
      <w:r w:rsidRPr="00F4550C">
        <w:rPr>
          <w:rFonts w:ascii="Times New Roman" w:hAnsi="Times New Roman" w:cs="Times New Roman"/>
          <w:b/>
          <w:sz w:val="24"/>
        </w:rPr>
        <w:t>SMC</w:t>
      </w:r>
      <w:r w:rsidRPr="00F4550C">
        <w:rPr>
          <w:rFonts w:ascii="Times New Roman" w:hAnsi="Times New Roman" w:cs="Times New Roman"/>
          <w:b/>
          <w:sz w:val="24"/>
        </w:rPr>
        <w:tab/>
      </w:r>
      <w:r w:rsidRPr="00F4550C">
        <w:rPr>
          <w:rFonts w:ascii="Times New Roman" w:hAnsi="Times New Roman" w:cs="Times New Roman"/>
          <w:b/>
          <w:sz w:val="24"/>
        </w:rPr>
        <w:tab/>
      </w:r>
      <w:r w:rsidRPr="00F4550C">
        <w:rPr>
          <w:rFonts w:ascii="Times New Roman" w:hAnsi="Times New Roman" w:cs="Times New Roman"/>
          <w:b/>
          <w:sz w:val="24"/>
        </w:rPr>
        <w:tab/>
      </w:r>
      <w:r w:rsidRPr="00F4550C">
        <w:rPr>
          <w:rFonts w:ascii="Times New Roman" w:hAnsi="Times New Roman" w:cs="Times New Roman"/>
          <w:b/>
          <w:sz w:val="24"/>
        </w:rPr>
        <w:tab/>
      </w:r>
      <w:r w:rsidR="00FA7BF7" w:rsidRPr="00F4550C">
        <w:rPr>
          <w:rFonts w:ascii="Times New Roman" w:hAnsi="Times New Roman" w:cs="Times New Roman"/>
          <w:sz w:val="24"/>
        </w:rPr>
        <w:t>s</w:t>
      </w:r>
      <w:r w:rsidRPr="00F4550C">
        <w:rPr>
          <w:rFonts w:ascii="Times New Roman" w:hAnsi="Times New Roman" w:cs="Times New Roman"/>
          <w:sz w:val="24"/>
        </w:rPr>
        <w:t xml:space="preserve">upplementary motor cortex </w:t>
      </w:r>
    </w:p>
    <w:p w14:paraId="08E5BE6C" w14:textId="7F7451D8" w:rsidR="005865C8" w:rsidRPr="00F4550C" w:rsidRDefault="005865C8" w:rsidP="00D0169D">
      <w:pPr>
        <w:spacing w:after="0"/>
        <w:rPr>
          <w:rFonts w:ascii="Times New Roman" w:hAnsi="Times New Roman" w:cs="Times New Roman"/>
          <w:sz w:val="24"/>
        </w:rPr>
      </w:pPr>
      <w:proofErr w:type="spellStart"/>
      <w:r w:rsidRPr="00F4550C">
        <w:rPr>
          <w:rFonts w:ascii="Times New Roman" w:hAnsi="Times New Roman" w:cs="Times New Roman"/>
          <w:b/>
          <w:sz w:val="24"/>
        </w:rPr>
        <w:t>sMRI</w:t>
      </w:r>
      <w:proofErr w:type="spellEnd"/>
      <w:r w:rsidR="00FA7BF7" w:rsidRPr="00F4550C">
        <w:rPr>
          <w:rFonts w:ascii="Times New Roman" w:hAnsi="Times New Roman" w:cs="Times New Roman"/>
          <w:sz w:val="24"/>
        </w:rPr>
        <w:tab/>
      </w:r>
      <w:r w:rsidR="00FA7BF7" w:rsidRPr="00F4550C">
        <w:rPr>
          <w:rFonts w:ascii="Times New Roman" w:hAnsi="Times New Roman" w:cs="Times New Roman"/>
          <w:sz w:val="24"/>
        </w:rPr>
        <w:tab/>
      </w:r>
      <w:r w:rsidR="00FA7BF7" w:rsidRPr="00F4550C">
        <w:rPr>
          <w:rFonts w:ascii="Times New Roman" w:hAnsi="Times New Roman" w:cs="Times New Roman"/>
          <w:sz w:val="24"/>
        </w:rPr>
        <w:tab/>
      </w:r>
      <w:r w:rsidR="00FA7BF7" w:rsidRPr="00F4550C">
        <w:rPr>
          <w:rFonts w:ascii="Times New Roman" w:hAnsi="Times New Roman" w:cs="Times New Roman"/>
          <w:sz w:val="24"/>
        </w:rPr>
        <w:tab/>
        <w:t>s</w:t>
      </w:r>
      <w:r w:rsidRPr="00F4550C">
        <w:rPr>
          <w:rFonts w:ascii="Times New Roman" w:hAnsi="Times New Roman" w:cs="Times New Roman"/>
          <w:sz w:val="24"/>
        </w:rPr>
        <w:t>tructural magnetic resonance imaging</w:t>
      </w:r>
    </w:p>
    <w:p w14:paraId="449D6D06" w14:textId="18F28902" w:rsidR="00AA668F" w:rsidRPr="00F4550C" w:rsidRDefault="00AA668F" w:rsidP="00D0169D">
      <w:pPr>
        <w:spacing w:after="0"/>
        <w:rPr>
          <w:rFonts w:ascii="Times New Roman" w:hAnsi="Times New Roman" w:cs="Times New Roman"/>
          <w:sz w:val="24"/>
        </w:rPr>
      </w:pPr>
      <w:r w:rsidRPr="00F4550C">
        <w:rPr>
          <w:rFonts w:ascii="Times New Roman" w:hAnsi="Times New Roman" w:cs="Times New Roman"/>
          <w:b/>
          <w:sz w:val="24"/>
        </w:rPr>
        <w:t>SVD</w:t>
      </w:r>
      <w:r w:rsidRPr="00F4550C">
        <w:rPr>
          <w:rFonts w:ascii="Times New Roman" w:hAnsi="Times New Roman" w:cs="Times New Roman"/>
          <w:b/>
          <w:sz w:val="24"/>
        </w:rPr>
        <w:tab/>
      </w:r>
      <w:r w:rsidRPr="00F4550C">
        <w:rPr>
          <w:rFonts w:ascii="Times New Roman" w:hAnsi="Times New Roman" w:cs="Times New Roman"/>
          <w:b/>
          <w:sz w:val="24"/>
        </w:rPr>
        <w:tab/>
      </w:r>
      <w:r w:rsidRPr="00F4550C">
        <w:rPr>
          <w:rFonts w:ascii="Times New Roman" w:hAnsi="Times New Roman" w:cs="Times New Roman"/>
          <w:b/>
          <w:sz w:val="24"/>
        </w:rPr>
        <w:tab/>
      </w:r>
      <w:r w:rsidRPr="00F4550C">
        <w:rPr>
          <w:rFonts w:ascii="Times New Roman" w:hAnsi="Times New Roman" w:cs="Times New Roman"/>
          <w:b/>
          <w:sz w:val="24"/>
        </w:rPr>
        <w:tab/>
      </w:r>
      <w:r w:rsidR="00FA7BF7" w:rsidRPr="00F4550C">
        <w:rPr>
          <w:rFonts w:ascii="Times New Roman" w:hAnsi="Times New Roman" w:cs="Times New Roman"/>
          <w:sz w:val="24"/>
        </w:rPr>
        <w:t>s</w:t>
      </w:r>
      <w:r w:rsidRPr="00F4550C">
        <w:rPr>
          <w:rFonts w:ascii="Times New Roman" w:hAnsi="Times New Roman" w:cs="Times New Roman"/>
          <w:sz w:val="24"/>
        </w:rPr>
        <w:t>ingular value decomposition</w:t>
      </w:r>
    </w:p>
    <w:p w14:paraId="43D3257C" w14:textId="1651D998" w:rsidR="000C1746" w:rsidRPr="00F4550C" w:rsidRDefault="000C1746" w:rsidP="00D0169D">
      <w:pPr>
        <w:spacing w:after="0"/>
        <w:rPr>
          <w:rFonts w:ascii="Times New Roman" w:hAnsi="Times New Roman" w:cs="Times New Roman"/>
          <w:sz w:val="24"/>
        </w:rPr>
      </w:pPr>
      <w:r w:rsidRPr="00F4550C">
        <w:rPr>
          <w:rFonts w:ascii="Times New Roman" w:hAnsi="Times New Roman" w:cs="Times New Roman"/>
          <w:b/>
          <w:sz w:val="24"/>
        </w:rPr>
        <w:t>WAIS-IV</w:t>
      </w:r>
      <w:r w:rsidRPr="00F4550C">
        <w:rPr>
          <w:rFonts w:ascii="Times New Roman" w:hAnsi="Times New Roman" w:cs="Times New Roman"/>
          <w:noProof/>
          <w:lang w:val="en-GB"/>
        </w:rPr>
        <w:tab/>
      </w:r>
      <w:r w:rsidRPr="00F4550C">
        <w:rPr>
          <w:rFonts w:ascii="Times New Roman" w:hAnsi="Times New Roman" w:cs="Times New Roman"/>
          <w:noProof/>
          <w:lang w:val="en-GB"/>
        </w:rPr>
        <w:tab/>
      </w:r>
      <w:r w:rsidRPr="00F4550C">
        <w:rPr>
          <w:rFonts w:ascii="Times New Roman" w:hAnsi="Times New Roman" w:cs="Times New Roman"/>
          <w:noProof/>
          <w:lang w:val="en-GB"/>
        </w:rPr>
        <w:tab/>
      </w:r>
      <w:r w:rsidRPr="00F4550C">
        <w:rPr>
          <w:rFonts w:ascii="Times New Roman" w:hAnsi="Times New Roman" w:cs="Times New Roman"/>
          <w:sz w:val="24"/>
        </w:rPr>
        <w:t>Wechsler Intelligence Scale for Adults fourth edition</w:t>
      </w:r>
    </w:p>
    <w:p w14:paraId="397D35F6" w14:textId="3B687628" w:rsidR="00D0169D" w:rsidRPr="00F4550C" w:rsidRDefault="00D0169D" w:rsidP="00D0169D">
      <w:pPr>
        <w:spacing w:after="0"/>
        <w:rPr>
          <w:rFonts w:ascii="Times New Roman" w:hAnsi="Times New Roman" w:cs="Times New Roman"/>
          <w:sz w:val="24"/>
        </w:rPr>
      </w:pPr>
      <w:r w:rsidRPr="00F4550C">
        <w:rPr>
          <w:rFonts w:ascii="Times New Roman" w:hAnsi="Times New Roman" w:cs="Times New Roman"/>
          <w:b/>
          <w:sz w:val="24"/>
        </w:rPr>
        <w:t>WM</w:t>
      </w:r>
      <w:r w:rsidRPr="00F4550C">
        <w:rPr>
          <w:rFonts w:ascii="Times New Roman" w:hAnsi="Times New Roman" w:cs="Times New Roman"/>
          <w:b/>
          <w:sz w:val="24"/>
        </w:rPr>
        <w:tab/>
      </w:r>
      <w:r w:rsidRPr="00F4550C">
        <w:rPr>
          <w:rFonts w:ascii="Times New Roman" w:hAnsi="Times New Roman" w:cs="Times New Roman"/>
          <w:b/>
          <w:sz w:val="24"/>
        </w:rPr>
        <w:tab/>
      </w:r>
      <w:r w:rsidRPr="00F4550C">
        <w:rPr>
          <w:rFonts w:ascii="Times New Roman" w:hAnsi="Times New Roman" w:cs="Times New Roman"/>
          <w:b/>
          <w:sz w:val="24"/>
        </w:rPr>
        <w:tab/>
      </w:r>
      <w:r w:rsidRPr="00F4550C">
        <w:rPr>
          <w:rFonts w:ascii="Times New Roman" w:hAnsi="Times New Roman" w:cs="Times New Roman"/>
          <w:b/>
          <w:sz w:val="24"/>
        </w:rPr>
        <w:tab/>
      </w:r>
      <w:r w:rsidR="00FA7BF7" w:rsidRPr="00F4550C">
        <w:rPr>
          <w:rFonts w:ascii="Times New Roman" w:hAnsi="Times New Roman" w:cs="Times New Roman"/>
          <w:sz w:val="24"/>
        </w:rPr>
        <w:t>w</w:t>
      </w:r>
      <w:r w:rsidRPr="00F4550C">
        <w:rPr>
          <w:rFonts w:ascii="Times New Roman" w:hAnsi="Times New Roman" w:cs="Times New Roman"/>
          <w:sz w:val="24"/>
        </w:rPr>
        <w:t>orking memory</w:t>
      </w:r>
    </w:p>
    <w:p w14:paraId="138BEA0C" w14:textId="77777777" w:rsidR="00D0169D" w:rsidRPr="00F4550C" w:rsidRDefault="00D0169D" w:rsidP="005B664F">
      <w:pPr>
        <w:pStyle w:val="TOCHeading"/>
        <w:rPr>
          <w:rFonts w:ascii="Times New Roman" w:eastAsiaTheme="minorHAnsi" w:hAnsi="Times New Roman" w:cs="Times New Roman"/>
          <w:color w:val="auto"/>
          <w:sz w:val="22"/>
          <w:szCs w:val="22"/>
          <w:lang w:eastAsia="en-US"/>
        </w:rPr>
      </w:pPr>
    </w:p>
    <w:p w14:paraId="362A4C78" w14:textId="77777777" w:rsidR="00D0169D" w:rsidRPr="00F4550C" w:rsidRDefault="00D0169D" w:rsidP="00D0169D">
      <w:pPr>
        <w:tabs>
          <w:tab w:val="left" w:pos="1254"/>
        </w:tabs>
        <w:rPr>
          <w:rFonts w:ascii="Times New Roman" w:hAnsi="Times New Roman" w:cs="Times New Roman"/>
          <w:sz w:val="24"/>
        </w:rPr>
        <w:sectPr w:rsidR="00D0169D" w:rsidRPr="00F4550C" w:rsidSect="004B6114">
          <w:headerReference w:type="default" r:id="rId11"/>
          <w:pgSz w:w="11906" w:h="16838"/>
          <w:pgMar w:top="1417" w:right="1417" w:bottom="1134" w:left="1417" w:header="708" w:footer="708" w:gutter="0"/>
          <w:pgNumType w:fmt="upperRoman"/>
          <w:cols w:space="708"/>
          <w:docGrid w:linePitch="360"/>
        </w:sectPr>
      </w:pPr>
    </w:p>
    <w:p w14:paraId="04961AE9" w14:textId="77777777" w:rsidR="00256AD2" w:rsidRPr="00F4550C" w:rsidRDefault="008A22DE" w:rsidP="00F87D8A">
      <w:pPr>
        <w:pStyle w:val="Heading1"/>
        <w:rPr>
          <w:rFonts w:ascii="Times New Roman" w:hAnsi="Times New Roman" w:cs="Times New Roman"/>
          <w:b/>
          <w:color w:val="auto"/>
        </w:rPr>
      </w:pPr>
      <w:bookmarkStart w:id="6" w:name="_Toc508189741"/>
      <w:r w:rsidRPr="00F4550C">
        <w:rPr>
          <w:rFonts w:ascii="Times New Roman" w:hAnsi="Times New Roman" w:cs="Times New Roman"/>
          <w:b/>
          <w:color w:val="auto"/>
        </w:rPr>
        <w:lastRenderedPageBreak/>
        <w:t xml:space="preserve">1. </w:t>
      </w:r>
      <w:r w:rsidR="00470B7E" w:rsidRPr="00F4550C">
        <w:rPr>
          <w:rFonts w:ascii="Times New Roman" w:hAnsi="Times New Roman" w:cs="Times New Roman"/>
          <w:b/>
          <w:color w:val="auto"/>
        </w:rPr>
        <w:t>Theoretical Background and Aims</w:t>
      </w:r>
      <w:bookmarkEnd w:id="6"/>
    </w:p>
    <w:p w14:paraId="0D93052F" w14:textId="77777777" w:rsidR="00F87D8A" w:rsidRPr="00F4550C" w:rsidRDefault="00F87D8A" w:rsidP="00420FB1">
      <w:pPr>
        <w:jc w:val="both"/>
        <w:rPr>
          <w:rFonts w:ascii="Times New Roman" w:hAnsi="Times New Roman" w:cs="Times New Roman"/>
        </w:rPr>
      </w:pPr>
    </w:p>
    <w:p w14:paraId="5C3A99D0" w14:textId="77777777" w:rsidR="00F87D8A" w:rsidRPr="00F4550C" w:rsidRDefault="00F87D8A" w:rsidP="00420FB1">
      <w:pPr>
        <w:pStyle w:val="Heading2"/>
        <w:jc w:val="both"/>
        <w:rPr>
          <w:rFonts w:ascii="Times New Roman" w:hAnsi="Times New Roman" w:cs="Times New Roman"/>
          <w:color w:val="auto"/>
          <w:sz w:val="28"/>
        </w:rPr>
      </w:pPr>
      <w:bookmarkStart w:id="7" w:name="_Toc508189742"/>
      <w:r w:rsidRPr="00F4550C">
        <w:rPr>
          <w:rFonts w:ascii="Times New Roman" w:hAnsi="Times New Roman" w:cs="Times New Roman"/>
          <w:color w:val="auto"/>
          <w:sz w:val="28"/>
        </w:rPr>
        <w:t xml:space="preserve">1.1 </w:t>
      </w:r>
      <w:r w:rsidR="0047715F" w:rsidRPr="00F4550C">
        <w:rPr>
          <w:rFonts w:ascii="Times New Roman" w:hAnsi="Times New Roman" w:cs="Times New Roman"/>
          <w:color w:val="auto"/>
          <w:sz w:val="28"/>
        </w:rPr>
        <w:t>The benefits</w:t>
      </w:r>
      <w:r w:rsidRPr="00F4550C">
        <w:rPr>
          <w:rFonts w:ascii="Times New Roman" w:hAnsi="Times New Roman" w:cs="Times New Roman"/>
          <w:color w:val="auto"/>
          <w:sz w:val="28"/>
        </w:rPr>
        <w:t xml:space="preserve"> of</w:t>
      </w:r>
      <w:r w:rsidR="0047715F" w:rsidRPr="00F4550C">
        <w:rPr>
          <w:rFonts w:ascii="Times New Roman" w:hAnsi="Times New Roman" w:cs="Times New Roman"/>
          <w:color w:val="auto"/>
          <w:sz w:val="28"/>
        </w:rPr>
        <w:t xml:space="preserve"> combining</w:t>
      </w:r>
      <w:r w:rsidRPr="00F4550C">
        <w:rPr>
          <w:rFonts w:ascii="Times New Roman" w:hAnsi="Times New Roman" w:cs="Times New Roman"/>
          <w:color w:val="auto"/>
          <w:sz w:val="28"/>
        </w:rPr>
        <w:t xml:space="preserve"> EEG and fMRI</w:t>
      </w:r>
      <w:bookmarkEnd w:id="7"/>
    </w:p>
    <w:p w14:paraId="4F2BB42D" w14:textId="77777777" w:rsidR="00F87D8A" w:rsidRPr="00F4550C" w:rsidRDefault="00F87D8A" w:rsidP="00420FB1">
      <w:pPr>
        <w:jc w:val="both"/>
        <w:rPr>
          <w:rFonts w:ascii="Times New Roman" w:hAnsi="Times New Roman" w:cs="Times New Roman"/>
        </w:rPr>
      </w:pPr>
    </w:p>
    <w:p w14:paraId="5AAC069A" w14:textId="77777777" w:rsidR="00125D1D" w:rsidRPr="00F4550C" w:rsidRDefault="007C75D0" w:rsidP="00420FB1">
      <w:pPr>
        <w:spacing w:after="0" w:line="360" w:lineRule="auto"/>
        <w:ind w:firstLine="425"/>
        <w:jc w:val="both"/>
        <w:rPr>
          <w:rFonts w:ascii="Times New Roman" w:hAnsi="Times New Roman" w:cs="Times New Roman"/>
          <w:sz w:val="24"/>
        </w:rPr>
      </w:pPr>
      <w:r w:rsidRPr="00F4550C">
        <w:rPr>
          <w:rFonts w:ascii="Times New Roman" w:hAnsi="Times New Roman" w:cs="Times New Roman"/>
          <w:sz w:val="24"/>
        </w:rPr>
        <w:t>Neuronal</w:t>
      </w:r>
      <w:r w:rsidR="00417400" w:rsidRPr="00F4550C">
        <w:rPr>
          <w:rFonts w:ascii="Times New Roman" w:hAnsi="Times New Roman" w:cs="Times New Roman"/>
          <w:sz w:val="24"/>
        </w:rPr>
        <w:t xml:space="preserve"> </w:t>
      </w:r>
      <w:r w:rsidR="00DD5216" w:rsidRPr="00F4550C">
        <w:rPr>
          <w:rFonts w:ascii="Times New Roman" w:hAnsi="Times New Roman" w:cs="Times New Roman"/>
          <w:sz w:val="24"/>
        </w:rPr>
        <w:t>activity</w:t>
      </w:r>
      <w:r w:rsidR="00305C64" w:rsidRPr="00F4550C">
        <w:rPr>
          <w:rFonts w:ascii="Times New Roman" w:hAnsi="Times New Roman" w:cs="Times New Roman"/>
          <w:sz w:val="24"/>
        </w:rPr>
        <w:t xml:space="preserve"> of cognitive</w:t>
      </w:r>
      <w:r w:rsidR="00996956" w:rsidRPr="00F4550C">
        <w:rPr>
          <w:rFonts w:ascii="Times New Roman" w:hAnsi="Times New Roman" w:cs="Times New Roman"/>
          <w:sz w:val="24"/>
        </w:rPr>
        <w:t xml:space="preserve"> or affective</w:t>
      </w:r>
      <w:r w:rsidR="00305C64" w:rsidRPr="00F4550C">
        <w:rPr>
          <w:rFonts w:ascii="Times New Roman" w:hAnsi="Times New Roman" w:cs="Times New Roman"/>
          <w:sz w:val="24"/>
        </w:rPr>
        <w:t xml:space="preserve"> </w:t>
      </w:r>
      <w:r w:rsidR="00996956" w:rsidRPr="00F4550C">
        <w:rPr>
          <w:rFonts w:ascii="Times New Roman" w:hAnsi="Times New Roman" w:cs="Times New Roman"/>
          <w:sz w:val="24"/>
        </w:rPr>
        <w:t>processes</w:t>
      </w:r>
      <w:r w:rsidR="00DD5216" w:rsidRPr="00F4550C">
        <w:rPr>
          <w:rFonts w:ascii="Times New Roman" w:hAnsi="Times New Roman" w:cs="Times New Roman"/>
          <w:sz w:val="24"/>
        </w:rPr>
        <w:t xml:space="preserve"> can be studied </w:t>
      </w:r>
      <w:r w:rsidRPr="00F4550C">
        <w:rPr>
          <w:rFonts w:ascii="Times New Roman" w:hAnsi="Times New Roman" w:cs="Times New Roman"/>
          <w:sz w:val="24"/>
        </w:rPr>
        <w:t>from a large</w:t>
      </w:r>
      <w:r w:rsidR="00DD5216" w:rsidRPr="00F4550C">
        <w:rPr>
          <w:rFonts w:ascii="Times New Roman" w:hAnsi="Times New Roman" w:cs="Times New Roman"/>
          <w:sz w:val="24"/>
        </w:rPr>
        <w:t xml:space="preserve"> variety of measures</w:t>
      </w:r>
      <w:r w:rsidR="00481C84" w:rsidRPr="00F4550C">
        <w:rPr>
          <w:rFonts w:ascii="Times New Roman" w:hAnsi="Times New Roman" w:cs="Times New Roman"/>
          <w:sz w:val="24"/>
        </w:rPr>
        <w:t>, thereby</w:t>
      </w:r>
      <w:r w:rsidRPr="00F4550C">
        <w:rPr>
          <w:rFonts w:ascii="Times New Roman" w:hAnsi="Times New Roman" w:cs="Times New Roman"/>
          <w:sz w:val="24"/>
        </w:rPr>
        <w:t xml:space="preserve"> revealing unique perspectives on </w:t>
      </w:r>
      <w:r w:rsidR="00481C84" w:rsidRPr="00F4550C">
        <w:rPr>
          <w:rFonts w:ascii="Times New Roman" w:hAnsi="Times New Roman" w:cs="Times New Roman"/>
          <w:sz w:val="24"/>
        </w:rPr>
        <w:t>brain</w:t>
      </w:r>
      <w:r w:rsidRPr="00F4550C">
        <w:rPr>
          <w:rFonts w:ascii="Times New Roman" w:hAnsi="Times New Roman" w:cs="Times New Roman"/>
          <w:sz w:val="24"/>
        </w:rPr>
        <w:t xml:space="preserve"> activation</w:t>
      </w:r>
      <w:r w:rsidR="00DD5216" w:rsidRPr="00F4550C">
        <w:rPr>
          <w:rFonts w:ascii="Times New Roman" w:hAnsi="Times New Roman" w:cs="Times New Roman"/>
          <w:sz w:val="24"/>
        </w:rPr>
        <w:t>.</w:t>
      </w:r>
    </w:p>
    <w:p w14:paraId="14861D23" w14:textId="6F9D49DD" w:rsidR="00993314" w:rsidRPr="00F4550C" w:rsidRDefault="00305C64" w:rsidP="00420FB1">
      <w:pPr>
        <w:spacing w:after="0" w:line="360" w:lineRule="auto"/>
        <w:ind w:firstLine="425"/>
        <w:jc w:val="both"/>
        <w:rPr>
          <w:rFonts w:ascii="Times New Roman" w:hAnsi="Times New Roman" w:cs="Times New Roman"/>
          <w:sz w:val="24"/>
        </w:rPr>
      </w:pPr>
      <w:r w:rsidRPr="00F4550C">
        <w:rPr>
          <w:rFonts w:ascii="Times New Roman" w:hAnsi="Times New Roman" w:cs="Times New Roman"/>
          <w:sz w:val="24"/>
        </w:rPr>
        <w:t>Electroencephalography (EEG) mainly reflects the summation of postsynaptic potentials</w:t>
      </w:r>
      <w:r w:rsidR="007C75D0" w:rsidRPr="00F4550C">
        <w:rPr>
          <w:rFonts w:ascii="Times New Roman" w:hAnsi="Times New Roman" w:cs="Times New Roman"/>
          <w:sz w:val="24"/>
        </w:rPr>
        <w:t xml:space="preserve"> in </w:t>
      </w:r>
      <w:r w:rsidR="00C02001" w:rsidRPr="00F4550C">
        <w:rPr>
          <w:rFonts w:ascii="Times New Roman" w:hAnsi="Times New Roman" w:cs="Times New Roman"/>
          <w:sz w:val="24"/>
        </w:rPr>
        <w:t>pyramid cell</w:t>
      </w:r>
      <w:r w:rsidR="00112FC0" w:rsidRPr="00F4550C">
        <w:rPr>
          <w:rFonts w:ascii="Times New Roman" w:hAnsi="Times New Roman" w:cs="Times New Roman"/>
          <w:sz w:val="24"/>
        </w:rPr>
        <w:t>s</w:t>
      </w:r>
      <w:r w:rsidR="00125D1D" w:rsidRPr="00F4550C">
        <w:rPr>
          <w:rFonts w:ascii="Times New Roman" w:hAnsi="Times New Roman" w:cs="Times New Roman"/>
          <w:sz w:val="24"/>
        </w:rPr>
        <w:t xml:space="preserve"> with a similar orientation</w:t>
      </w:r>
      <w:r w:rsidRPr="00F4550C">
        <w:rPr>
          <w:rFonts w:ascii="Times New Roman" w:hAnsi="Times New Roman" w:cs="Times New Roman"/>
          <w:sz w:val="24"/>
        </w:rPr>
        <w:t xml:space="preserve"> </w:t>
      </w:r>
      <w:r w:rsidR="007C75D0" w:rsidRPr="00F4550C">
        <w:rPr>
          <w:rFonts w:ascii="Times New Roman" w:hAnsi="Times New Roman" w:cs="Times New Roman"/>
          <w:sz w:val="24"/>
        </w:rPr>
        <w:t xml:space="preserve">at a cortical level </w:t>
      </w:r>
      <w:r w:rsidR="007C75D0" w:rsidRPr="00F4550C">
        <w:rPr>
          <w:rFonts w:ascii="Times New Roman" w:hAnsi="Times New Roman" w:cs="Times New Roman"/>
          <w:sz w:val="24"/>
        </w:rPr>
        <w:fldChar w:fldCharType="begin" w:fldLock="1"/>
      </w:r>
      <w:r w:rsidR="00993314" w:rsidRPr="00F4550C">
        <w:rPr>
          <w:rFonts w:ascii="Times New Roman" w:hAnsi="Times New Roman" w:cs="Times New Roman"/>
          <w:sz w:val="24"/>
        </w:rPr>
        <w:instrText>ADDIN CSL_CITATION { "citationItems" : [ { "id" : "ITEM-1", "itemData" : { "author" : [ { "dropping-particle" : "", "family" : "Luck", "given" : "SJ", "non-dropping-particle" : "", "parse-names" : false, "suffix" : "" } ], "container-title" : "Cambridge, Ma", "id" : "ITEM-1", "issued" : { "date-parts" : [ [ "2005" ] ] }, "title" : "An introduction to the event-related potential technique MIT press", "type" : "article-journal" }, "uris" : [ "http://www.mendeley.com/documents/?uuid=b5653967-a7b5-3e08-ae2d-3244e22cd80b" ] } ], "mendeley" : { "formattedCitation" : "(Luck, 2005)", "plainTextFormattedCitation" : "(Luck, 2005)", "previouslyFormattedCitation" : "(Luck, 2005)" }, "properties" : {  }, "schema" : "https://github.com/citation-style-language/schema/raw/master/csl-citation.json" }</w:instrText>
      </w:r>
      <w:r w:rsidR="007C75D0" w:rsidRPr="00F4550C">
        <w:rPr>
          <w:rFonts w:ascii="Times New Roman" w:hAnsi="Times New Roman" w:cs="Times New Roman"/>
          <w:sz w:val="24"/>
        </w:rPr>
        <w:fldChar w:fldCharType="separate"/>
      </w:r>
      <w:r w:rsidR="007C75D0" w:rsidRPr="00F4550C">
        <w:rPr>
          <w:rFonts w:ascii="Times New Roman" w:hAnsi="Times New Roman" w:cs="Times New Roman"/>
          <w:noProof/>
          <w:sz w:val="24"/>
        </w:rPr>
        <w:t>(Luck, 2005)</w:t>
      </w:r>
      <w:r w:rsidR="007C75D0" w:rsidRPr="00F4550C">
        <w:rPr>
          <w:rFonts w:ascii="Times New Roman" w:hAnsi="Times New Roman" w:cs="Times New Roman"/>
          <w:sz w:val="24"/>
        </w:rPr>
        <w:fldChar w:fldCharType="end"/>
      </w:r>
      <w:r w:rsidR="007C75D0" w:rsidRPr="00F4550C">
        <w:rPr>
          <w:rFonts w:ascii="Times New Roman" w:hAnsi="Times New Roman" w:cs="Times New Roman"/>
          <w:sz w:val="24"/>
        </w:rPr>
        <w:t xml:space="preserve">. </w:t>
      </w:r>
      <w:r w:rsidR="00125D1D" w:rsidRPr="00F4550C">
        <w:rPr>
          <w:rFonts w:ascii="Times New Roman" w:hAnsi="Times New Roman" w:cs="Times New Roman"/>
          <w:sz w:val="24"/>
        </w:rPr>
        <w:t>Through sufficient coverage of the head sur</w:t>
      </w:r>
      <w:r w:rsidR="00DC140E" w:rsidRPr="00F4550C">
        <w:rPr>
          <w:rFonts w:ascii="Times New Roman" w:hAnsi="Times New Roman" w:cs="Times New Roman"/>
          <w:sz w:val="24"/>
        </w:rPr>
        <w:t>face with electrodes, synchroniz</w:t>
      </w:r>
      <w:r w:rsidR="00125D1D" w:rsidRPr="00F4550C">
        <w:rPr>
          <w:rFonts w:ascii="Times New Roman" w:hAnsi="Times New Roman" w:cs="Times New Roman"/>
          <w:sz w:val="24"/>
        </w:rPr>
        <w:t>ed activity of</w:t>
      </w:r>
      <w:r w:rsidR="00120D6B" w:rsidRPr="00F4550C">
        <w:rPr>
          <w:rFonts w:ascii="Times New Roman" w:hAnsi="Times New Roman" w:cs="Times New Roman"/>
          <w:sz w:val="24"/>
        </w:rPr>
        <w:t xml:space="preserve"> these</w:t>
      </w:r>
      <w:r w:rsidR="00125D1D" w:rsidRPr="00F4550C">
        <w:rPr>
          <w:rFonts w:ascii="Times New Roman" w:hAnsi="Times New Roman" w:cs="Times New Roman"/>
          <w:sz w:val="24"/>
        </w:rPr>
        <w:t xml:space="preserve"> cells can be recorded at a high temporal resolution. Due to </w:t>
      </w:r>
      <w:r w:rsidR="00112FC0" w:rsidRPr="00F4550C">
        <w:rPr>
          <w:rFonts w:ascii="Times New Roman" w:hAnsi="Times New Roman" w:cs="Times New Roman"/>
          <w:sz w:val="24"/>
        </w:rPr>
        <w:t>this capacity of</w:t>
      </w:r>
      <w:r w:rsidR="00481C84" w:rsidRPr="00F4550C">
        <w:rPr>
          <w:rFonts w:ascii="Times New Roman" w:hAnsi="Times New Roman" w:cs="Times New Roman"/>
          <w:sz w:val="24"/>
        </w:rPr>
        <w:t xml:space="preserve"> observing</w:t>
      </w:r>
      <w:r w:rsidR="00993314" w:rsidRPr="00F4550C">
        <w:rPr>
          <w:rFonts w:ascii="Times New Roman" w:hAnsi="Times New Roman" w:cs="Times New Roman"/>
          <w:sz w:val="24"/>
        </w:rPr>
        <w:t xml:space="preserve"> changes</w:t>
      </w:r>
      <w:r w:rsidR="007E7387" w:rsidRPr="00F4550C">
        <w:rPr>
          <w:rFonts w:ascii="Times New Roman" w:hAnsi="Times New Roman" w:cs="Times New Roman"/>
          <w:sz w:val="24"/>
        </w:rPr>
        <w:t xml:space="preserve"> on a scale of milliseconds</w:t>
      </w:r>
      <w:r w:rsidR="00125D1D" w:rsidRPr="00F4550C">
        <w:rPr>
          <w:rFonts w:ascii="Times New Roman" w:hAnsi="Times New Roman" w:cs="Times New Roman"/>
          <w:sz w:val="24"/>
        </w:rPr>
        <w:t xml:space="preserve">, EEG is often chosen as </w:t>
      </w:r>
      <w:r w:rsidR="00C02001" w:rsidRPr="00F4550C">
        <w:rPr>
          <w:rFonts w:ascii="Times New Roman" w:hAnsi="Times New Roman" w:cs="Times New Roman"/>
          <w:sz w:val="24"/>
        </w:rPr>
        <w:t xml:space="preserve">a direct link to cortical activity. However, EEG is recorded at a relatively large distance from cells and considerable portions of the original activity spikes fall off outside a 50 µm radius </w:t>
      </w:r>
      <w:r w:rsidR="00C02001" w:rsidRPr="00F4550C">
        <w:rPr>
          <w:rFonts w:ascii="Times New Roman" w:hAnsi="Times New Roman" w:cs="Times New Roman"/>
          <w:sz w:val="24"/>
        </w:rPr>
        <w:fldChar w:fldCharType="begin" w:fldLock="1"/>
      </w:r>
      <w:r w:rsidR="00993314" w:rsidRPr="00F4550C">
        <w:rPr>
          <w:rFonts w:ascii="Times New Roman" w:hAnsi="Times New Roman" w:cs="Times New Roman"/>
          <w:sz w:val="24"/>
        </w:rPr>
        <w:instrText>ADDIN CSL_CITATION { "citationItems" : [ { "id" : "ITEM-1", "itemData" : { "author" : [ { "dropping-particle" : "", "family" : "Henze", "given" : "DA", "non-dropping-particle" : "", "parse-names" : false, "suffix" : "" }, { "dropping-particle" : "", "family" : "Borhegyi", "given" : "Z", "non-dropping-particle" : "", "parse-names" : false, "suffix" : "" }, { "dropping-particle" : "", "family" : "Csicsvari", "given" : "J", "non-dropping-particle" : "", "parse-names" : false, "suffix" : "" } ], "container-title" : "Journal of", "id" : "ITEM-1", "issued" : { "date-parts" : [ [ "2000" ] ] }, "title" : "Intracellular features predicted by extracellular recordings in the hippocampus in vivo", "type" : "article-journal" }, "uris" : [ "http://www.mendeley.com/documents/?uuid=31101b65-1af5-386e-9849-c0a68047f3cb" ] } ], "mendeley" : { "formattedCitation" : "(Henze, Borhegyi, &amp; Csicsvari, 2000)", "plainTextFormattedCitation" : "(Henze, Borhegyi, &amp; Csicsvari, 2000)", "previouslyFormattedCitation" : "(Henze, Borhegyi, &amp; Csicsvari, 2000)" }, "properties" : {  }, "schema" : "https://github.com/citation-style-language/schema/raw/master/csl-citation.json" }</w:instrText>
      </w:r>
      <w:r w:rsidR="00C02001" w:rsidRPr="00F4550C">
        <w:rPr>
          <w:rFonts w:ascii="Times New Roman" w:hAnsi="Times New Roman" w:cs="Times New Roman"/>
          <w:sz w:val="24"/>
        </w:rPr>
        <w:fldChar w:fldCharType="separate"/>
      </w:r>
      <w:r w:rsidR="00C02001" w:rsidRPr="00F4550C">
        <w:rPr>
          <w:rFonts w:ascii="Times New Roman" w:hAnsi="Times New Roman" w:cs="Times New Roman"/>
          <w:noProof/>
          <w:sz w:val="24"/>
        </w:rPr>
        <w:t>(Henze, Borhegyi, &amp; Csicsvari, 2000)</w:t>
      </w:r>
      <w:r w:rsidR="00C02001" w:rsidRPr="00F4550C">
        <w:rPr>
          <w:rFonts w:ascii="Times New Roman" w:hAnsi="Times New Roman" w:cs="Times New Roman"/>
          <w:sz w:val="24"/>
        </w:rPr>
        <w:fldChar w:fldCharType="end"/>
      </w:r>
      <w:r w:rsidR="00C02001" w:rsidRPr="00F4550C">
        <w:rPr>
          <w:rFonts w:ascii="Times New Roman" w:hAnsi="Times New Roman" w:cs="Times New Roman"/>
          <w:sz w:val="24"/>
        </w:rPr>
        <w:t>. In addition, shorter spike duration</w:t>
      </w:r>
      <w:r w:rsidR="00120D6B" w:rsidRPr="00F4550C">
        <w:rPr>
          <w:rFonts w:ascii="Times New Roman" w:hAnsi="Times New Roman" w:cs="Times New Roman"/>
          <w:sz w:val="24"/>
        </w:rPr>
        <w:t>s with high-frequency oscillations far above 200 Hz</w:t>
      </w:r>
      <w:r w:rsidR="00C02001" w:rsidRPr="00F4550C">
        <w:rPr>
          <w:rFonts w:ascii="Times New Roman" w:hAnsi="Times New Roman" w:cs="Times New Roman"/>
          <w:sz w:val="24"/>
        </w:rPr>
        <w:t xml:space="preserve"> decrease the odds of spike summation</w:t>
      </w:r>
      <w:r w:rsidR="00120D6B" w:rsidRPr="00F4550C">
        <w:rPr>
          <w:rFonts w:ascii="Times New Roman" w:hAnsi="Times New Roman" w:cs="Times New Roman"/>
          <w:sz w:val="24"/>
        </w:rPr>
        <w:t>.</w:t>
      </w:r>
      <w:r w:rsidR="000D437B" w:rsidRPr="00F4550C">
        <w:rPr>
          <w:rFonts w:ascii="Times New Roman" w:hAnsi="Times New Roman" w:cs="Times New Roman"/>
          <w:sz w:val="24"/>
        </w:rPr>
        <w:t xml:space="preserve"> Th</w:t>
      </w:r>
      <w:r w:rsidR="003E2ACC" w:rsidRPr="00F4550C">
        <w:rPr>
          <w:rFonts w:ascii="Times New Roman" w:hAnsi="Times New Roman" w:cs="Times New Roman"/>
          <w:sz w:val="24"/>
        </w:rPr>
        <w:t xml:space="preserve">e </w:t>
      </w:r>
      <w:r w:rsidR="001D4934" w:rsidRPr="00F4550C">
        <w:rPr>
          <w:rFonts w:ascii="Times New Roman" w:hAnsi="Times New Roman" w:cs="Times New Roman"/>
          <w:sz w:val="24"/>
        </w:rPr>
        <w:t xml:space="preserve">measurement on the </w:t>
      </w:r>
      <w:r w:rsidR="003E2ACC" w:rsidRPr="00F4550C">
        <w:rPr>
          <w:rFonts w:ascii="Times New Roman" w:hAnsi="Times New Roman" w:cs="Times New Roman"/>
          <w:sz w:val="24"/>
        </w:rPr>
        <w:t>skull</w:t>
      </w:r>
      <w:r w:rsidR="001D4934" w:rsidRPr="00F4550C">
        <w:rPr>
          <w:rFonts w:ascii="Times New Roman" w:hAnsi="Times New Roman" w:cs="Times New Roman"/>
          <w:sz w:val="24"/>
        </w:rPr>
        <w:t xml:space="preserve"> surface</w:t>
      </w:r>
      <w:r w:rsidR="003E2ACC" w:rsidRPr="00F4550C">
        <w:rPr>
          <w:rFonts w:ascii="Times New Roman" w:hAnsi="Times New Roman" w:cs="Times New Roman"/>
          <w:sz w:val="24"/>
        </w:rPr>
        <w:t xml:space="preserve"> prevents higher frequency signals from affecting the EEG and</w:t>
      </w:r>
      <w:r w:rsidR="00120D6B" w:rsidRPr="00F4550C">
        <w:rPr>
          <w:rFonts w:ascii="Times New Roman" w:hAnsi="Times New Roman" w:cs="Times New Roman"/>
          <w:sz w:val="24"/>
        </w:rPr>
        <w:t xml:space="preserve"> the recorded </w:t>
      </w:r>
      <w:r w:rsidR="003E2ACC" w:rsidRPr="00F4550C">
        <w:rPr>
          <w:rFonts w:ascii="Times New Roman" w:hAnsi="Times New Roman" w:cs="Times New Roman"/>
          <w:sz w:val="24"/>
        </w:rPr>
        <w:t>signal</w:t>
      </w:r>
      <w:r w:rsidR="007E7387" w:rsidRPr="00F4550C">
        <w:rPr>
          <w:rFonts w:ascii="Times New Roman" w:hAnsi="Times New Roman" w:cs="Times New Roman"/>
          <w:sz w:val="24"/>
        </w:rPr>
        <w:t xml:space="preserve"> predominantly</w:t>
      </w:r>
      <w:r w:rsidR="00120D6B" w:rsidRPr="00F4550C">
        <w:rPr>
          <w:rFonts w:ascii="Times New Roman" w:hAnsi="Times New Roman" w:cs="Times New Roman"/>
          <w:sz w:val="24"/>
        </w:rPr>
        <w:t xml:space="preserve"> consists of slower Local Field Potentials (LFP). </w:t>
      </w:r>
    </w:p>
    <w:p w14:paraId="78187D5C" w14:textId="17190C27" w:rsidR="004F4EE9" w:rsidRPr="00F4550C" w:rsidRDefault="00AE44D2" w:rsidP="00420FB1">
      <w:pPr>
        <w:spacing w:after="0" w:line="360" w:lineRule="auto"/>
        <w:ind w:firstLine="425"/>
        <w:jc w:val="both"/>
        <w:rPr>
          <w:rFonts w:ascii="Times New Roman" w:hAnsi="Times New Roman" w:cs="Times New Roman"/>
          <w:sz w:val="24"/>
        </w:rPr>
      </w:pPr>
      <w:r w:rsidRPr="00F4550C">
        <w:rPr>
          <w:rFonts w:ascii="Times New Roman" w:hAnsi="Times New Roman" w:cs="Times New Roman"/>
          <w:sz w:val="24"/>
        </w:rPr>
        <w:t>Unlike</w:t>
      </w:r>
      <w:r w:rsidR="00120D6B" w:rsidRPr="00F4550C">
        <w:rPr>
          <w:rFonts w:ascii="Times New Roman" w:hAnsi="Times New Roman" w:cs="Times New Roman"/>
          <w:sz w:val="24"/>
        </w:rPr>
        <w:t xml:space="preserve"> action potentials </w:t>
      </w:r>
      <w:r w:rsidR="00481C84" w:rsidRPr="00F4550C">
        <w:rPr>
          <w:rFonts w:ascii="Times New Roman" w:hAnsi="Times New Roman" w:cs="Times New Roman"/>
          <w:sz w:val="24"/>
        </w:rPr>
        <w:t xml:space="preserve">of single cells </w:t>
      </w:r>
      <w:r w:rsidR="00120D6B" w:rsidRPr="00F4550C">
        <w:rPr>
          <w:rFonts w:ascii="Times New Roman" w:hAnsi="Times New Roman" w:cs="Times New Roman"/>
          <w:sz w:val="24"/>
        </w:rPr>
        <w:t xml:space="preserve">and </w:t>
      </w:r>
      <w:r w:rsidR="00481C84" w:rsidRPr="00F4550C">
        <w:rPr>
          <w:rFonts w:ascii="Times New Roman" w:hAnsi="Times New Roman" w:cs="Times New Roman"/>
          <w:sz w:val="24"/>
        </w:rPr>
        <w:t>multi-unit activity (MUA)</w:t>
      </w:r>
      <w:r w:rsidR="00120D6B" w:rsidRPr="00F4550C">
        <w:rPr>
          <w:rFonts w:ascii="Times New Roman" w:hAnsi="Times New Roman" w:cs="Times New Roman"/>
          <w:sz w:val="24"/>
        </w:rPr>
        <w:t xml:space="preserve">, LFP are bound to temporal and spatial summation. For this reason, EEG only represents </w:t>
      </w:r>
      <w:r w:rsidR="00112FC0" w:rsidRPr="00F4550C">
        <w:rPr>
          <w:rFonts w:ascii="Times New Roman" w:hAnsi="Times New Roman" w:cs="Times New Roman"/>
          <w:sz w:val="24"/>
        </w:rPr>
        <w:t>the summation of</w:t>
      </w:r>
      <w:r w:rsidR="0056432B" w:rsidRPr="00F4550C">
        <w:rPr>
          <w:rFonts w:ascii="Times New Roman" w:hAnsi="Times New Roman" w:cs="Times New Roman"/>
          <w:sz w:val="24"/>
        </w:rPr>
        <w:t xml:space="preserve"> surface potentials. Furthermore, despite advances </w:t>
      </w:r>
      <w:r w:rsidR="00481C84" w:rsidRPr="00F4550C">
        <w:rPr>
          <w:rFonts w:ascii="Times New Roman" w:hAnsi="Times New Roman" w:cs="Times New Roman"/>
          <w:sz w:val="24"/>
        </w:rPr>
        <w:t xml:space="preserve">in </w:t>
      </w:r>
      <w:r w:rsidR="00B80B90" w:rsidRPr="00F4550C">
        <w:rPr>
          <w:rFonts w:ascii="Times New Roman" w:hAnsi="Times New Roman" w:cs="Times New Roman"/>
          <w:sz w:val="24"/>
        </w:rPr>
        <w:t>signal</w:t>
      </w:r>
      <w:r w:rsidR="0056432B" w:rsidRPr="00F4550C">
        <w:rPr>
          <w:rFonts w:ascii="Times New Roman" w:hAnsi="Times New Roman" w:cs="Times New Roman"/>
          <w:sz w:val="24"/>
        </w:rPr>
        <w:t xml:space="preserve"> source estimation</w:t>
      </w:r>
      <w:r w:rsidR="00481C84" w:rsidRPr="00F4550C">
        <w:rPr>
          <w:rFonts w:ascii="Times New Roman" w:hAnsi="Times New Roman" w:cs="Times New Roman"/>
          <w:sz w:val="24"/>
        </w:rPr>
        <w:t xml:space="preserve"> </w:t>
      </w:r>
      <w:r w:rsidR="00481C84" w:rsidRPr="00F4550C">
        <w:rPr>
          <w:rFonts w:ascii="Times New Roman" w:hAnsi="Times New Roman" w:cs="Times New Roman"/>
          <w:sz w:val="24"/>
        </w:rPr>
        <w:fldChar w:fldCharType="begin" w:fldLock="1"/>
      </w:r>
      <w:r w:rsidR="00993314" w:rsidRPr="00F4550C">
        <w:rPr>
          <w:rFonts w:ascii="Times New Roman" w:hAnsi="Times New Roman" w:cs="Times New Roman"/>
          <w:sz w:val="24"/>
        </w:rPr>
        <w:instrText>ADDIN CSL_CITATION { "citationItems" : [ { "id" : "ITEM-1", "itemData" : { "DOI" : "10.1002/hbm.21098", "ISBN" : "1097-0193 (Electronic)\\r1065-9471 (Linking)", "ISSN" : "10659471", "PMID" : "20814964", "abstract" : "The brain exhibits temporally coherent networks (TCNs) involving numerous cortical and sub-cortical regions both during the rest state and during the performance of cognitive tasks. TCNs represent the interactions between different brain areas, and understanding such networks may facilitate electroencephalography (EEG) source estimation. We propose a new method for examining TCNs using scalp EEG in conjunction with data obtained by functional magnetic resonance imaging (fMRI). In this approach, termed NEtwork based SOurce Imaging (NESOI), multiple TCNs derived from fMRI with independent component analysis (ICA) are used as the covariance priors of the EEG source reconstruction using Parametric Empirical Bayesian (PEB). In contrast to previous applications of PEB in EEG source imaging with smoothness or sparseness priors, TCNs play a fundamental role among the priors used by NESOI. NESOI achieves an efficient integration of the high temporal resolution EEG and TCN derived from the high spatial resolution fMRI. Using synthetic and real data, we directly compared the performance of NESOI with other distributed source inversion methods, with and without the use of fMRI priors. Our results indicated that NESOI is a potentially useful approach for EEG source imaging.", "author" : [ { "dropping-particle" : "", "family" : "Lei", "given" : "Xu", "non-dropping-particle" : "", "parse-names" : false, "suffix" : "" }, { "dropping-particle" : "", "family" : "Xu", "given" : "Peng", "non-dropping-particle" : "", "parse-names" : false, "suffix" : "" }, { "dropping-particle" : "", "family" : "Luo", "given" : "Cheng", "non-dropping-particle" : "", "parse-names" : false, "suffix" : "" }, { "dropping-particle" : "", "family" : "Zhao", "given" : "Jinping", "non-dropping-particle" : "", "parse-names" : false, "suffix" : "" }, { "dropping-particle" : "", "family" : "Zhou", "given" : "Dong", "non-dropping-particle" : "", "parse-names" : false, "suffix" : "" }, { "dropping-particle" : "", "family" : "Yao", "given" : "Dezhong", "non-dropping-particle" : "", "parse-names" : false, "suffix" : "" } ], "container-title" : "Human Brain Mapping", "id" : "ITEM-1", "issue" : "7", "issued" : { "date-parts" : [ [ "2011" ] ] }, "page" : "1141-1160", "title" : "fMRI functional networks for EEG source imaging", "type" : "article-journal", "volume" : "32" }, "uris" : [ "http://www.mendeley.com/documents/?uuid=8b85f9cf-1005-3cd7-bad1-e16e61672e48" ] } ], "mendeley" : { "formattedCitation" : "(Lei et al., 2011)", "manualFormatting" : "(e.g. Lei et al., 2011)", "plainTextFormattedCitation" : "(Lei et al., 2011)", "previouslyFormattedCitation" : "(Lei et al., 2011)" }, "properties" : {  }, "schema" : "https://github.com/citation-style-language/schema/raw/master/csl-citation.json" }</w:instrText>
      </w:r>
      <w:r w:rsidR="00481C84" w:rsidRPr="00F4550C">
        <w:rPr>
          <w:rFonts w:ascii="Times New Roman" w:hAnsi="Times New Roman" w:cs="Times New Roman"/>
          <w:sz w:val="24"/>
        </w:rPr>
        <w:fldChar w:fldCharType="separate"/>
      </w:r>
      <w:r w:rsidR="00481C84" w:rsidRPr="00F4550C">
        <w:rPr>
          <w:rFonts w:ascii="Times New Roman" w:hAnsi="Times New Roman" w:cs="Times New Roman"/>
          <w:noProof/>
          <w:sz w:val="24"/>
        </w:rPr>
        <w:t>(e.g. Lei et al., 2011)</w:t>
      </w:r>
      <w:r w:rsidR="00481C84" w:rsidRPr="00F4550C">
        <w:rPr>
          <w:rFonts w:ascii="Times New Roman" w:hAnsi="Times New Roman" w:cs="Times New Roman"/>
          <w:sz w:val="24"/>
        </w:rPr>
        <w:fldChar w:fldCharType="end"/>
      </w:r>
      <w:r w:rsidR="0056432B" w:rsidRPr="00F4550C">
        <w:rPr>
          <w:rFonts w:ascii="Times New Roman" w:hAnsi="Times New Roman" w:cs="Times New Roman"/>
          <w:sz w:val="24"/>
        </w:rPr>
        <w:t>, its spatial resolution is severely limited.</w:t>
      </w:r>
      <w:r w:rsidR="00993314" w:rsidRPr="00F4550C">
        <w:rPr>
          <w:rFonts w:ascii="Times New Roman" w:hAnsi="Times New Roman" w:cs="Times New Roman"/>
          <w:sz w:val="24"/>
        </w:rPr>
        <w:t xml:space="preserve"> The inability to pinpoint neuronal sources and to reconstruct the</w:t>
      </w:r>
      <w:r w:rsidR="00D4293A" w:rsidRPr="00F4550C">
        <w:rPr>
          <w:rFonts w:ascii="Times New Roman" w:hAnsi="Times New Roman" w:cs="Times New Roman"/>
          <w:sz w:val="24"/>
        </w:rPr>
        <w:t xml:space="preserve"> original</w:t>
      </w:r>
      <w:r w:rsidR="00993314" w:rsidRPr="00F4550C">
        <w:rPr>
          <w:rFonts w:ascii="Times New Roman" w:hAnsi="Times New Roman" w:cs="Times New Roman"/>
          <w:sz w:val="24"/>
        </w:rPr>
        <w:t xml:space="preserve"> flow of current of a given potential on the head surface is</w:t>
      </w:r>
      <w:r w:rsidR="003061FD" w:rsidRPr="00F4550C">
        <w:rPr>
          <w:rFonts w:ascii="Times New Roman" w:hAnsi="Times New Roman" w:cs="Times New Roman"/>
          <w:sz w:val="24"/>
        </w:rPr>
        <w:t xml:space="preserve"> in EEG literature</w:t>
      </w:r>
      <w:r w:rsidR="00993314" w:rsidRPr="00F4550C">
        <w:rPr>
          <w:rFonts w:ascii="Times New Roman" w:hAnsi="Times New Roman" w:cs="Times New Roman"/>
          <w:sz w:val="24"/>
        </w:rPr>
        <w:t xml:space="preserve"> referred to as the inverse problem </w:t>
      </w:r>
      <w:r w:rsidR="00993314" w:rsidRPr="00F4550C">
        <w:rPr>
          <w:rFonts w:ascii="Times New Roman" w:hAnsi="Times New Roman" w:cs="Times New Roman"/>
          <w:sz w:val="24"/>
        </w:rPr>
        <w:fldChar w:fldCharType="begin" w:fldLock="1"/>
      </w:r>
      <w:r w:rsidRPr="00F4550C">
        <w:rPr>
          <w:rFonts w:ascii="Times New Roman" w:hAnsi="Times New Roman" w:cs="Times New Roman"/>
          <w:sz w:val="24"/>
        </w:rPr>
        <w:instrText>ADDIN CSL_CITATION { "citationItems" : [ { "id" : "ITEM-1", "itemData" : { "DOI" : "10.1016/S0013-4694(97)00115-6", "ISSN" : "0013-4694", "abstract" : "The concepts underlying the quantitative localization of the sources of the EEG inside the brain are reviewed along with the current and emerging approaches to the problem. The concepts mentioned include monopolar and dipolar source models and head models ranging from the spherical to the more realistic based on boundary and finite elements. The forward and inverse problems in electroencephalography are discussed, including the non-uniqueness of the inverse problem. The approaches to the solution of the inverse problem described include single and multiple time-slice localization, equivalent dipole localization and the weighted minimum norm. The multiple time-slice localization approach is highlighted as probably the best available at this time and is discussed in terms of the spatiotemporal model of the EEG. The effect of noise corruption, artifacts and the number of recording electrodes on the accuracy of source localization is also mentioned. It is suggested that the main appeal of the minimum norm is that it does not assume a model for the sources and provides an estimate of the current density everywhere in the three dimensional volume of the head.", "author" : [ { "dropping-particle" : "", "family" : "Koles", "given" : "Zoltan J.", "non-dropping-particle" : "", "parse-names" : false, "suffix" : "" } ], "container-title" : "Electroencephalography and Clinical Neurophysiology", "id" : "ITEM-1", "issue" : "2", "issued" : { "date-parts" : [ [ "1998", "2", "1" ] ] }, "page" : "127-137", "publisher" : "Elsevier", "title" : "Trends in EEG source localization", "type" : "article-journal", "volume" : "106" }, "uris" : [ "http://www.mendeley.com/documents/?uuid=afd3908b-251d-30a8-a0fa-b4a899ed0f40" ] }, { "id" : "ITEM-2", "itemData" : { "author" : [ { "dropping-particle" : "", "family" : "Phillips", "given" : "Christophe", "non-dropping-particle" : "", "parse-names" : false, "suffix" : "" }, { "dropping-particle" : "", "family" : "Rugg", "given" : "Micheal D.", "non-dropping-particle" : "", "parse-names" : false, "suffix" : "" }, { "dropping-particle" : "", "family" : "Friston", "given" : "Karl J.", "non-dropping-particle" : "", "parse-names" : false, "suffix" : "" } ], "container-title" : "NeuroImage", "id" : "ITEM-2", "issue" : "1", "issued" : { "date-parts" : [ [ "2002" ] ] }, "page" : "287-301", "title" : "Systematic Regularization of Linear Inverse Solutions of the EEG Source Localization Problem", "type" : "article-journal", "volume" : "17" }, "uris" : [ "http://www.mendeley.com/documents/?uuid=4aae009e-a881-3e04-a8e5-fe6fd51e0a34" ] } ], "mendeley" : { "formattedCitation" : "(Koles, 1998; Christophe Phillips, Rugg, &amp; Friston, 2002)", "plainTextFormattedCitation" : "(Koles, 1998; Christophe Phillips, Rugg, &amp; Friston, 2002)", "previouslyFormattedCitation" : "(Koles, 1998; Christophe Phillips, Rugg, &amp; Friston, 2002)" }, "properties" : {  }, "schema" : "https://github.com/citation-style-language/schema/raw/master/csl-citation.json" }</w:instrText>
      </w:r>
      <w:r w:rsidR="00993314" w:rsidRPr="00F4550C">
        <w:rPr>
          <w:rFonts w:ascii="Times New Roman" w:hAnsi="Times New Roman" w:cs="Times New Roman"/>
          <w:sz w:val="24"/>
        </w:rPr>
        <w:fldChar w:fldCharType="separate"/>
      </w:r>
      <w:r w:rsidR="002462D4" w:rsidRPr="00F4550C">
        <w:rPr>
          <w:rFonts w:ascii="Times New Roman" w:hAnsi="Times New Roman" w:cs="Times New Roman"/>
          <w:noProof/>
          <w:sz w:val="24"/>
        </w:rPr>
        <w:t>(Koles, 1998; Christophe Phillips, Rugg, &amp; Friston, 2002)</w:t>
      </w:r>
      <w:r w:rsidR="00993314" w:rsidRPr="00F4550C">
        <w:rPr>
          <w:rFonts w:ascii="Times New Roman" w:hAnsi="Times New Roman" w:cs="Times New Roman"/>
          <w:sz w:val="24"/>
        </w:rPr>
        <w:fldChar w:fldCharType="end"/>
      </w:r>
      <w:r w:rsidR="00993314" w:rsidRPr="00F4550C">
        <w:rPr>
          <w:rFonts w:ascii="Times New Roman" w:hAnsi="Times New Roman" w:cs="Times New Roman"/>
          <w:sz w:val="24"/>
        </w:rPr>
        <w:t>.</w:t>
      </w:r>
      <w:r w:rsidR="00112FC0" w:rsidRPr="00F4550C">
        <w:rPr>
          <w:rFonts w:ascii="Times New Roman" w:hAnsi="Times New Roman" w:cs="Times New Roman"/>
          <w:sz w:val="24"/>
        </w:rPr>
        <w:t xml:space="preserve"> Source estimation analyses, as a tool of uncovering dipoles and brain areas most likely responsible for</w:t>
      </w:r>
      <w:r w:rsidR="003061FD" w:rsidRPr="00F4550C">
        <w:rPr>
          <w:rFonts w:ascii="Times New Roman" w:hAnsi="Times New Roman" w:cs="Times New Roman"/>
          <w:sz w:val="24"/>
        </w:rPr>
        <w:t xml:space="preserve"> event-related</w:t>
      </w:r>
      <w:r w:rsidR="00112FC0" w:rsidRPr="00F4550C">
        <w:rPr>
          <w:rFonts w:ascii="Times New Roman" w:hAnsi="Times New Roman" w:cs="Times New Roman"/>
          <w:sz w:val="24"/>
        </w:rPr>
        <w:t xml:space="preserve"> electric voltage fluctuation at the surface, </w:t>
      </w:r>
      <w:r w:rsidR="00AF0AE6" w:rsidRPr="00F4550C">
        <w:rPr>
          <w:rFonts w:ascii="Times New Roman" w:hAnsi="Times New Roman" w:cs="Times New Roman"/>
          <w:sz w:val="24"/>
        </w:rPr>
        <w:t xml:space="preserve">rely on several assumptions. </w:t>
      </w:r>
      <w:r w:rsidRPr="00F4550C">
        <w:rPr>
          <w:rFonts w:ascii="Times New Roman" w:hAnsi="Times New Roman" w:cs="Times New Roman"/>
          <w:sz w:val="24"/>
        </w:rPr>
        <w:t>Among others these</w:t>
      </w:r>
      <w:r w:rsidR="00CB2C47" w:rsidRPr="00F4550C">
        <w:rPr>
          <w:rFonts w:ascii="Times New Roman" w:hAnsi="Times New Roman" w:cs="Times New Roman"/>
          <w:sz w:val="24"/>
        </w:rPr>
        <w:t xml:space="preserve"> include largely homogenous electric conductivity and resistance throughout brain tissues,</w:t>
      </w:r>
      <w:r w:rsidR="003061FD" w:rsidRPr="00F4550C">
        <w:rPr>
          <w:rFonts w:ascii="Times New Roman" w:hAnsi="Times New Roman" w:cs="Times New Roman"/>
          <w:sz w:val="24"/>
        </w:rPr>
        <w:t xml:space="preserve"> a linear mixing process of electric signals,</w:t>
      </w:r>
      <w:r w:rsidR="00CB2C47" w:rsidRPr="00F4550C">
        <w:rPr>
          <w:rFonts w:ascii="Times New Roman" w:hAnsi="Times New Roman" w:cs="Times New Roman"/>
          <w:sz w:val="24"/>
        </w:rPr>
        <w:t xml:space="preserve"> a mathematical approximation of the orientation and fluctuation of the current as wel</w:t>
      </w:r>
      <w:r w:rsidR="008976BF" w:rsidRPr="00F4550C">
        <w:rPr>
          <w:rFonts w:ascii="Times New Roman" w:hAnsi="Times New Roman" w:cs="Times New Roman"/>
          <w:sz w:val="24"/>
        </w:rPr>
        <w:t>l as a fixed template for the anatomical</w:t>
      </w:r>
      <w:r w:rsidR="003061FD" w:rsidRPr="00F4550C">
        <w:rPr>
          <w:rFonts w:ascii="Times New Roman" w:hAnsi="Times New Roman" w:cs="Times New Roman"/>
          <w:sz w:val="24"/>
        </w:rPr>
        <w:t xml:space="preserve"> brain</w:t>
      </w:r>
      <w:r w:rsidR="008976BF" w:rsidRPr="00F4550C">
        <w:rPr>
          <w:rFonts w:ascii="Times New Roman" w:hAnsi="Times New Roman" w:cs="Times New Roman"/>
          <w:sz w:val="24"/>
        </w:rPr>
        <w:t xml:space="preserve"> structure underlying these approximations</w:t>
      </w:r>
      <w:r w:rsidR="00D4293A" w:rsidRPr="00F4550C">
        <w:rPr>
          <w:rFonts w:ascii="Times New Roman" w:hAnsi="Times New Roman" w:cs="Times New Roman"/>
          <w:sz w:val="24"/>
        </w:rPr>
        <w:t xml:space="preserve"> </w:t>
      </w:r>
      <w:r w:rsidR="00D4293A" w:rsidRPr="00F4550C">
        <w:rPr>
          <w:rFonts w:ascii="Times New Roman" w:hAnsi="Times New Roman" w:cs="Times New Roman"/>
          <w:sz w:val="24"/>
        </w:rPr>
        <w:fldChar w:fldCharType="begin" w:fldLock="1"/>
      </w:r>
      <w:r w:rsidR="002462D4" w:rsidRPr="00F4550C">
        <w:rPr>
          <w:rFonts w:ascii="Times New Roman" w:hAnsi="Times New Roman" w:cs="Times New Roman"/>
          <w:sz w:val="24"/>
        </w:rPr>
        <w:instrText>ADDIN CSL_CITATION { "citationItems" : [ { "id" : "ITEM-1", "itemData" : { "DOI" : "10.1109/51.715495", "ISSN" : "07395175", "author" : [ { "dropping-particle" : "", "family" : "Cuffin", "given" : "B.N.", "non-dropping-particle" : "", "parse-names" : false, "suffix" : "" } ], "container-title" : "IEEE Engineering in Medicine and Biology Magazine", "id" : "ITEM-1", "issue" : "5", "issued" : { "date-parts" : [ [ "1998" ] ] }, "page" : "118-122", "title" : "EEG dipole source localization", "type" : "article-journal", "volume" : "17" }, "uris" : [ "http://www.mendeley.com/documents/?uuid=9d73461a-980f-315c-8b1a-2803145375a3" ] }, { "id" : "ITEM-2", "itemData" : { "DOI" : "10.1016/S0013-4694(97)00115-6", "ISSN" : "0013-4694", "abstract" : "The concepts underlying the quantitative localization of the sources of the EEG inside the brain are reviewed along with the current and emerging approaches to the problem. The concepts mentioned include monopolar and dipolar source models and head models ranging from the spherical to the more realistic based on boundary and finite elements. The forward and inverse problems in electroencephalography are discussed, including the non-uniqueness of the inverse problem. The approaches to the solution of the inverse problem described include single and multiple time-slice localization, equivalent dipole localization and the weighted minimum norm. The multiple time-slice localization approach is highlighted as probably the best available at this time and is discussed in terms of the spatiotemporal model of the EEG. The effect of noise corruption, artifacts and the number of recording electrodes on the accuracy of source localization is also mentioned. It is suggested that the main appeal of the minimum norm is that it does not assume a model for the sources and provides an estimate of the current density everywhere in the three dimensional volume of the head.", "author" : [ { "dropping-particle" : "", "family" : "Koles", "given" : "Zoltan J.", "non-dropping-particle" : "", "parse-names" : false, "suffix" : "" } ], "container-title" : "Electroencephalography and Clinical Neurophysiology", "id" : "ITEM-2", "issue" : "2", "issued" : { "date-parts" : [ [ "1998", "2", "1" ] ] }, "page" : "127-137", "publisher" : "Elsevier", "title" : "Trends in EEG source localization", "type" : "article-journal", "volume" : "106" }, "uris" : [ "http://www.mendeley.com/documents/?uuid=afd3908b-251d-30a8-a0fa-b4a899ed0f40" ] }, { "id" : "ITEM-3", "itemData" : { "DOI" : "10.1002/9780470511923.ch5", "ISBN" : "9780470511923", "author" : [ { "dropping-particle" : "", "family" : "Sanei", "given" : "Saeid", "non-dropping-particle" : "", "parse-names" : false, "suffix" : "" }, { "dropping-particle" : "", "family" : "Chambers", "given" : "J.A.", "non-dropping-particle" : "", "parse-names" : false, "suffix" : "" }, { "dropping-particle" : "", "family" : "Sanei", "given" : "Saeid", "non-dropping-particle" : "", "parse-names" : false, "suffix" : "" }, { "dropping-particle" : "", "family" : "Chambers", "given" : "J.A.", "non-dropping-particle" : "", "parse-names" : false, "suffix" : "" } ], "container-title" : "EEG Signal Processing", "id" : "ITEM-3", "issued" : { "date-parts" : [ [ "2013", "5", "28" ] ] }, "page" : "197-218", "publisher" : "John Wiley &amp; Sons Ltd,", "publisher-place" : "West Sussex, England", "title" : "EEG Source Localization", "type" : "chapter" }, "uris" : [ "http://www.mendeley.com/documents/?uuid=c709a6c9-6e1b-3dbc-b173-980ba67e51c0" ] }, { "id" : "ITEM-4", "itemData" : { "DOI" : "10.1088/0031-9155/49/2/010", "abstract" : "See, stats, and : https : // www . researchgate . net / publication / 8618977 An Dipole . Physics and : 327 - 343 Article DOI : 10 . 1088 / 0031 - 9155 / 49 / 2 / 010 : PubMed CITATIONS 49 READS 61 3 , including : Some : Localization Bin Durban 359 , 760 SEE All . The . Abstract In the present study , we investigate a new approach to electroencephalography (EEG) three - dimensional (3D) dipole source localization by using a non - recursive subspace algorithm called FINES . In estimating source dipole locations , the present approach employs projections onto a subspace spanned by a small set of particular vectors (FINES vector set) in the estimated noise - only subspace instead of the entire estimated noise - only subspace in the case of classic MUSIC . The subspace spanned by this vector set is , in the sense of principal angle , closest to the subspace spanned by the array manifold associated with a particular brain region . By incorporating knowledge of the array manifold in identifying FINES vector sets in the estimated noise - only subspace for different brain regions , the present approach is able to estimate sources with enhanced accuracy and spatial resolution , thus enhancing the capability of resolving closely spaced sources and reducing estimation errors . The present computer simulations show , in EEG 3D dipole source localization , that compared to classic MUSIC , FINES has (1) better resolvability of two closely spaced dipolar sources and (2) better estimation accuracy of source locations . In comparison with RAP - MUSIC , FINES ' performance is also better for the cases studied when the noise level is high and / or correlations among dipole sources exist .", "author" : [ { "dropping-particle" : "", "family" : "Xu", "given" : "Xiao-Liang", "non-dropping-particle" : "", "parse-names" : false, "suffix" : "" }, { "dropping-particle" : "", "family" : "Xu", "given" : "Bobby", "non-dropping-particle" : "", "parse-names" : false, "suffix" : "" }, { "dropping-particle" : "", "family" : "He", "given" : "Bin", "non-dropping-particle" : "", "parse-names" : false, "suffix" : "" } ], "container-title" : "Phys . Med . Biol", "id" : "ITEM-4", "issued" : { "date-parts" : [ [ "2004" ] ] }, "page" : "327-343", "title" : "An alternative subspace approach to EEG dipole source localization", "type" : "article-journal", "volume" : "49" }, "uris" : [ "http://www.mendeley.com/documents/?uuid=f52f54a2-03e4-367f-ad9c-5f130579f97c" ] } ], "mendeley" : { "formattedCitation" : "(Cuffin, 1998; Koles, 1998; Sanei, Chambers, Sanei, &amp; Chambers, 2013; Xu, Xu, &amp; He, 2004)", "plainTextFormattedCitation" : "(Cuffin, 1998; Koles, 1998; Sanei, Chambers, Sanei, &amp; Chambers, 2013; Xu, Xu, &amp; He, 2004)", "previouslyFormattedCitation" : "(Cuffin, 1998; Koles, 1998; Sanei, Chambers, Sanei, &amp; Chambers, 2013; Xu, Xu, &amp; He, 2004)" }, "properties" : {  }, "schema" : "https://github.com/citation-style-language/schema/raw/master/csl-citation.json" }</w:instrText>
      </w:r>
      <w:r w:rsidR="00D4293A" w:rsidRPr="00F4550C">
        <w:rPr>
          <w:rFonts w:ascii="Times New Roman" w:hAnsi="Times New Roman" w:cs="Times New Roman"/>
          <w:sz w:val="24"/>
        </w:rPr>
        <w:fldChar w:fldCharType="separate"/>
      </w:r>
      <w:r w:rsidR="00D4293A" w:rsidRPr="00F4550C">
        <w:rPr>
          <w:rFonts w:ascii="Times New Roman" w:hAnsi="Times New Roman" w:cs="Times New Roman"/>
          <w:noProof/>
          <w:sz w:val="24"/>
        </w:rPr>
        <w:t>(Cuffin, 1998; Koles, 1998; Sanei, Chambers, Sanei, &amp; Chambers, 2013; Xu, Xu, &amp; He, 2004)</w:t>
      </w:r>
      <w:r w:rsidR="00D4293A" w:rsidRPr="00F4550C">
        <w:rPr>
          <w:rFonts w:ascii="Times New Roman" w:hAnsi="Times New Roman" w:cs="Times New Roman"/>
          <w:sz w:val="24"/>
        </w:rPr>
        <w:fldChar w:fldCharType="end"/>
      </w:r>
      <w:r w:rsidR="008976BF" w:rsidRPr="00F4550C">
        <w:rPr>
          <w:rFonts w:ascii="Times New Roman" w:hAnsi="Times New Roman" w:cs="Times New Roman"/>
          <w:sz w:val="24"/>
        </w:rPr>
        <w:t>. Whereas the la</w:t>
      </w:r>
      <w:r w:rsidR="007666B0" w:rsidRPr="00F4550C">
        <w:rPr>
          <w:rFonts w:ascii="Times New Roman" w:hAnsi="Times New Roman" w:cs="Times New Roman"/>
          <w:sz w:val="24"/>
        </w:rPr>
        <w:t>ck of knowledge on individual test subjects’ brain can be compensated by letting structural magnetic resonance imaging (</w:t>
      </w:r>
      <w:proofErr w:type="spellStart"/>
      <w:r w:rsidR="007666B0" w:rsidRPr="00F4550C">
        <w:rPr>
          <w:rFonts w:ascii="Times New Roman" w:hAnsi="Times New Roman" w:cs="Times New Roman"/>
          <w:sz w:val="24"/>
        </w:rPr>
        <w:t>sMRI</w:t>
      </w:r>
      <w:proofErr w:type="spellEnd"/>
      <w:r w:rsidR="007666B0" w:rsidRPr="00F4550C">
        <w:rPr>
          <w:rFonts w:ascii="Times New Roman" w:hAnsi="Times New Roman" w:cs="Times New Roman"/>
          <w:sz w:val="24"/>
        </w:rPr>
        <w:t>) inform source estimations</w:t>
      </w:r>
      <w:r w:rsidR="002462D4" w:rsidRPr="00F4550C">
        <w:rPr>
          <w:rFonts w:ascii="Times New Roman" w:hAnsi="Times New Roman" w:cs="Times New Roman"/>
          <w:sz w:val="24"/>
        </w:rPr>
        <w:t xml:space="preserve"> </w:t>
      </w:r>
      <w:r w:rsidR="002462D4" w:rsidRPr="00F4550C">
        <w:rPr>
          <w:rFonts w:ascii="Times New Roman" w:hAnsi="Times New Roman" w:cs="Times New Roman"/>
          <w:sz w:val="24"/>
        </w:rPr>
        <w:fldChar w:fldCharType="begin" w:fldLock="1"/>
      </w:r>
      <w:r w:rsidRPr="00F4550C">
        <w:rPr>
          <w:rFonts w:ascii="Times New Roman" w:hAnsi="Times New Roman" w:cs="Times New Roman"/>
          <w:sz w:val="24"/>
        </w:rPr>
        <w:instrText>ADDIN CSL_CITATION { "citationItems" : [ { "id" : "ITEM-1", "itemData" : { "author" : [ { "dropping-particle" : "", "family" : "Phillips", "given" : "Cristophe", "non-dropping-particle" : "", "parse-names" : false, "suffix" : "" }, { "dropping-particle" : "", "family" : "Rugg", "given" : "Micheal D.", "non-dropping-particle" : "", "parse-names" : false, "suffix" : "" }, { "dropping-particle" : "", "family" : "Friston", "given" : "Karl J.", "non-dropping-particle" : "", "parse-names" : false, "suffix" : "" } ], "container-title" : "NeuroImage", "id" : "ITEM-1", "issue" : "3", "issued" : { "date-parts" : [ [ "2002" ] ] }, "page" : "678-695", "title" : "Anatomically Informed Basis Functions for EEG Source Localization: Combining Functional and Anatomical Constraints", "type" : "article-journal", "volume" : "16" }, "uris" : [ "http://www.mendeley.com/documents/?uuid=c54a6cd2-f15c-33b1-9f63-03509023e026" ] }, { "id" : "ITEM-2", "itemData" : { "DOI" : "10.1016/j.mri.2010.03.042", "ISSN" : "0730725X", "abstract" : "Electroencephalography (EEG) and functional magnetic resonance imaging (fMRI) are noninvasive neuroimaging tools which can be used to measure brain activity with excellent temporal and spatial resolution, respectively. By combining the neural and hemodynamic recordings from these modalities, we can gain better insight into how and where the brain processes complex stimuli, which may be especially useful in patients with different neural diseases. However, due to their vastly different spatial and temporal resolutions, the integration of EEG and fMRI recordings is not always straightforward. One fundamental obstacle has been that paradigms used for EEG experiments usually rely on event-related paradigms, while fMRI is not limited in this regard. Therefore, here we ask whether one can reliably localize stimulus-driven EEG activity using the continuously varying feature intensities occurring in natural movie stimuli presented over relatively long periods of time. Specifically, we asked whether stimulus-driven aspects in the EEG signal would be co-localized with the corresponding stimulus-driven BOLD signal during free viewing of a movie. Secondly, we wanted to integrate the EEG signal directly with the BOLD signal, by estimating the underlying impulse response function (IRF) that relates the BOLD signal to the underlying current density in the primary visual area (V1). We made sequential fMRI and 64-channel EEG recordings in seven subjects who passively watched 2-min-long segments of a James Bond movie. To analyze EEG data in this natural setting, we developed a method based on independent component analysis (ICA) to reject EEG artifacts due to blinks, subject movement, etc., in a way unbiased by human judgment. We then calculated the EEG source strength of this artifact-free data at each time point of the movie within the entire brain volume using low-resolution electromagnetic tomography (LORETA). This provided for every voxel in the brain (i.e., in 3D space) an estimate of the current density at every time point. We then carried out a correlation between the time series of visual contrast changes in the movie with that of EEG voxels. We found the most significant correlations in visual area V1, just as seen in previous fMRI studies (Bartels A, Zeki, S, Logothetis NK. Natural vision reveals regional specialization to local motion and to contrast-invariant, global flow in the human brain. Cereb Cortex 2008;18(3):705\u2013717), but on the time scale of millisec\u2026", "author" : [ { "dropping-particle" : "", "family" : "Whittingstall", "given" : "Kevin", "non-dropping-particle" : "", "parse-names" : false, "suffix" : "" }, { "dropping-particle" : "", "family" : "Bartels", "given" : "Andreas", "non-dropping-particle" : "", "parse-names" : false, "suffix" : "" }, { "dropping-particle" : "", "family" : "Singh", "given" : "Vanessa", "non-dropping-particle" : "", "parse-names" : false, "suffix" : "" }, { "dropping-particle" : "", "family" : "Kwon", "given" : "Soyoung", "non-dropping-particle" : "", "parse-names" : false, "suffix" : "" }, { "dropping-particle" : "", "family" : "Logothetis", "given" : "Nikos K.", "non-dropping-particle" : "", "parse-names" : false, "suffix" : "" } ], "container-title" : "Magnetic Resonance Imaging", "id" : "ITEM-2", "issue" : "8", "issued" : { "date-parts" : [ [ "2010" ] ] }, "page" : "1135-1142", "title" : "Integration of EEG source imaging and fMRI during continuous viewing of natural movies", "type" : "article-journal", "volume" : "28" }, "uris" : [ "http://www.mendeley.com/documents/?uuid=32c6ce41-9620-3d90-af23-e018f09a2e39" ] } ], "mendeley" : { "formattedCitation" : "(Cristophe Phillips, Rugg, &amp; Friston, 2002; Whittingstall, Bartels, Singh, Kwon, &amp; Logothetis, 2010)", "plainTextFormattedCitation" : "(Cristophe Phillips, Rugg, &amp; Friston, 2002; Whittingstall, Bartels, Singh, Kwon, &amp; Logothetis, 2010)", "previouslyFormattedCitation" : "(Cristophe Phillips, Rugg, &amp; Friston, 2002; Whittingstall, Bartels, Singh, Kwon, &amp; Logothetis, 2010)" }, "properties" : {  }, "schema" : "https://github.com/citation-style-language/schema/raw/master/csl-citation.json" }</w:instrText>
      </w:r>
      <w:r w:rsidR="002462D4" w:rsidRPr="00F4550C">
        <w:rPr>
          <w:rFonts w:ascii="Times New Roman" w:hAnsi="Times New Roman" w:cs="Times New Roman"/>
          <w:sz w:val="24"/>
        </w:rPr>
        <w:fldChar w:fldCharType="separate"/>
      </w:r>
      <w:r w:rsidR="002462D4" w:rsidRPr="00F4550C">
        <w:rPr>
          <w:rFonts w:ascii="Times New Roman" w:hAnsi="Times New Roman" w:cs="Times New Roman"/>
          <w:noProof/>
          <w:sz w:val="24"/>
        </w:rPr>
        <w:t>(Cristophe Phillips, Rugg, &amp; Friston, 2002; Whittingstall, Bartels, Singh, Kwon, &amp; Logothetis, 2010)</w:t>
      </w:r>
      <w:r w:rsidR="002462D4" w:rsidRPr="00F4550C">
        <w:rPr>
          <w:rFonts w:ascii="Times New Roman" w:hAnsi="Times New Roman" w:cs="Times New Roman"/>
          <w:sz w:val="24"/>
        </w:rPr>
        <w:fldChar w:fldCharType="end"/>
      </w:r>
      <w:r w:rsidR="007666B0" w:rsidRPr="00F4550C">
        <w:rPr>
          <w:rFonts w:ascii="Times New Roman" w:hAnsi="Times New Roman" w:cs="Times New Roman"/>
          <w:sz w:val="24"/>
        </w:rPr>
        <w:t xml:space="preserve">, other assumptions remain </w:t>
      </w:r>
      <w:r w:rsidRPr="00F4550C">
        <w:rPr>
          <w:rFonts w:ascii="Times New Roman" w:hAnsi="Times New Roman" w:cs="Times New Roman"/>
          <w:sz w:val="24"/>
        </w:rPr>
        <w:t>improbable</w:t>
      </w:r>
      <w:r w:rsidR="003061FD" w:rsidRPr="00F4550C">
        <w:rPr>
          <w:rFonts w:ascii="Times New Roman" w:hAnsi="Times New Roman" w:cs="Times New Roman"/>
          <w:sz w:val="24"/>
        </w:rPr>
        <w:t xml:space="preserve"> to be met</w:t>
      </w:r>
      <w:r w:rsidR="007666B0" w:rsidRPr="00F4550C">
        <w:rPr>
          <w:rFonts w:ascii="Times New Roman" w:hAnsi="Times New Roman" w:cs="Times New Roman"/>
          <w:sz w:val="24"/>
        </w:rPr>
        <w:t xml:space="preserve">. </w:t>
      </w:r>
    </w:p>
    <w:p w14:paraId="5E8E34B8" w14:textId="221B0648" w:rsidR="0056432B" w:rsidRPr="00F4550C" w:rsidRDefault="0056432B" w:rsidP="00420FB1">
      <w:pPr>
        <w:spacing w:after="0" w:line="360" w:lineRule="auto"/>
        <w:ind w:firstLine="425"/>
        <w:jc w:val="both"/>
        <w:rPr>
          <w:rFonts w:ascii="Times New Roman" w:hAnsi="Times New Roman" w:cs="Times New Roman"/>
          <w:sz w:val="24"/>
        </w:rPr>
      </w:pPr>
      <w:r w:rsidRPr="00F4550C">
        <w:rPr>
          <w:rFonts w:ascii="Times New Roman" w:hAnsi="Times New Roman" w:cs="Times New Roman"/>
          <w:sz w:val="24"/>
        </w:rPr>
        <w:lastRenderedPageBreak/>
        <w:t xml:space="preserve">While the electromagnetic fields measured in the EEG directly relate to neuronal activity, </w:t>
      </w:r>
      <w:r w:rsidR="004A5E56" w:rsidRPr="00F4550C">
        <w:rPr>
          <w:rFonts w:ascii="Times New Roman" w:hAnsi="Times New Roman" w:cs="Times New Roman"/>
          <w:sz w:val="24"/>
        </w:rPr>
        <w:t>MRI</w:t>
      </w:r>
      <w:r w:rsidR="00E00342" w:rsidRPr="00F4550C">
        <w:rPr>
          <w:rFonts w:ascii="Times New Roman" w:hAnsi="Times New Roman" w:cs="Times New Roman"/>
          <w:sz w:val="24"/>
        </w:rPr>
        <w:t xml:space="preserve"> </w:t>
      </w:r>
      <w:r w:rsidR="004A5E56" w:rsidRPr="00F4550C">
        <w:rPr>
          <w:rFonts w:ascii="Times New Roman" w:hAnsi="Times New Roman" w:cs="Times New Roman"/>
          <w:sz w:val="24"/>
        </w:rPr>
        <w:t xml:space="preserve">is </w:t>
      </w:r>
      <w:r w:rsidR="00E00342" w:rsidRPr="00F4550C">
        <w:rPr>
          <w:rFonts w:ascii="Times New Roman" w:hAnsi="Times New Roman" w:cs="Times New Roman"/>
          <w:sz w:val="24"/>
        </w:rPr>
        <w:t>taking advantage</w:t>
      </w:r>
      <w:r w:rsidR="004A5E56" w:rsidRPr="00F4550C">
        <w:rPr>
          <w:rFonts w:ascii="Times New Roman" w:hAnsi="Times New Roman" w:cs="Times New Roman"/>
          <w:sz w:val="24"/>
        </w:rPr>
        <w:t xml:space="preserve"> of differing </w:t>
      </w:r>
      <w:r w:rsidR="00E00342" w:rsidRPr="00F4550C">
        <w:rPr>
          <w:rFonts w:ascii="Times New Roman" w:hAnsi="Times New Roman" w:cs="Times New Roman"/>
          <w:sz w:val="24"/>
        </w:rPr>
        <w:t xml:space="preserve">magnetic properties of nuclei within </w:t>
      </w:r>
      <w:r w:rsidR="004A5E56" w:rsidRPr="00F4550C">
        <w:rPr>
          <w:rFonts w:ascii="Times New Roman" w:hAnsi="Times New Roman" w:cs="Times New Roman"/>
          <w:sz w:val="24"/>
        </w:rPr>
        <w:t>tissues of the human brain to produce images of different spatial resolutions</w:t>
      </w:r>
      <w:r w:rsidR="00AE44D2" w:rsidRPr="00F4550C">
        <w:rPr>
          <w:rFonts w:ascii="Times New Roman" w:hAnsi="Times New Roman" w:cs="Times New Roman"/>
          <w:sz w:val="24"/>
        </w:rPr>
        <w:t xml:space="preserve"> </w:t>
      </w:r>
      <w:r w:rsidR="00AE44D2" w:rsidRPr="00F4550C">
        <w:rPr>
          <w:rFonts w:ascii="Times New Roman" w:hAnsi="Times New Roman" w:cs="Times New Roman"/>
          <w:sz w:val="24"/>
        </w:rPr>
        <w:fldChar w:fldCharType="begin" w:fldLock="1"/>
      </w:r>
      <w:r w:rsidR="00AE44D2" w:rsidRPr="00F4550C">
        <w:rPr>
          <w:rFonts w:ascii="Times New Roman" w:hAnsi="Times New Roman" w:cs="Times New Roman"/>
          <w:sz w:val="24"/>
        </w:rPr>
        <w:instrText>ADDIN CSL_CITATION { "citationItems" : [ { "id" : "ITEM-1", "itemData" : { "ISBN" : "9780878932887", "author" : [ { "dropping-particle" : "", "family" : "Huettel", "given" : "Scott", "non-dropping-particle" : "", "parse-names" : false, "suffix" : "" }, { "dropping-particle" : "", "family" : "Song", "given" : "Allen W.", "non-dropping-particle" : "", "parse-names" : false, "suffix" : "" }, { "dropping-particle" : "", "family" : "McCarthy", "given" : "Gregory", "non-dropping-particle" : "", "parse-names" : false, "suffix" : "" } ], "id" : "ITEM-1", "issued" : { "date-parts" : [ [ "2004" ] ] }, "title" : "Functional magnetic resonance imaging", "type" : "book" }, "uris" : [ "http://www.mendeley.com/documents/?uuid=a9ff29ec-96c3-31ee-93bd-aa29cfdc1449" ] } ], "mendeley" : { "formattedCitation" : "(Huettel, Song, &amp; McCarthy, 2004)", "plainTextFormattedCitation" : "(Huettel, Song, &amp; McCarthy, 2004)", "previouslyFormattedCitation" : "(Huettel, Song, &amp; McCarthy, 2004)" }, "properties" : {  }, "schema" : "https://github.com/citation-style-language/schema/raw/master/csl-citation.json" }</w:instrText>
      </w:r>
      <w:r w:rsidR="00AE44D2" w:rsidRPr="00F4550C">
        <w:rPr>
          <w:rFonts w:ascii="Times New Roman" w:hAnsi="Times New Roman" w:cs="Times New Roman"/>
          <w:sz w:val="24"/>
        </w:rPr>
        <w:fldChar w:fldCharType="separate"/>
      </w:r>
      <w:r w:rsidR="00AE44D2" w:rsidRPr="00F4550C">
        <w:rPr>
          <w:rFonts w:ascii="Times New Roman" w:hAnsi="Times New Roman" w:cs="Times New Roman"/>
          <w:noProof/>
          <w:sz w:val="24"/>
        </w:rPr>
        <w:t>(Huettel, Song, &amp; McCarthy, 2004)</w:t>
      </w:r>
      <w:r w:rsidR="00AE44D2" w:rsidRPr="00F4550C">
        <w:rPr>
          <w:rFonts w:ascii="Times New Roman" w:hAnsi="Times New Roman" w:cs="Times New Roman"/>
          <w:sz w:val="24"/>
        </w:rPr>
        <w:fldChar w:fldCharType="end"/>
      </w:r>
      <w:r w:rsidR="004A5E56" w:rsidRPr="00F4550C">
        <w:rPr>
          <w:rFonts w:ascii="Times New Roman" w:hAnsi="Times New Roman" w:cs="Times New Roman"/>
          <w:sz w:val="24"/>
        </w:rPr>
        <w:t xml:space="preserve">. Functional magnetic resonance imaging (fMRI) for instance is based on blood oxygenation. </w:t>
      </w:r>
      <w:commentRangeStart w:id="8"/>
      <w:del w:id="9" w:author="me" w:date="2018-02-20T22:52:00Z">
        <w:r w:rsidR="004A5E56" w:rsidRPr="00F4550C" w:rsidDel="00540AFF">
          <w:rPr>
            <w:rFonts w:ascii="Times New Roman" w:hAnsi="Times New Roman" w:cs="Times New Roman"/>
            <w:sz w:val="24"/>
          </w:rPr>
          <w:delText>By building a</w:delText>
        </w:r>
      </w:del>
      <w:r w:rsidR="00540AFF" w:rsidRPr="00F4550C">
        <w:rPr>
          <w:rFonts w:ascii="Times New Roman" w:hAnsi="Times New Roman" w:cs="Times New Roman"/>
          <w:sz w:val="24"/>
        </w:rPr>
        <w:t>Due to a</w:t>
      </w:r>
      <w:r w:rsidR="004A5E56" w:rsidRPr="00F4550C">
        <w:rPr>
          <w:rFonts w:ascii="Times New Roman" w:hAnsi="Times New Roman" w:cs="Times New Roman"/>
          <w:sz w:val="24"/>
        </w:rPr>
        <w:t xml:space="preserve"> </w:t>
      </w:r>
      <w:r w:rsidR="003061FD" w:rsidRPr="00F4550C">
        <w:rPr>
          <w:rFonts w:ascii="Times New Roman" w:hAnsi="Times New Roman" w:cs="Times New Roman"/>
          <w:sz w:val="24"/>
        </w:rPr>
        <w:t>powerful</w:t>
      </w:r>
      <w:r w:rsidR="004A5E56" w:rsidRPr="00F4550C">
        <w:rPr>
          <w:rFonts w:ascii="Times New Roman" w:hAnsi="Times New Roman" w:cs="Times New Roman"/>
          <w:sz w:val="24"/>
        </w:rPr>
        <w:t xml:space="preserve"> static magnetic field (</w:t>
      </w:r>
      <m:oMath>
        <m:sSub>
          <m:sSubPr>
            <m:ctrlPr>
              <w:rPr>
                <w:rFonts w:ascii="Cambria Math" w:hAnsi="Cambria Math" w:cs="Times New Roman"/>
                <w:i/>
                <w:sz w:val="24"/>
              </w:rPr>
            </m:ctrlPr>
          </m:sSubPr>
          <m:e>
            <m:r>
              <w:rPr>
                <w:rFonts w:ascii="Cambria Math" w:hAnsi="Cambria Math" w:cs="Times New Roman"/>
                <w:sz w:val="24"/>
              </w:rPr>
              <m:t>B</m:t>
            </m:r>
          </m:e>
          <m:sub>
            <m:r>
              <w:rPr>
                <w:rFonts w:ascii="Cambria Math" w:hAnsi="Cambria Math" w:cs="Times New Roman"/>
                <w:sz w:val="24"/>
              </w:rPr>
              <m:t>0</m:t>
            </m:r>
          </m:sub>
        </m:sSub>
      </m:oMath>
      <w:r w:rsidR="004A5E56" w:rsidRPr="00F4550C">
        <w:rPr>
          <w:rFonts w:ascii="Times New Roman" w:eastAsiaTheme="minorEastAsia" w:hAnsi="Times New Roman" w:cs="Times New Roman"/>
          <w:sz w:val="24"/>
        </w:rPr>
        <w:t>)</w:t>
      </w:r>
      <w:del w:id="10" w:author="me" w:date="2018-02-20T22:52:00Z">
        <w:r w:rsidR="004A5E56" w:rsidRPr="00F4550C" w:rsidDel="00540AFF">
          <w:rPr>
            <w:rFonts w:ascii="Times New Roman" w:eastAsiaTheme="minorEastAsia" w:hAnsi="Times New Roman" w:cs="Times New Roman"/>
            <w:sz w:val="24"/>
          </w:rPr>
          <w:delText xml:space="preserve"> during MRI measurements</w:delText>
        </w:r>
      </w:del>
      <w:commentRangeEnd w:id="8"/>
      <w:r w:rsidR="005E6487" w:rsidRPr="00F4550C">
        <w:rPr>
          <w:rStyle w:val="CommentReference"/>
          <w:rFonts w:ascii="Times New Roman" w:hAnsi="Times New Roman" w:cs="Times New Roman"/>
        </w:rPr>
        <w:commentReference w:id="8"/>
      </w:r>
      <w:r w:rsidR="004A5E56" w:rsidRPr="00F4550C">
        <w:rPr>
          <w:rFonts w:ascii="Times New Roman" w:eastAsiaTheme="minorEastAsia" w:hAnsi="Times New Roman" w:cs="Times New Roman"/>
          <w:sz w:val="24"/>
        </w:rPr>
        <w:t xml:space="preserve">, the </w:t>
      </w:r>
      <w:r w:rsidR="00540AFF" w:rsidRPr="00F4550C">
        <w:rPr>
          <w:rFonts w:ascii="Times New Roman" w:eastAsiaTheme="minorEastAsia" w:hAnsi="Times New Roman" w:cs="Times New Roman"/>
          <w:sz w:val="24"/>
        </w:rPr>
        <w:t xml:space="preserve">magnetic moment of </w:t>
      </w:r>
      <w:r w:rsidR="00062056" w:rsidRPr="00F4550C">
        <w:rPr>
          <w:rFonts w:ascii="Times New Roman" w:eastAsiaTheme="minorEastAsia" w:hAnsi="Times New Roman" w:cs="Times New Roman"/>
          <w:sz w:val="24"/>
        </w:rPr>
        <w:t xml:space="preserve">the </w:t>
      </w:r>
      <w:r w:rsidR="00540AFF" w:rsidRPr="00F4550C">
        <w:rPr>
          <w:rFonts w:ascii="Times New Roman" w:eastAsiaTheme="minorEastAsia" w:hAnsi="Times New Roman" w:cs="Times New Roman"/>
          <w:sz w:val="24"/>
        </w:rPr>
        <w:t>atoms</w:t>
      </w:r>
      <w:del w:id="11" w:author="me" w:date="2018-02-20T22:50:00Z">
        <w:r w:rsidR="004A5E56" w:rsidRPr="00F4550C" w:rsidDel="00540AFF">
          <w:rPr>
            <w:rFonts w:ascii="Times New Roman" w:eastAsiaTheme="minorEastAsia" w:hAnsi="Times New Roman" w:cs="Times New Roman"/>
            <w:sz w:val="24"/>
          </w:rPr>
          <w:delText>nuclei</w:delText>
        </w:r>
      </w:del>
      <w:r w:rsidR="004A5E56" w:rsidRPr="00F4550C">
        <w:rPr>
          <w:rFonts w:ascii="Times New Roman" w:eastAsiaTheme="minorEastAsia" w:hAnsi="Times New Roman" w:cs="Times New Roman"/>
          <w:sz w:val="24"/>
        </w:rPr>
        <w:t xml:space="preserve"> </w:t>
      </w:r>
      <w:r w:rsidR="003061FD" w:rsidRPr="00F4550C">
        <w:rPr>
          <w:rFonts w:ascii="Times New Roman" w:eastAsiaTheme="minorEastAsia" w:hAnsi="Times New Roman" w:cs="Times New Roman"/>
          <w:sz w:val="24"/>
        </w:rPr>
        <w:t>in</w:t>
      </w:r>
      <w:r w:rsidR="004A5E56" w:rsidRPr="00F4550C">
        <w:rPr>
          <w:rFonts w:ascii="Times New Roman" w:eastAsiaTheme="minorEastAsia" w:hAnsi="Times New Roman" w:cs="Times New Roman"/>
          <w:sz w:val="24"/>
        </w:rPr>
        <w:t xml:space="preserve"> the observed tissue </w:t>
      </w:r>
      <w:r w:rsidR="007470F3" w:rsidRPr="00F4550C">
        <w:rPr>
          <w:rFonts w:ascii="Times New Roman" w:eastAsiaTheme="minorEastAsia" w:hAnsi="Times New Roman" w:cs="Times New Roman"/>
          <w:sz w:val="24"/>
        </w:rPr>
        <w:t>adapt</w:t>
      </w:r>
      <w:r w:rsidR="00540AFF" w:rsidRPr="00F4550C">
        <w:rPr>
          <w:rFonts w:ascii="Times New Roman" w:eastAsiaTheme="minorEastAsia" w:hAnsi="Times New Roman" w:cs="Times New Roman"/>
          <w:sz w:val="24"/>
        </w:rPr>
        <w:t>s</w:t>
      </w:r>
      <w:r w:rsidR="007470F3" w:rsidRPr="00F4550C">
        <w:rPr>
          <w:rFonts w:ascii="Times New Roman" w:eastAsiaTheme="minorEastAsia" w:hAnsi="Times New Roman" w:cs="Times New Roman"/>
          <w:sz w:val="24"/>
        </w:rPr>
        <w:t xml:space="preserve"> an orientation parallel or anti-parallel to the magnetic field. Through a </w:t>
      </w:r>
      <w:commentRangeStart w:id="12"/>
      <w:del w:id="13" w:author="me" w:date="2018-02-20T22:30:00Z">
        <w:r w:rsidR="007470F3" w:rsidRPr="00F4550C" w:rsidDel="00761FD1">
          <w:rPr>
            <w:rFonts w:ascii="Times New Roman" w:eastAsiaTheme="minorEastAsia" w:hAnsi="Times New Roman" w:cs="Times New Roman"/>
            <w:sz w:val="24"/>
          </w:rPr>
          <w:delText xml:space="preserve">head </w:delText>
        </w:r>
      </w:del>
      <w:r w:rsidR="00761FD1" w:rsidRPr="00F4550C">
        <w:rPr>
          <w:rFonts w:ascii="Times New Roman" w:eastAsiaTheme="minorEastAsia" w:hAnsi="Times New Roman" w:cs="Times New Roman"/>
          <w:sz w:val="24"/>
        </w:rPr>
        <w:t>high frequency</w:t>
      </w:r>
      <w:commentRangeEnd w:id="12"/>
      <w:r w:rsidR="00761FD1" w:rsidRPr="00F4550C">
        <w:rPr>
          <w:rStyle w:val="CommentReference"/>
          <w:rFonts w:ascii="Times New Roman" w:hAnsi="Times New Roman" w:cs="Times New Roman"/>
        </w:rPr>
        <w:commentReference w:id="12"/>
      </w:r>
      <w:r w:rsidR="00761FD1" w:rsidRPr="00F4550C">
        <w:rPr>
          <w:rFonts w:ascii="Times New Roman" w:eastAsiaTheme="minorEastAsia" w:hAnsi="Times New Roman" w:cs="Times New Roman"/>
          <w:sz w:val="24"/>
        </w:rPr>
        <w:t xml:space="preserve"> </w:t>
      </w:r>
      <w:r w:rsidR="007470F3" w:rsidRPr="00F4550C">
        <w:rPr>
          <w:rFonts w:ascii="Times New Roman" w:eastAsiaTheme="minorEastAsia" w:hAnsi="Times New Roman" w:cs="Times New Roman"/>
          <w:sz w:val="24"/>
        </w:rPr>
        <w:t xml:space="preserve">coil placed above the subject, a controlled manipulation </w:t>
      </w:r>
      <w:r w:rsidR="00062056" w:rsidRPr="00F4550C">
        <w:rPr>
          <w:rFonts w:ascii="Times New Roman" w:eastAsiaTheme="minorEastAsia" w:hAnsi="Times New Roman" w:cs="Times New Roman"/>
          <w:sz w:val="24"/>
        </w:rPr>
        <w:t xml:space="preserve">of the </w:t>
      </w:r>
      <w:r w:rsidR="00540AFF" w:rsidRPr="00F4550C">
        <w:rPr>
          <w:rFonts w:ascii="Times New Roman" w:eastAsiaTheme="minorEastAsia" w:hAnsi="Times New Roman" w:cs="Times New Roman"/>
          <w:sz w:val="24"/>
        </w:rPr>
        <w:t>nuclei’s magnetic moment</w:t>
      </w:r>
      <w:r w:rsidR="004B3AAC" w:rsidRPr="00F4550C">
        <w:rPr>
          <w:rFonts w:ascii="Times New Roman" w:eastAsiaTheme="minorEastAsia" w:hAnsi="Times New Roman" w:cs="Times New Roman"/>
          <w:sz w:val="24"/>
        </w:rPr>
        <w:t>s</w:t>
      </w:r>
      <w:r w:rsidR="00540AFF" w:rsidRPr="00F4550C">
        <w:rPr>
          <w:rFonts w:ascii="Times New Roman" w:eastAsiaTheme="minorEastAsia" w:hAnsi="Times New Roman" w:cs="Times New Roman"/>
          <w:sz w:val="24"/>
        </w:rPr>
        <w:t xml:space="preserve"> </w:t>
      </w:r>
      <w:del w:id="14" w:author="me" w:date="2018-02-20T22:45:00Z">
        <w:r w:rsidR="007470F3" w:rsidRPr="00F4550C" w:rsidDel="00062056">
          <w:rPr>
            <w:rFonts w:ascii="Times New Roman" w:eastAsiaTheme="minorEastAsia" w:hAnsi="Times New Roman" w:cs="Times New Roman"/>
            <w:sz w:val="24"/>
          </w:rPr>
          <w:delText xml:space="preserve">of the </w:delText>
        </w:r>
        <m:oMath>
          <m:sSub>
            <m:sSubPr>
              <m:ctrlPr>
                <w:rPr>
                  <w:rFonts w:ascii="Cambria Math" w:hAnsi="Cambria Math" w:cs="Times New Roman"/>
                  <w:i/>
                  <w:sz w:val="24"/>
                </w:rPr>
              </m:ctrlPr>
            </m:sSubPr>
            <m:e>
              <m:r>
                <w:rPr>
                  <w:rFonts w:ascii="Cambria Math" w:hAnsi="Cambria Math" w:cs="Times New Roman"/>
                  <w:sz w:val="24"/>
                </w:rPr>
                <m:t>B</m:t>
              </m:r>
            </m:e>
            <m:sub>
              <m:r>
                <w:rPr>
                  <w:rFonts w:ascii="Cambria Math" w:hAnsi="Cambria Math" w:cs="Times New Roman"/>
                  <w:sz w:val="24"/>
                </w:rPr>
                <m:t>0</m:t>
              </m:r>
            </m:sub>
          </m:sSub>
        </m:oMath>
        <w:r w:rsidR="007470F3" w:rsidRPr="00F4550C" w:rsidDel="00062056">
          <w:rPr>
            <w:rFonts w:ascii="Times New Roman" w:eastAsiaTheme="minorEastAsia" w:hAnsi="Times New Roman" w:cs="Times New Roman"/>
            <w:sz w:val="24"/>
          </w:rPr>
          <w:delText xml:space="preserve"> field </w:delText>
        </w:r>
      </w:del>
      <w:r w:rsidR="007470F3" w:rsidRPr="00F4550C">
        <w:rPr>
          <w:rFonts w:ascii="Times New Roman" w:eastAsiaTheme="minorEastAsia" w:hAnsi="Times New Roman" w:cs="Times New Roman"/>
          <w:sz w:val="24"/>
        </w:rPr>
        <w:t xml:space="preserve">via radiofrequency </w:t>
      </w:r>
      <w:r w:rsidR="00F87E27" w:rsidRPr="00F4550C">
        <w:rPr>
          <w:rFonts w:ascii="Times New Roman" w:eastAsiaTheme="minorEastAsia" w:hAnsi="Times New Roman" w:cs="Times New Roman"/>
          <w:sz w:val="24"/>
        </w:rPr>
        <w:t>pulses</w:t>
      </w:r>
      <w:r w:rsidR="007470F3" w:rsidRPr="00F4550C">
        <w:rPr>
          <w:rFonts w:ascii="Times New Roman" w:eastAsiaTheme="minorEastAsia" w:hAnsi="Times New Roman" w:cs="Times New Roman"/>
          <w:sz w:val="24"/>
        </w:rPr>
        <w:t xml:space="preserve"> </w:t>
      </w:r>
      <w:r w:rsidR="00F87E27" w:rsidRPr="00F4550C">
        <w:rPr>
          <w:rFonts w:ascii="Times New Roman" w:eastAsiaTheme="minorEastAsia" w:hAnsi="Times New Roman" w:cs="Times New Roman"/>
          <w:sz w:val="24"/>
        </w:rPr>
        <w:t xml:space="preserve">causes </w:t>
      </w:r>
      <w:del w:id="15" w:author="me" w:date="2018-02-20T22:48:00Z">
        <w:r w:rsidR="00F87E27" w:rsidRPr="00F4550C" w:rsidDel="00062056">
          <w:rPr>
            <w:rFonts w:ascii="Times New Roman" w:eastAsiaTheme="minorEastAsia" w:hAnsi="Times New Roman" w:cs="Times New Roman"/>
            <w:sz w:val="24"/>
          </w:rPr>
          <w:delText xml:space="preserve">the nuclei </w:delText>
        </w:r>
      </w:del>
      <w:r w:rsidR="00062056" w:rsidRPr="00F4550C">
        <w:rPr>
          <w:rFonts w:ascii="Times New Roman" w:eastAsiaTheme="minorEastAsia" w:hAnsi="Times New Roman" w:cs="Times New Roman"/>
          <w:sz w:val="24"/>
        </w:rPr>
        <w:t xml:space="preserve">the </w:t>
      </w:r>
      <w:r w:rsidR="004B3AAC" w:rsidRPr="00F4550C">
        <w:rPr>
          <w:rFonts w:ascii="Times New Roman" w:eastAsiaTheme="minorEastAsia" w:hAnsi="Times New Roman" w:cs="Times New Roman"/>
          <w:sz w:val="24"/>
        </w:rPr>
        <w:t xml:space="preserve">nuclei’s </w:t>
      </w:r>
      <w:r w:rsidR="00062056" w:rsidRPr="00F4550C">
        <w:rPr>
          <w:rFonts w:ascii="Times New Roman" w:eastAsiaTheme="minorEastAsia" w:hAnsi="Times New Roman" w:cs="Times New Roman"/>
          <w:sz w:val="24"/>
        </w:rPr>
        <w:t xml:space="preserve">spins </w:t>
      </w:r>
      <w:r w:rsidR="00F87E27" w:rsidRPr="00F4550C">
        <w:rPr>
          <w:rFonts w:ascii="Times New Roman" w:eastAsiaTheme="minorEastAsia" w:hAnsi="Times New Roman" w:cs="Times New Roman"/>
          <w:sz w:val="24"/>
        </w:rPr>
        <w:t>to change their orientation</w:t>
      </w:r>
      <w:del w:id="16" w:author="me" w:date="2018-02-20T22:57:00Z">
        <w:r w:rsidR="00F87E27" w:rsidRPr="00F4550C" w:rsidDel="00540AFF">
          <w:rPr>
            <w:rFonts w:ascii="Times New Roman" w:eastAsiaTheme="minorEastAsia" w:hAnsi="Times New Roman" w:cs="Times New Roman"/>
            <w:sz w:val="24"/>
          </w:rPr>
          <w:delText xml:space="preserve"> and emit energy</w:delText>
        </w:r>
      </w:del>
      <w:r w:rsidR="007470F3" w:rsidRPr="00F4550C">
        <w:rPr>
          <w:rFonts w:ascii="Times New Roman" w:eastAsiaTheme="minorEastAsia" w:hAnsi="Times New Roman" w:cs="Times New Roman"/>
          <w:sz w:val="24"/>
        </w:rPr>
        <w:t>.</w:t>
      </w:r>
      <w:r w:rsidR="00F87E27" w:rsidRPr="00F4550C">
        <w:rPr>
          <w:rFonts w:ascii="Times New Roman" w:eastAsiaTheme="minorEastAsia" w:hAnsi="Times New Roman" w:cs="Times New Roman"/>
          <w:sz w:val="24"/>
        </w:rPr>
        <w:t xml:space="preserve"> </w:t>
      </w:r>
      <w:r w:rsidR="004B3AAC" w:rsidRPr="00F4550C">
        <w:rPr>
          <w:rFonts w:ascii="Times New Roman" w:eastAsiaTheme="minorEastAsia" w:hAnsi="Times New Roman" w:cs="Times New Roman"/>
          <w:sz w:val="24"/>
        </w:rPr>
        <w:t>Superposed on the</w:t>
      </w:r>
      <w:r w:rsidR="00BF0919" w:rsidRPr="00F4550C">
        <w:rPr>
          <w:rFonts w:ascii="Times New Roman" w:eastAsiaTheme="minorEastAsia" w:hAnsi="Times New Roman" w:cs="Times New Roman"/>
          <w:sz w:val="24"/>
        </w:rPr>
        <w:t xml:space="preserve"> </w:t>
      </w:r>
      <m:oMath>
        <m:sSub>
          <m:sSubPr>
            <m:ctrlPr>
              <w:rPr>
                <w:rFonts w:ascii="Cambria Math" w:hAnsi="Cambria Math" w:cs="Times New Roman"/>
                <w:i/>
                <w:sz w:val="24"/>
              </w:rPr>
            </m:ctrlPr>
          </m:sSubPr>
          <m:e>
            <m:r>
              <w:rPr>
                <w:rFonts w:ascii="Cambria Math" w:hAnsi="Cambria Math" w:cs="Times New Roman"/>
                <w:sz w:val="24"/>
              </w:rPr>
              <m:t>B</m:t>
            </m:r>
          </m:e>
          <m:sub>
            <m:r>
              <w:rPr>
                <w:rFonts w:ascii="Cambria Math" w:hAnsi="Cambria Math" w:cs="Times New Roman"/>
                <w:sz w:val="24"/>
              </w:rPr>
              <m:t>0</m:t>
            </m:r>
          </m:sub>
        </m:sSub>
      </m:oMath>
      <w:del w:id="17" w:author="Malte" w:date="2018-02-21T08:54:00Z">
        <w:r w:rsidR="004B3AAC" w:rsidRPr="00F4550C" w:rsidDel="00BF0919">
          <w:rPr>
            <w:rFonts w:ascii="Times New Roman" w:eastAsiaTheme="minorEastAsia" w:hAnsi="Times New Roman" w:cs="Times New Roman"/>
            <w:sz w:val="24"/>
          </w:rPr>
          <w:delText xml:space="preserve"> B0</w:delText>
        </w:r>
      </w:del>
      <w:r w:rsidR="004B3AAC" w:rsidRPr="00F4550C">
        <w:rPr>
          <w:rFonts w:ascii="Times New Roman" w:eastAsiaTheme="minorEastAsia" w:hAnsi="Times New Roman" w:cs="Times New Roman"/>
          <w:sz w:val="24"/>
        </w:rPr>
        <w:t xml:space="preserve">-field </w:t>
      </w:r>
      <w:del w:id="18" w:author="me" w:date="2018-02-20T22:58:00Z">
        <w:r w:rsidR="00F87E27" w:rsidRPr="00F4550C" w:rsidDel="00540AFF">
          <w:rPr>
            <w:rFonts w:ascii="Times New Roman" w:eastAsiaTheme="minorEastAsia" w:hAnsi="Times New Roman" w:cs="Times New Roman"/>
            <w:sz w:val="24"/>
          </w:rPr>
          <w:delText xml:space="preserve">The </w:delText>
        </w:r>
      </w:del>
      <w:r w:rsidR="004B3AAC" w:rsidRPr="00F4550C">
        <w:rPr>
          <w:rFonts w:ascii="Times New Roman" w:eastAsiaTheme="minorEastAsia" w:hAnsi="Times New Roman" w:cs="Times New Roman"/>
          <w:sz w:val="24"/>
        </w:rPr>
        <w:t xml:space="preserve">magnetic </w:t>
      </w:r>
      <w:r w:rsidR="00F87E27" w:rsidRPr="00F4550C">
        <w:rPr>
          <w:rFonts w:ascii="Times New Roman" w:eastAsiaTheme="minorEastAsia" w:hAnsi="Times New Roman" w:cs="Times New Roman"/>
          <w:sz w:val="24"/>
        </w:rPr>
        <w:t xml:space="preserve">gradients </w:t>
      </w:r>
      <w:r w:rsidR="004B3AAC" w:rsidRPr="00F4550C">
        <w:rPr>
          <w:rFonts w:ascii="Times New Roman" w:eastAsiaTheme="minorEastAsia" w:hAnsi="Times New Roman" w:cs="Times New Roman"/>
          <w:sz w:val="24"/>
        </w:rPr>
        <w:t xml:space="preserve">fields </w:t>
      </w:r>
      <w:r w:rsidR="00F87E27" w:rsidRPr="00F4550C">
        <w:rPr>
          <w:rFonts w:ascii="Times New Roman" w:eastAsiaTheme="minorEastAsia" w:hAnsi="Times New Roman" w:cs="Times New Roman"/>
          <w:sz w:val="24"/>
        </w:rPr>
        <w:t>form</w:t>
      </w:r>
      <w:del w:id="19" w:author="me" w:date="2018-02-20T23:00:00Z">
        <w:r w:rsidR="00F87E27" w:rsidRPr="00F4550C" w:rsidDel="004B3AAC">
          <w:rPr>
            <w:rFonts w:ascii="Times New Roman" w:eastAsiaTheme="minorEastAsia" w:hAnsi="Times New Roman" w:cs="Times New Roman"/>
            <w:sz w:val="24"/>
          </w:rPr>
          <w:delText>ing</w:delText>
        </w:r>
      </w:del>
      <w:r w:rsidR="00F87E27" w:rsidRPr="00F4550C">
        <w:rPr>
          <w:rFonts w:ascii="Times New Roman" w:eastAsiaTheme="minorEastAsia" w:hAnsi="Times New Roman" w:cs="Times New Roman"/>
          <w:sz w:val="24"/>
        </w:rPr>
        <w:t xml:space="preserve"> a new magnetic field</w:t>
      </w:r>
      <w:del w:id="20" w:author="me" w:date="2018-02-20T22:57:00Z">
        <w:r w:rsidR="00F87E27" w:rsidRPr="00F4550C" w:rsidDel="00540AFF">
          <w:rPr>
            <w:rFonts w:ascii="Times New Roman" w:eastAsiaTheme="minorEastAsia" w:hAnsi="Times New Roman" w:cs="Times New Roman"/>
            <w:sz w:val="24"/>
          </w:rPr>
          <w:delText xml:space="preserve"> (</w:delText>
        </w:r>
        <m:oMath>
          <m:sSub>
            <m:sSubPr>
              <m:ctrlPr>
                <w:rPr>
                  <w:rFonts w:ascii="Cambria Math" w:hAnsi="Cambria Math" w:cs="Times New Roman"/>
                  <w:i/>
                  <w:sz w:val="24"/>
                </w:rPr>
              </m:ctrlPr>
            </m:sSubPr>
            <m:e>
              <m:r>
                <w:rPr>
                  <w:rFonts w:ascii="Cambria Math" w:hAnsi="Cambria Math" w:cs="Times New Roman"/>
                  <w:sz w:val="24"/>
                </w:rPr>
                <m:t>B</m:t>
              </m:r>
            </m:e>
            <m:sub>
              <m:r>
                <w:rPr>
                  <w:rFonts w:ascii="Cambria Math" w:hAnsi="Cambria Math" w:cs="Times New Roman"/>
                  <w:sz w:val="24"/>
                </w:rPr>
                <m:t>1</m:t>
              </m:r>
            </m:sub>
          </m:sSub>
        </m:oMath>
        <w:r w:rsidR="00F87E27" w:rsidRPr="00F4550C" w:rsidDel="00540AFF">
          <w:rPr>
            <w:rFonts w:ascii="Times New Roman" w:eastAsiaTheme="minorEastAsia" w:hAnsi="Times New Roman" w:cs="Times New Roman"/>
            <w:sz w:val="24"/>
          </w:rPr>
          <w:delText>)</w:delText>
        </w:r>
      </w:del>
      <w:r w:rsidR="00F87E27" w:rsidRPr="00F4550C">
        <w:rPr>
          <w:rFonts w:ascii="Times New Roman" w:eastAsiaTheme="minorEastAsia" w:hAnsi="Times New Roman" w:cs="Times New Roman"/>
          <w:sz w:val="24"/>
        </w:rPr>
        <w:t xml:space="preserve"> </w:t>
      </w:r>
      <w:r w:rsidR="004B3AAC" w:rsidRPr="00F4550C">
        <w:rPr>
          <w:rFonts w:ascii="Times New Roman" w:eastAsiaTheme="minorEastAsia" w:hAnsi="Times New Roman" w:cs="Times New Roman"/>
          <w:sz w:val="24"/>
        </w:rPr>
        <w:t xml:space="preserve">and </w:t>
      </w:r>
      <w:r w:rsidR="00F87E27" w:rsidRPr="00F4550C">
        <w:rPr>
          <w:rFonts w:ascii="Times New Roman" w:eastAsiaTheme="minorEastAsia" w:hAnsi="Times New Roman" w:cs="Times New Roman"/>
          <w:sz w:val="24"/>
        </w:rPr>
        <w:t xml:space="preserve">enable the successive acquisition of slices, which taken together </w:t>
      </w:r>
      <w:r w:rsidR="003061FD" w:rsidRPr="00F4550C">
        <w:rPr>
          <w:rFonts w:ascii="Times New Roman" w:eastAsiaTheme="minorEastAsia" w:hAnsi="Times New Roman" w:cs="Times New Roman"/>
          <w:sz w:val="24"/>
        </w:rPr>
        <w:t>form</w:t>
      </w:r>
      <w:r w:rsidR="00F87E27" w:rsidRPr="00F4550C">
        <w:rPr>
          <w:rFonts w:ascii="Times New Roman" w:eastAsiaTheme="minorEastAsia" w:hAnsi="Times New Roman" w:cs="Times New Roman"/>
          <w:sz w:val="24"/>
        </w:rPr>
        <w:t xml:space="preserve"> a 3D volume of the subject</w:t>
      </w:r>
      <w:r w:rsidR="00AE44D2" w:rsidRPr="00F4550C">
        <w:rPr>
          <w:rFonts w:ascii="Times New Roman" w:eastAsiaTheme="minorEastAsia" w:hAnsi="Times New Roman" w:cs="Times New Roman"/>
          <w:sz w:val="24"/>
        </w:rPr>
        <w:t>’s head</w:t>
      </w:r>
      <w:r w:rsidR="00F87E27" w:rsidRPr="00F4550C">
        <w:rPr>
          <w:rFonts w:ascii="Times New Roman" w:eastAsiaTheme="minorEastAsia" w:hAnsi="Times New Roman" w:cs="Times New Roman"/>
          <w:sz w:val="24"/>
        </w:rPr>
        <w:t>.</w:t>
      </w:r>
      <w:r w:rsidR="00F87E27" w:rsidRPr="00F4550C">
        <w:rPr>
          <w:rFonts w:ascii="Times New Roman" w:hAnsi="Times New Roman" w:cs="Times New Roman"/>
          <w:sz w:val="24"/>
        </w:rPr>
        <w:t xml:space="preserve"> </w:t>
      </w:r>
      <w:r w:rsidR="00F87E27" w:rsidRPr="00F4550C">
        <w:rPr>
          <w:rFonts w:ascii="Times New Roman" w:eastAsiaTheme="minorEastAsia" w:hAnsi="Times New Roman" w:cs="Times New Roman"/>
          <w:sz w:val="24"/>
        </w:rPr>
        <w:t xml:space="preserve">Relating the </w:t>
      </w:r>
      <w:del w:id="21" w:author="me" w:date="2018-02-20T23:05:00Z">
        <w:r w:rsidR="00F87E27" w:rsidRPr="00F4550C" w:rsidDel="004B3AAC">
          <w:rPr>
            <w:rFonts w:ascii="Times New Roman" w:eastAsiaTheme="minorEastAsia" w:hAnsi="Times New Roman" w:cs="Times New Roman"/>
            <w:sz w:val="24"/>
          </w:rPr>
          <w:delText xml:space="preserve">emission </w:delText>
        </w:r>
      </w:del>
      <w:r w:rsidR="004B3AAC" w:rsidRPr="00F4550C">
        <w:rPr>
          <w:rFonts w:ascii="Times New Roman" w:eastAsiaTheme="minorEastAsia" w:hAnsi="Times New Roman" w:cs="Times New Roman"/>
          <w:sz w:val="24"/>
        </w:rPr>
        <w:t xml:space="preserve">signal </w:t>
      </w:r>
      <w:r w:rsidR="00F87E27" w:rsidRPr="00F4550C">
        <w:rPr>
          <w:rFonts w:ascii="Times New Roman" w:eastAsiaTheme="minorEastAsia" w:hAnsi="Times New Roman" w:cs="Times New Roman"/>
          <w:sz w:val="24"/>
        </w:rPr>
        <w:t xml:space="preserve">to a certain spatial point within </w:t>
      </w:r>
      <w:del w:id="22" w:author="me" w:date="2018-02-20T23:05:00Z">
        <w:r w:rsidR="00F87E27" w:rsidRPr="00F4550C" w:rsidDel="004B3AAC">
          <w:rPr>
            <w:rFonts w:ascii="Times New Roman" w:eastAsiaTheme="minorEastAsia" w:hAnsi="Times New Roman" w:cs="Times New Roman"/>
            <w:sz w:val="24"/>
          </w:rPr>
          <w:delText>the</w:delText>
        </w:r>
      </w:del>
      <w:del w:id="23" w:author="me" w:date="2018-02-20T23:04:00Z">
        <w:r w:rsidR="00F87E27" w:rsidRPr="00F4550C" w:rsidDel="004B3AAC">
          <w:rPr>
            <w:rFonts w:ascii="Times New Roman" w:eastAsiaTheme="minorEastAsia" w:hAnsi="Times New Roman" w:cs="Times New Roman"/>
            <w:sz w:val="24"/>
          </w:rPr>
          <w:delText xml:space="preserve"> </w:delText>
        </w:r>
        <m:oMath>
          <m:sSub>
            <m:sSubPr>
              <m:ctrlPr>
                <w:rPr>
                  <w:rFonts w:ascii="Cambria Math" w:hAnsi="Cambria Math" w:cs="Times New Roman"/>
                  <w:i/>
                  <w:sz w:val="24"/>
                </w:rPr>
              </m:ctrlPr>
            </m:sSubPr>
            <m:e>
              <m:r>
                <w:rPr>
                  <w:rFonts w:ascii="Cambria Math" w:hAnsi="Cambria Math" w:cs="Times New Roman"/>
                  <w:sz w:val="24"/>
                </w:rPr>
                <m:t>B</m:t>
              </m:r>
            </m:e>
            <m:sub>
              <m:r>
                <w:rPr>
                  <w:rFonts w:ascii="Cambria Math" w:hAnsi="Cambria Math" w:cs="Times New Roman"/>
                  <w:sz w:val="24"/>
                </w:rPr>
                <m:t>0</m:t>
              </m:r>
            </m:sub>
          </m:sSub>
        </m:oMath>
        <w:r w:rsidR="00F87E27" w:rsidRPr="00F4550C" w:rsidDel="004B3AAC">
          <w:rPr>
            <w:rFonts w:ascii="Times New Roman" w:eastAsiaTheme="minorEastAsia" w:hAnsi="Times New Roman" w:cs="Times New Roman"/>
            <w:sz w:val="24"/>
          </w:rPr>
          <w:delText xml:space="preserve"> fiel</w:delText>
        </w:r>
      </w:del>
      <w:r w:rsidR="004B3AAC" w:rsidRPr="00F4550C">
        <w:rPr>
          <w:rFonts w:ascii="Times New Roman" w:eastAsiaTheme="minorEastAsia" w:hAnsi="Times New Roman" w:cs="Times New Roman"/>
          <w:sz w:val="24"/>
        </w:rPr>
        <w:t>a probe</w:t>
      </w:r>
      <w:del w:id="24" w:author="me" w:date="2018-02-20T23:04:00Z">
        <w:r w:rsidR="00F87E27" w:rsidRPr="00F4550C" w:rsidDel="004B3AAC">
          <w:rPr>
            <w:rFonts w:ascii="Times New Roman" w:eastAsiaTheme="minorEastAsia" w:hAnsi="Times New Roman" w:cs="Times New Roman"/>
            <w:sz w:val="24"/>
          </w:rPr>
          <w:delText>d</w:delText>
        </w:r>
      </w:del>
      <w:r w:rsidR="00F87E27" w:rsidRPr="00F4550C">
        <w:rPr>
          <w:rFonts w:ascii="Times New Roman" w:eastAsiaTheme="minorEastAsia" w:hAnsi="Times New Roman" w:cs="Times New Roman"/>
          <w:sz w:val="24"/>
        </w:rPr>
        <w:t xml:space="preserve"> is a basic </w:t>
      </w:r>
      <w:r w:rsidR="003061FD" w:rsidRPr="00F4550C">
        <w:rPr>
          <w:rFonts w:ascii="Times New Roman" w:eastAsiaTheme="minorEastAsia" w:hAnsi="Times New Roman" w:cs="Times New Roman"/>
          <w:sz w:val="24"/>
        </w:rPr>
        <w:t>principle</w:t>
      </w:r>
      <w:r w:rsidR="00F87E27" w:rsidRPr="00F4550C">
        <w:rPr>
          <w:rFonts w:ascii="Times New Roman" w:eastAsiaTheme="minorEastAsia" w:hAnsi="Times New Roman" w:cs="Times New Roman"/>
          <w:sz w:val="24"/>
        </w:rPr>
        <w:t xml:space="preserve"> of </w:t>
      </w:r>
      <w:r w:rsidR="00AE44D2" w:rsidRPr="00F4550C">
        <w:rPr>
          <w:rFonts w:ascii="Times New Roman" w:eastAsiaTheme="minorEastAsia" w:hAnsi="Times New Roman" w:cs="Times New Roman"/>
          <w:sz w:val="24"/>
        </w:rPr>
        <w:t>most</w:t>
      </w:r>
      <w:r w:rsidR="00F87E27" w:rsidRPr="00F4550C">
        <w:rPr>
          <w:rFonts w:ascii="Times New Roman" w:eastAsiaTheme="minorEastAsia" w:hAnsi="Times New Roman" w:cs="Times New Roman"/>
          <w:sz w:val="24"/>
        </w:rPr>
        <w:t xml:space="preserve"> MRI techniques. </w:t>
      </w:r>
      <w:commentRangeStart w:id="25"/>
      <w:r w:rsidR="00F87E27" w:rsidRPr="00F4550C">
        <w:rPr>
          <w:rFonts w:ascii="Times New Roman" w:eastAsiaTheme="minorEastAsia" w:hAnsi="Times New Roman" w:cs="Times New Roman"/>
          <w:sz w:val="24"/>
        </w:rPr>
        <w:t xml:space="preserve">In fMRI specifically the repeated assessment of </w:t>
      </w:r>
      <w:proofErr w:type="spellStart"/>
      <w:r w:rsidR="00F87E27" w:rsidRPr="00F4550C">
        <w:rPr>
          <w:rFonts w:ascii="Times New Roman" w:eastAsiaTheme="minorEastAsia" w:hAnsi="Times New Roman" w:cs="Times New Roman"/>
          <w:sz w:val="24"/>
        </w:rPr>
        <w:t>haemoglobin</w:t>
      </w:r>
      <w:proofErr w:type="spellEnd"/>
      <w:r w:rsidR="00F87E27" w:rsidRPr="00F4550C">
        <w:rPr>
          <w:rFonts w:ascii="Times New Roman" w:eastAsiaTheme="minorEastAsia" w:hAnsi="Times New Roman" w:cs="Times New Roman"/>
          <w:sz w:val="24"/>
        </w:rPr>
        <w:t xml:space="preserve"> in the brain and its location in the brain is used as an indicator of brain activation.</w:t>
      </w:r>
      <w:r w:rsidR="007470F3" w:rsidRPr="00F4550C">
        <w:rPr>
          <w:rFonts w:ascii="Times New Roman" w:eastAsiaTheme="minorEastAsia" w:hAnsi="Times New Roman" w:cs="Times New Roman"/>
          <w:sz w:val="24"/>
        </w:rPr>
        <w:t xml:space="preserve"> </w:t>
      </w:r>
      <w:r w:rsidRPr="00F4550C">
        <w:rPr>
          <w:rFonts w:ascii="Times New Roman" w:hAnsi="Times New Roman" w:cs="Times New Roman"/>
          <w:sz w:val="24"/>
        </w:rPr>
        <w:t>The hemodynamic</w:t>
      </w:r>
      <w:ins w:id="26" w:author="me" w:date="2018-02-20T23:09:00Z">
        <w:r w:rsidR="00817B1A" w:rsidRPr="00F4550C">
          <w:rPr>
            <w:rFonts w:ascii="Times New Roman" w:hAnsi="Times New Roman" w:cs="Times New Roman"/>
            <w:sz w:val="24"/>
          </w:rPr>
          <w:t>s</w:t>
        </w:r>
      </w:ins>
      <w:r w:rsidRPr="00F4550C">
        <w:rPr>
          <w:rFonts w:ascii="Times New Roman" w:hAnsi="Times New Roman" w:cs="Times New Roman"/>
          <w:sz w:val="24"/>
        </w:rPr>
        <w:t xml:space="preserve"> </w:t>
      </w:r>
      <w:r w:rsidR="00481C84" w:rsidRPr="00F4550C">
        <w:rPr>
          <w:rFonts w:ascii="Times New Roman" w:hAnsi="Times New Roman" w:cs="Times New Roman"/>
          <w:sz w:val="24"/>
        </w:rPr>
        <w:t>assessed</w:t>
      </w:r>
      <w:r w:rsidRPr="00F4550C">
        <w:rPr>
          <w:rFonts w:ascii="Times New Roman" w:hAnsi="Times New Roman" w:cs="Times New Roman"/>
          <w:sz w:val="24"/>
        </w:rPr>
        <w:t xml:space="preserve"> by fMRI </w:t>
      </w:r>
      <w:r w:rsidR="00AF2634" w:rsidRPr="00F4550C">
        <w:rPr>
          <w:rFonts w:ascii="Times New Roman" w:hAnsi="Times New Roman" w:cs="Times New Roman"/>
          <w:sz w:val="24"/>
        </w:rPr>
        <w:t>is linked to</w:t>
      </w:r>
      <w:r w:rsidRPr="00F4550C">
        <w:rPr>
          <w:rFonts w:ascii="Times New Roman" w:hAnsi="Times New Roman" w:cs="Times New Roman"/>
          <w:sz w:val="24"/>
        </w:rPr>
        <w:t xml:space="preserve"> the oxygen consumption of neuron populations.</w:t>
      </w:r>
      <w:commentRangeEnd w:id="25"/>
      <w:r w:rsidR="004B3AAC" w:rsidRPr="00F4550C">
        <w:rPr>
          <w:rStyle w:val="CommentReference"/>
          <w:rFonts w:ascii="Times New Roman" w:hAnsi="Times New Roman" w:cs="Times New Roman"/>
        </w:rPr>
        <w:commentReference w:id="25"/>
      </w:r>
      <w:r w:rsidRPr="00F4550C">
        <w:rPr>
          <w:rFonts w:ascii="Times New Roman" w:hAnsi="Times New Roman" w:cs="Times New Roman"/>
          <w:sz w:val="24"/>
        </w:rPr>
        <w:t xml:space="preserve"> </w:t>
      </w:r>
      <w:r w:rsidR="00AE44D2" w:rsidRPr="00F4550C">
        <w:rPr>
          <w:rFonts w:ascii="Times New Roman" w:hAnsi="Times New Roman" w:cs="Times New Roman"/>
          <w:sz w:val="24"/>
        </w:rPr>
        <w:t>Thus, fMRI r</w:t>
      </w:r>
      <w:r w:rsidRPr="00F4550C">
        <w:rPr>
          <w:rFonts w:ascii="Times New Roman" w:hAnsi="Times New Roman" w:cs="Times New Roman"/>
          <w:sz w:val="24"/>
        </w:rPr>
        <w:t xml:space="preserve">esults </w:t>
      </w:r>
      <w:r w:rsidR="00AF2634" w:rsidRPr="00F4550C">
        <w:rPr>
          <w:rFonts w:ascii="Times New Roman" w:hAnsi="Times New Roman" w:cs="Times New Roman"/>
          <w:sz w:val="24"/>
        </w:rPr>
        <w:t>show</w:t>
      </w:r>
      <w:r w:rsidRPr="00F4550C">
        <w:rPr>
          <w:rFonts w:ascii="Times New Roman" w:hAnsi="Times New Roman" w:cs="Times New Roman"/>
          <w:sz w:val="24"/>
        </w:rPr>
        <w:t xml:space="preserve"> </w:t>
      </w:r>
      <w:r w:rsidR="00AF2634" w:rsidRPr="00F4550C">
        <w:rPr>
          <w:rFonts w:ascii="Times New Roman" w:hAnsi="Times New Roman" w:cs="Times New Roman"/>
          <w:sz w:val="24"/>
        </w:rPr>
        <w:t xml:space="preserve">the </w:t>
      </w:r>
      <w:r w:rsidRPr="00F4550C">
        <w:rPr>
          <w:rFonts w:ascii="Times New Roman" w:hAnsi="Times New Roman" w:cs="Times New Roman"/>
          <w:sz w:val="24"/>
        </w:rPr>
        <w:t xml:space="preserve">flow </w:t>
      </w:r>
      <w:r w:rsidR="00AF2634" w:rsidRPr="00F4550C">
        <w:rPr>
          <w:rFonts w:ascii="Times New Roman" w:hAnsi="Times New Roman" w:cs="Times New Roman"/>
          <w:sz w:val="24"/>
        </w:rPr>
        <w:t>of oxygenated blood in accordance to the metabolic demands of brain regions</w:t>
      </w:r>
      <w:r w:rsidR="00481C84" w:rsidRPr="00F4550C">
        <w:rPr>
          <w:rFonts w:ascii="Times New Roman" w:hAnsi="Times New Roman" w:cs="Times New Roman"/>
          <w:sz w:val="24"/>
        </w:rPr>
        <w:t xml:space="preserve"> </w:t>
      </w:r>
      <w:r w:rsidR="00481C84" w:rsidRPr="00F4550C">
        <w:rPr>
          <w:rFonts w:ascii="Times New Roman" w:hAnsi="Times New Roman" w:cs="Times New Roman"/>
          <w:sz w:val="24"/>
        </w:rPr>
        <w:fldChar w:fldCharType="begin" w:fldLock="1"/>
      </w:r>
      <w:r w:rsidR="00993314" w:rsidRPr="00F4550C">
        <w:rPr>
          <w:rFonts w:ascii="Times New Roman" w:hAnsi="Times New Roman" w:cs="Times New Roman"/>
          <w:sz w:val="24"/>
        </w:rPr>
        <w:instrText>ADDIN CSL_CITATION { "citationItems" : [ { "id" : "ITEM-1", "itemData" : { "DOI" : "10.1146/annurev.physiol.66.082602.092845", "ISBN" : "0066-4278 (Print)\\r0066-4278 (Linking)", "ISSN" : "0066-4278", "PMID" : "14977420", "abstract" : "The development of functional magnetic resonance imaging (fMRI) has brought together a broad community of scientists interested in measuring the neural basis of the human mind. Because fMRI signals are an indirect measure of neural activity, interpreting these signals to make deductions about the nervous system requires some understanding of the signaling mechanisms. We describe our current understanding of the causal relationships between neural activity and the blood-oxygen-level-dependent (BOLD) signal, and we review how these analyses have challenged some basic assumptions that have guided neuroscience. We conclude with a discussion of how to use the BOLD signal to make inferences about the neural signal.", "author" : [ { "dropping-particle" : "", "family" : "Logothetis", "given" : "Nikos K", "non-dropping-particle" : "", "parse-names" : false, "suffix" : "" }, { "dropping-particle" : "", "family" : "Wandell", "given" : "Brian A", "non-dropping-particle" : "", "parse-names" : false, "suffix" : "" } ], "container-title" : "Annual review of physiology", "id" : "ITEM-1", "issued" : { "date-parts" : [ [ "2004" ] ] }, "page" : "735-769", "title" : "Interpreting the BOLD signal.", "type" : "article-journal", "volume" : "66" }, "uris" : [ "http://www.mendeley.com/documents/?uuid=919e7a7c-1fc8-34a9-9412-90200ee603a5" ] } ], "mendeley" : { "formattedCitation" : "(Logothetis &amp; Wandell, 2004)", "plainTextFormattedCitation" : "(Logothetis &amp; Wandell, 2004)", "previouslyFormattedCitation" : "(Logothetis &amp; Wandell, 2004)" }, "properties" : {  }, "schema" : "https://github.com/citation-style-language/schema/raw/master/csl-citation.json" }</w:instrText>
      </w:r>
      <w:r w:rsidR="00481C84" w:rsidRPr="00F4550C">
        <w:rPr>
          <w:rFonts w:ascii="Times New Roman" w:hAnsi="Times New Roman" w:cs="Times New Roman"/>
          <w:sz w:val="24"/>
        </w:rPr>
        <w:fldChar w:fldCharType="separate"/>
      </w:r>
      <w:r w:rsidR="00481C84" w:rsidRPr="00F4550C">
        <w:rPr>
          <w:rFonts w:ascii="Times New Roman" w:hAnsi="Times New Roman" w:cs="Times New Roman"/>
          <w:noProof/>
          <w:sz w:val="24"/>
        </w:rPr>
        <w:t>(Logothetis &amp; Wandell, 2004)</w:t>
      </w:r>
      <w:r w:rsidR="00481C84" w:rsidRPr="00F4550C">
        <w:rPr>
          <w:rFonts w:ascii="Times New Roman" w:hAnsi="Times New Roman" w:cs="Times New Roman"/>
          <w:sz w:val="24"/>
        </w:rPr>
        <w:fldChar w:fldCharType="end"/>
      </w:r>
      <w:r w:rsidR="00AF2634" w:rsidRPr="00F4550C">
        <w:rPr>
          <w:rFonts w:ascii="Times New Roman" w:hAnsi="Times New Roman" w:cs="Times New Roman"/>
          <w:sz w:val="24"/>
        </w:rPr>
        <w:t>.</w:t>
      </w:r>
      <w:r w:rsidR="00F87E27" w:rsidRPr="00F4550C">
        <w:rPr>
          <w:rFonts w:ascii="Times New Roman" w:hAnsi="Times New Roman" w:cs="Times New Roman"/>
          <w:sz w:val="24"/>
        </w:rPr>
        <w:t xml:space="preserve"> </w:t>
      </w:r>
      <w:r w:rsidR="00AF2634" w:rsidRPr="00F4550C">
        <w:rPr>
          <w:rFonts w:ascii="Times New Roman" w:hAnsi="Times New Roman" w:cs="Times New Roman"/>
          <w:sz w:val="24"/>
        </w:rPr>
        <w:t xml:space="preserve">For this reason, the signal used in fMRI </w:t>
      </w:r>
      <w:commentRangeStart w:id="27"/>
      <w:r w:rsidR="00AF2634" w:rsidRPr="00F4550C">
        <w:rPr>
          <w:rFonts w:ascii="Times New Roman" w:hAnsi="Times New Roman" w:cs="Times New Roman"/>
          <w:sz w:val="24"/>
        </w:rPr>
        <w:t>contrasts</w:t>
      </w:r>
      <w:commentRangeEnd w:id="27"/>
      <w:r w:rsidR="00817B1A" w:rsidRPr="00F4550C">
        <w:rPr>
          <w:rStyle w:val="CommentReference"/>
          <w:rFonts w:ascii="Times New Roman" w:hAnsi="Times New Roman" w:cs="Times New Roman"/>
        </w:rPr>
        <w:commentReference w:id="27"/>
      </w:r>
      <w:r w:rsidR="00AF2634" w:rsidRPr="00F4550C">
        <w:rPr>
          <w:rFonts w:ascii="Times New Roman" w:hAnsi="Times New Roman" w:cs="Times New Roman"/>
          <w:sz w:val="24"/>
        </w:rPr>
        <w:t xml:space="preserve"> is </w:t>
      </w:r>
      <w:r w:rsidR="007666B0" w:rsidRPr="00F4550C">
        <w:rPr>
          <w:rFonts w:ascii="Times New Roman" w:hAnsi="Times New Roman" w:cs="Times New Roman"/>
          <w:sz w:val="24"/>
        </w:rPr>
        <w:t>referred to as</w:t>
      </w:r>
      <w:r w:rsidR="00AF2634" w:rsidRPr="00F4550C">
        <w:rPr>
          <w:rFonts w:ascii="Times New Roman" w:hAnsi="Times New Roman" w:cs="Times New Roman"/>
          <w:sz w:val="24"/>
        </w:rPr>
        <w:t xml:space="preserve"> blood oxygenation level dependent (BOLD).</w:t>
      </w:r>
      <w:r w:rsidR="00F87E27" w:rsidRPr="00F4550C">
        <w:rPr>
          <w:rFonts w:ascii="Times New Roman" w:hAnsi="Times New Roman" w:cs="Times New Roman"/>
          <w:sz w:val="24"/>
        </w:rPr>
        <w:t xml:space="preserve"> With the idea in mind that brain regions</w:t>
      </w:r>
      <w:r w:rsidR="003061FD" w:rsidRPr="00F4550C">
        <w:rPr>
          <w:rFonts w:ascii="Times New Roman" w:hAnsi="Times New Roman" w:cs="Times New Roman"/>
          <w:sz w:val="24"/>
        </w:rPr>
        <w:t xml:space="preserve"> supporting a cognitive process</w:t>
      </w:r>
      <w:r w:rsidR="00F87E27" w:rsidRPr="00F4550C">
        <w:rPr>
          <w:rFonts w:ascii="Times New Roman" w:hAnsi="Times New Roman" w:cs="Times New Roman"/>
          <w:sz w:val="24"/>
        </w:rPr>
        <w:t xml:space="preserve"> consume more oxygen, the BOLD is thought to </w:t>
      </w:r>
      <w:r w:rsidR="00F43DE0" w:rsidRPr="00F4550C">
        <w:rPr>
          <w:rFonts w:ascii="Times New Roman" w:hAnsi="Times New Roman" w:cs="Times New Roman"/>
          <w:sz w:val="24"/>
        </w:rPr>
        <w:t>vary in correspondence to increased</w:t>
      </w:r>
      <w:r w:rsidR="00F87E27" w:rsidRPr="00F4550C">
        <w:rPr>
          <w:rFonts w:ascii="Times New Roman" w:hAnsi="Times New Roman" w:cs="Times New Roman"/>
          <w:sz w:val="24"/>
        </w:rPr>
        <w:t xml:space="preserve"> </w:t>
      </w:r>
      <w:r w:rsidR="00F43DE0" w:rsidRPr="00F4550C">
        <w:rPr>
          <w:rFonts w:ascii="Times New Roman" w:hAnsi="Times New Roman" w:cs="Times New Roman"/>
          <w:sz w:val="24"/>
        </w:rPr>
        <w:t>synaptic current flow.</w:t>
      </w:r>
      <w:r w:rsidR="00AF2634" w:rsidRPr="00F4550C">
        <w:rPr>
          <w:rFonts w:ascii="Times New Roman" w:hAnsi="Times New Roman" w:cs="Times New Roman"/>
          <w:sz w:val="24"/>
        </w:rPr>
        <w:t xml:space="preserve"> </w:t>
      </w:r>
      <w:r w:rsidR="007E7387" w:rsidRPr="00F4550C">
        <w:rPr>
          <w:rFonts w:ascii="Times New Roman" w:hAnsi="Times New Roman" w:cs="Times New Roman"/>
          <w:sz w:val="24"/>
        </w:rPr>
        <w:t>Since the BOLD</w:t>
      </w:r>
      <w:r w:rsidR="00AD6DA1" w:rsidRPr="00F4550C">
        <w:rPr>
          <w:rFonts w:ascii="Times New Roman" w:hAnsi="Times New Roman" w:cs="Times New Roman"/>
          <w:sz w:val="24"/>
        </w:rPr>
        <w:t xml:space="preserve"> signal is a correlate</w:t>
      </w:r>
      <w:r w:rsidR="002A47B0" w:rsidRPr="00F4550C">
        <w:rPr>
          <w:rFonts w:ascii="Times New Roman" w:hAnsi="Times New Roman" w:cs="Times New Roman"/>
          <w:sz w:val="24"/>
        </w:rPr>
        <w:t xml:space="preserve"> </w:t>
      </w:r>
      <w:r w:rsidR="00AD6DA1" w:rsidRPr="00F4550C">
        <w:rPr>
          <w:rFonts w:ascii="Times New Roman" w:hAnsi="Times New Roman" w:cs="Times New Roman"/>
          <w:sz w:val="24"/>
        </w:rPr>
        <w:t>of neuronal activity</w:t>
      </w:r>
      <w:r w:rsidR="002A47B0" w:rsidRPr="00F4550C">
        <w:rPr>
          <w:rFonts w:ascii="Times New Roman" w:hAnsi="Times New Roman" w:cs="Times New Roman"/>
          <w:sz w:val="24"/>
        </w:rPr>
        <w:t xml:space="preserve"> </w:t>
      </w:r>
      <w:r w:rsidR="002A47B0" w:rsidRPr="00F4550C">
        <w:rPr>
          <w:rFonts w:ascii="Times New Roman" w:hAnsi="Times New Roman" w:cs="Times New Roman"/>
          <w:sz w:val="24"/>
        </w:rPr>
        <w:fldChar w:fldCharType="begin" w:fldLock="1"/>
      </w:r>
      <w:r w:rsidR="002A47B0" w:rsidRPr="00F4550C">
        <w:rPr>
          <w:rFonts w:ascii="Times New Roman" w:hAnsi="Times New Roman" w:cs="Times New Roman"/>
          <w:sz w:val="24"/>
        </w:rPr>
        <w:instrText>ADDIN CSL_CITATION { "citationItems" : [ { "id" : "ITEM-1", "itemData" : { "DOI" : "10.1073/PNAS.95.3.773", "ISSN" : "0027-8424", "PMID" : "9448240", "abstract" : "The past two decades have seen an enormous growth in the field of human brain mapping. Investigators have extensively exploited techniques such as positron emission tomography and MRI to map patterns of brain activity based on changes in cerebral hemodynamics. However, until recently, most studies have investigated equilibrium changes in blood flow measured over time periods upward of 1 min. The advent of high-speed MRI methods, capable of imaging the entire brain with a temporal resolution of a few seconds, allows for brain mapping based on more transient aspects of the hemodynamic response. Today it is now possible to map changes in cerebrovascular parameters essentially in real time, conferring the ability to observe changes in brain state that occur over time periods of seconds. Furthermore, because robust hemodynamic alterations are detectable after neuronal stimuli lasting only a few tens of milliseconds, a new class of task paradigms designed to measure regional responses to single sensory or cognitive events can now be studied. Such \"event related\" functional MRI should provide for fundamentally new ways to interrogate brain function, and allow for the direct comparison and ultimately integration of data acquired by using more traditional behavioral and electrophysiological methods.", "author" : [ { "dropping-particle" : "", "family" : "Rosen", "given" : "B R", "non-dropping-particle" : "", "parse-names" : false, "suffix" : "" }, { "dropping-particle" : "", "family" : "Buckner", "given" : "R L", "non-dropping-particle" : "", "parse-names" : false, "suffix" : "" }, { "dropping-particle" : "", "family" : "Dale", "given" : "A M", "non-dropping-particle" : "", "parse-names" : false, "suffix" : "" } ], "container-title" : "Proceedings of the National Academy of Sciences of the United States of America", "id" : "ITEM-1", "issue" : "3", "issued" : { "date-parts" : [ [ "1998", "2", "3" ] ] }, "page" : "773-80", "publisher" : "National Academy of Sciences", "title" : "Event-related functional MRI: past, present, and future.", "type" : "article-journal", "volume" : "95" }, "uris" : [ "http://www.mendeley.com/documents/?uuid=82c9f35a-a393-310b-a2a4-31f200939add" ] } ], "mendeley" : { "formattedCitation" : "(Rosen, Buckner, &amp; Dale, 1998)", "plainTextFormattedCitation" : "(Rosen, Buckner, &amp; Dale, 1998)", "previouslyFormattedCitation" : "(Rosen, Buckner, &amp; Dale, 1998)" }, "properties" : {  }, "schema" : "https://github.com/citation-style-language/schema/raw/master/csl-citation.json" }</w:instrText>
      </w:r>
      <w:r w:rsidR="002A47B0" w:rsidRPr="00F4550C">
        <w:rPr>
          <w:rFonts w:ascii="Times New Roman" w:hAnsi="Times New Roman" w:cs="Times New Roman"/>
          <w:sz w:val="24"/>
        </w:rPr>
        <w:fldChar w:fldCharType="separate"/>
      </w:r>
      <w:r w:rsidR="002A47B0" w:rsidRPr="00F4550C">
        <w:rPr>
          <w:rFonts w:ascii="Times New Roman" w:hAnsi="Times New Roman" w:cs="Times New Roman"/>
          <w:noProof/>
          <w:sz w:val="24"/>
        </w:rPr>
        <w:t>(Rosen, Buckner, &amp; Dale, 1998)</w:t>
      </w:r>
      <w:r w:rsidR="002A47B0" w:rsidRPr="00F4550C">
        <w:rPr>
          <w:rFonts w:ascii="Times New Roman" w:hAnsi="Times New Roman" w:cs="Times New Roman"/>
          <w:sz w:val="24"/>
        </w:rPr>
        <w:fldChar w:fldCharType="end"/>
      </w:r>
      <w:r w:rsidR="00AD6DA1" w:rsidRPr="00F4550C">
        <w:rPr>
          <w:rFonts w:ascii="Times New Roman" w:hAnsi="Times New Roman" w:cs="Times New Roman"/>
          <w:sz w:val="24"/>
        </w:rPr>
        <w:t>, it is regarded as an</w:t>
      </w:r>
      <w:r w:rsidR="007E7387" w:rsidRPr="00F4550C">
        <w:rPr>
          <w:rFonts w:ascii="Times New Roman" w:hAnsi="Times New Roman" w:cs="Times New Roman"/>
          <w:sz w:val="24"/>
        </w:rPr>
        <w:t xml:space="preserve"> indirect measure</w:t>
      </w:r>
      <w:r w:rsidR="00AD6DA1" w:rsidRPr="00F4550C">
        <w:rPr>
          <w:rFonts w:ascii="Times New Roman" w:hAnsi="Times New Roman" w:cs="Times New Roman"/>
          <w:sz w:val="24"/>
        </w:rPr>
        <w:t>. Plus,</w:t>
      </w:r>
      <w:r w:rsidR="007E7387" w:rsidRPr="00F4550C">
        <w:rPr>
          <w:rFonts w:ascii="Times New Roman" w:hAnsi="Times New Roman" w:cs="Times New Roman"/>
          <w:sz w:val="24"/>
        </w:rPr>
        <w:t xml:space="preserve"> it is confined to a low temporal resolution on a timescale of seconds. In return, functional BOLD contrasts offer a higher spatial resolution compared to other imaging methods, while still operating entirely non-invasively. As</w:t>
      </w:r>
      <w:r w:rsidR="0044064F" w:rsidRPr="00F4550C">
        <w:rPr>
          <w:rFonts w:ascii="Times New Roman" w:hAnsi="Times New Roman" w:cs="Times New Roman"/>
          <w:sz w:val="24"/>
        </w:rPr>
        <w:t xml:space="preserve"> such, </w:t>
      </w:r>
      <w:r w:rsidR="007E7387" w:rsidRPr="00F4550C">
        <w:rPr>
          <w:rFonts w:ascii="Times New Roman" w:hAnsi="Times New Roman" w:cs="Times New Roman"/>
          <w:sz w:val="24"/>
        </w:rPr>
        <w:t>MRI is a powerful method for studying the spatial dynamic</w:t>
      </w:r>
      <w:r w:rsidR="007666B0" w:rsidRPr="00F4550C">
        <w:rPr>
          <w:rFonts w:ascii="Times New Roman" w:hAnsi="Times New Roman" w:cs="Times New Roman"/>
          <w:sz w:val="24"/>
        </w:rPr>
        <w:t>s of brain activation</w:t>
      </w:r>
      <w:r w:rsidR="0044064F" w:rsidRPr="00F4550C">
        <w:rPr>
          <w:rFonts w:ascii="Times New Roman" w:hAnsi="Times New Roman" w:cs="Times New Roman"/>
          <w:sz w:val="24"/>
        </w:rPr>
        <w:t xml:space="preserve"> and</w:t>
      </w:r>
      <w:r w:rsidR="007666B0" w:rsidRPr="00F4550C">
        <w:rPr>
          <w:rFonts w:ascii="Times New Roman" w:hAnsi="Times New Roman" w:cs="Times New Roman"/>
          <w:sz w:val="24"/>
        </w:rPr>
        <w:t xml:space="preserve"> for</w:t>
      </w:r>
      <w:r w:rsidR="0044064F" w:rsidRPr="00F4550C">
        <w:rPr>
          <w:rFonts w:ascii="Times New Roman" w:hAnsi="Times New Roman" w:cs="Times New Roman"/>
          <w:sz w:val="24"/>
        </w:rPr>
        <w:t xml:space="preserve"> gaining anatomical information without harming patients or test subjects.</w:t>
      </w:r>
    </w:p>
    <w:p w14:paraId="10897241" w14:textId="5D407759" w:rsidR="006B459A" w:rsidRPr="00F4550C" w:rsidRDefault="007666B0" w:rsidP="00382269">
      <w:pPr>
        <w:spacing w:after="0" w:line="360" w:lineRule="auto"/>
        <w:ind w:firstLine="425"/>
        <w:jc w:val="both"/>
        <w:rPr>
          <w:rFonts w:ascii="Times New Roman" w:hAnsi="Times New Roman" w:cs="Times New Roman"/>
          <w:sz w:val="24"/>
        </w:rPr>
      </w:pPr>
      <w:r w:rsidRPr="00F4550C">
        <w:rPr>
          <w:rFonts w:ascii="Times New Roman" w:hAnsi="Times New Roman" w:cs="Times New Roman"/>
          <w:sz w:val="24"/>
        </w:rPr>
        <w:t>Comparing</w:t>
      </w:r>
      <w:r w:rsidR="00FD2D22" w:rsidRPr="00F4550C">
        <w:rPr>
          <w:rFonts w:ascii="Times New Roman" w:hAnsi="Times New Roman" w:cs="Times New Roman"/>
          <w:sz w:val="24"/>
        </w:rPr>
        <w:t xml:space="preserve"> the two methods, it</w:t>
      </w:r>
      <w:r w:rsidR="00BC6D66" w:rsidRPr="00F4550C">
        <w:rPr>
          <w:rFonts w:ascii="Times New Roman" w:hAnsi="Times New Roman" w:cs="Times New Roman"/>
          <w:sz w:val="24"/>
        </w:rPr>
        <w:t xml:space="preserve"> becomes apparent that EEG and </w:t>
      </w:r>
      <w:r w:rsidR="00FD2D22" w:rsidRPr="00F4550C">
        <w:rPr>
          <w:rFonts w:ascii="Times New Roman" w:hAnsi="Times New Roman" w:cs="Times New Roman"/>
          <w:sz w:val="24"/>
        </w:rPr>
        <w:t>MRI complement each other</w:t>
      </w:r>
      <w:r w:rsidR="009179A8" w:rsidRPr="00F4550C">
        <w:rPr>
          <w:rFonts w:ascii="Times New Roman" w:hAnsi="Times New Roman" w:cs="Times New Roman"/>
          <w:sz w:val="24"/>
        </w:rPr>
        <w:t xml:space="preserve"> well</w:t>
      </w:r>
      <w:r w:rsidR="003E2ACC" w:rsidRPr="00F4550C">
        <w:rPr>
          <w:rFonts w:ascii="Times New Roman" w:hAnsi="Times New Roman" w:cs="Times New Roman"/>
          <w:sz w:val="24"/>
        </w:rPr>
        <w:t>. Together they combine next to ideal</w:t>
      </w:r>
      <w:r w:rsidR="00FD2D22" w:rsidRPr="00F4550C">
        <w:rPr>
          <w:rFonts w:ascii="Times New Roman" w:hAnsi="Times New Roman" w:cs="Times New Roman"/>
          <w:sz w:val="24"/>
        </w:rPr>
        <w:t xml:space="preserve"> temporal and spatial resolution</w:t>
      </w:r>
      <w:r w:rsidR="00F87D8A" w:rsidRPr="00F4550C">
        <w:rPr>
          <w:rFonts w:ascii="Times New Roman" w:hAnsi="Times New Roman" w:cs="Times New Roman"/>
          <w:sz w:val="24"/>
        </w:rPr>
        <w:t xml:space="preserve"> </w:t>
      </w:r>
      <w:r w:rsidR="00F87D8A" w:rsidRPr="00F4550C">
        <w:rPr>
          <w:rFonts w:ascii="Times New Roman" w:hAnsi="Times New Roman" w:cs="Times New Roman"/>
          <w:sz w:val="24"/>
        </w:rPr>
        <w:fldChar w:fldCharType="begin" w:fldLock="1"/>
      </w:r>
      <w:r w:rsidR="001B0B24" w:rsidRPr="00F4550C">
        <w:rPr>
          <w:rFonts w:ascii="Times New Roman" w:hAnsi="Times New Roman" w:cs="Times New Roman"/>
          <w:sz w:val="24"/>
        </w:rPr>
        <w:instrText>ADDIN CSL_CITATION { "citationItems" : [ { "id" : "ITEM-1", "itemData" : { "author" : [ { "dropping-particle" : "", "family" : "Debener", "given" : "S", "non-dropping-particle" : "", "parse-names" : false, "suffix" : "" }, { "dropping-particle" : "", "family" : "Ullsperger", "given" : "M", "non-dropping-particle" : "", "parse-names" : false, "suffix" : "" }, { "dropping-particle" : "", "family" : "Siegel", "given" : "M", "non-dropping-particle" : "", "parse-names" : false, "suffix" : "" }, { "dropping-particle" : "", "family" : "Engel", "given" : "AK", "non-dropping-particle" : "", "parse-names" : false, "suffix" : "" } ], "container-title" : "Trends in cognitive sciences", "id" : "ITEM-1", "issued" : { "date-parts" : [ [ "2006" ] ] }, "title" : "Single-trial EEG\u2013fMRI reveals the dynamics of cognitive function", "type" : "article-journal" }, "uris" : [ "http://www.mendeley.com/documents/?uuid=9d350915-121b-347c-b309-39b65e58d97d" ] } ], "mendeley" : { "formattedCitation" : "(S Debener, Ullsperger, Siegel, &amp; Engel, 2006)", "manualFormatting" : "(Debener, Ullsperger, Siegel, &amp; Engel, 2006)", "plainTextFormattedCitation" : "(S Debener, Ullsperger, Siegel, &amp; Engel, 2006)", "previouslyFormattedCitation" : "(S Debener, Ullsperger, Siegel, &amp; Engel, 2006)" }, "properties" : {  }, "schema" : "https://github.com/citation-style-language/schema/raw/master/csl-citation.json" }</w:instrText>
      </w:r>
      <w:r w:rsidR="00F87D8A" w:rsidRPr="00F4550C">
        <w:rPr>
          <w:rFonts w:ascii="Times New Roman" w:hAnsi="Times New Roman" w:cs="Times New Roman"/>
          <w:sz w:val="24"/>
        </w:rPr>
        <w:fldChar w:fldCharType="separate"/>
      </w:r>
      <w:r w:rsidR="001B0B24" w:rsidRPr="00F4550C">
        <w:rPr>
          <w:rFonts w:ascii="Times New Roman" w:hAnsi="Times New Roman" w:cs="Times New Roman"/>
          <w:noProof/>
          <w:sz w:val="24"/>
        </w:rPr>
        <w:t>(</w:t>
      </w:r>
      <w:r w:rsidR="00B04E3C" w:rsidRPr="00F4550C">
        <w:rPr>
          <w:rFonts w:ascii="Times New Roman" w:hAnsi="Times New Roman" w:cs="Times New Roman"/>
          <w:noProof/>
          <w:sz w:val="24"/>
        </w:rPr>
        <w:t>Debener, Ullsperger, Siegel, &amp; Engel, 2006)</w:t>
      </w:r>
      <w:r w:rsidR="00F87D8A" w:rsidRPr="00F4550C">
        <w:rPr>
          <w:rFonts w:ascii="Times New Roman" w:hAnsi="Times New Roman" w:cs="Times New Roman"/>
          <w:sz w:val="24"/>
        </w:rPr>
        <w:fldChar w:fldCharType="end"/>
      </w:r>
      <w:r w:rsidR="00FD2D22" w:rsidRPr="00F4550C">
        <w:rPr>
          <w:rFonts w:ascii="Times New Roman" w:hAnsi="Times New Roman" w:cs="Times New Roman"/>
          <w:sz w:val="24"/>
        </w:rPr>
        <w:t>.</w:t>
      </w:r>
      <w:r w:rsidR="00AD6DA1" w:rsidRPr="00F4550C">
        <w:rPr>
          <w:rFonts w:ascii="Times New Roman" w:hAnsi="Times New Roman" w:cs="Times New Roman"/>
          <w:sz w:val="24"/>
        </w:rPr>
        <w:t xml:space="preserve"> Both measures require an in depth understanding about </w:t>
      </w:r>
      <w:r w:rsidR="00BF0919" w:rsidRPr="00F4550C">
        <w:rPr>
          <w:rFonts w:ascii="Times New Roman" w:hAnsi="Times New Roman" w:cs="Times New Roman"/>
          <w:sz w:val="24"/>
        </w:rPr>
        <w:t xml:space="preserve">their </w:t>
      </w:r>
      <w:r w:rsidR="00AD6DA1" w:rsidRPr="00F4550C">
        <w:rPr>
          <w:rFonts w:ascii="Times New Roman" w:hAnsi="Times New Roman" w:cs="Times New Roman"/>
          <w:sz w:val="24"/>
        </w:rPr>
        <w:t xml:space="preserve">signals’ physiological </w:t>
      </w:r>
      <w:r w:rsidR="00382269" w:rsidRPr="00F4550C">
        <w:rPr>
          <w:rFonts w:ascii="Times New Roman" w:hAnsi="Times New Roman" w:cs="Times New Roman"/>
          <w:sz w:val="24"/>
        </w:rPr>
        <w:t>properties</w:t>
      </w:r>
      <w:r w:rsidR="00BC6D66" w:rsidRPr="00F4550C">
        <w:rPr>
          <w:rFonts w:ascii="Times New Roman" w:hAnsi="Times New Roman" w:cs="Times New Roman"/>
          <w:sz w:val="24"/>
        </w:rPr>
        <w:t>,</w:t>
      </w:r>
      <w:r w:rsidR="00AD6DA1" w:rsidRPr="00F4550C">
        <w:rPr>
          <w:rFonts w:ascii="Times New Roman" w:hAnsi="Times New Roman" w:cs="Times New Roman"/>
          <w:sz w:val="24"/>
        </w:rPr>
        <w:t xml:space="preserve"> in order to draw reasonable conclusions from experimental results. </w:t>
      </w:r>
      <w:r w:rsidR="009179A8" w:rsidRPr="00F4550C">
        <w:rPr>
          <w:rFonts w:ascii="Times New Roman" w:hAnsi="Times New Roman" w:cs="Times New Roman"/>
          <w:sz w:val="24"/>
        </w:rPr>
        <w:t>This is because their</w:t>
      </w:r>
      <w:r w:rsidR="00AD6DA1" w:rsidRPr="00F4550C">
        <w:rPr>
          <w:rFonts w:ascii="Times New Roman" w:hAnsi="Times New Roman" w:cs="Times New Roman"/>
          <w:sz w:val="24"/>
        </w:rPr>
        <w:t xml:space="preserve"> respec</w:t>
      </w:r>
      <w:r w:rsidRPr="00F4550C">
        <w:rPr>
          <w:rFonts w:ascii="Times New Roman" w:hAnsi="Times New Roman" w:cs="Times New Roman"/>
          <w:sz w:val="24"/>
        </w:rPr>
        <w:t>tive limitations often decrease the conclusion</w:t>
      </w:r>
      <w:r w:rsidR="00AD6DA1" w:rsidRPr="00F4550C">
        <w:rPr>
          <w:rFonts w:ascii="Times New Roman" w:hAnsi="Times New Roman" w:cs="Times New Roman"/>
          <w:sz w:val="24"/>
        </w:rPr>
        <w:t>s</w:t>
      </w:r>
      <w:r w:rsidRPr="00F4550C">
        <w:rPr>
          <w:rFonts w:ascii="Times New Roman" w:hAnsi="Times New Roman" w:cs="Times New Roman"/>
          <w:sz w:val="24"/>
        </w:rPr>
        <w:t>’</w:t>
      </w:r>
      <w:r w:rsidR="00E00342" w:rsidRPr="00F4550C">
        <w:rPr>
          <w:rFonts w:ascii="Times New Roman" w:hAnsi="Times New Roman" w:cs="Times New Roman"/>
          <w:sz w:val="24"/>
        </w:rPr>
        <w:t xml:space="preserve"> validity</w:t>
      </w:r>
      <w:r w:rsidR="002A47B0" w:rsidRPr="00F4550C">
        <w:rPr>
          <w:rFonts w:ascii="Times New Roman" w:hAnsi="Times New Roman" w:cs="Times New Roman"/>
          <w:sz w:val="24"/>
        </w:rPr>
        <w:t xml:space="preserve"> </w:t>
      </w:r>
      <w:r w:rsidR="002A47B0" w:rsidRPr="00F4550C">
        <w:rPr>
          <w:rFonts w:ascii="Times New Roman" w:hAnsi="Times New Roman" w:cs="Times New Roman"/>
          <w:sz w:val="24"/>
        </w:rPr>
        <w:fldChar w:fldCharType="begin" w:fldLock="1"/>
      </w:r>
      <w:r w:rsidR="002F07EB" w:rsidRPr="00F4550C">
        <w:rPr>
          <w:rFonts w:ascii="Times New Roman" w:hAnsi="Times New Roman" w:cs="Times New Roman"/>
          <w:sz w:val="24"/>
        </w:rPr>
        <w:instrText>ADDIN CSL_CITATION { "citationItems" : [ { "id" : "ITEM-1", "itemData" : { "DOI" : "10.1016/j.neuroimage.2015.12.030", "abstract" : "a b s t r a c t The need to test a growing number of theories in cognitive science has led to increased interest in inferential methods that integrate multiple data modalities. In this manuscript, we show how a method for integrating three data modalities within a single framework provides (1) more detailed descriptions of cognitive processes and (2) more accurate predictions of unobserved data than less integrative methods. Specifically, we show how combining either EEG and fMRI with a behavioral model can perform substantially better than a behavioral-data-only model in both generative and predictive modeling analyses. We then show how a trivariate model \u2013 a model including EEG, fMRI, and behavioral data \u2013 outperforms bivariate models in both generative and predictive modeling analyses. Together, these results suggest that within an appropriate modeling framework, more data can be used to better constrain cognitive theory, and to generate more accurate predictions for behav-ioral and neural data.", "author" : [ { "dropping-particle" : "", "family" : "Turner", "given" : "Brandon M", "non-dropping-particle" : "", "parse-names" : false, "suffix" : "" }, { "dropping-particle" : "", "family" : "Rodriguez", "given" : "Christian A", "non-dropping-particle" : "", "parse-names" : false, "suffix" : "" }, { "dropping-particle" : "", "family" : "Norcia", "given" : "Tony M", "non-dropping-particle" : "", "parse-names" : false, "suffix" : "" }, { "dropping-particle" : "", "family" : "Mcclure", "given" : "Samuel M", "non-dropping-particle" : "", "parse-names" : false, "suffix" : "" }, { "dropping-particle" : "", "family" : "Steyvers", "given" : "Mark", "non-dropping-particle" : "", "parse-names" : false, "suffix" : "" } ], "container-title" : "NeuroImage", "id" : "ITEM-1", "issued" : { "date-parts" : [ [ "2016" ] ] }, "page" : "96-115", "title" : "Why more is better: Simultaneous modeling of EEG, fMRI, and behavioral data", "type" : "article-journal", "volume" : "128" }, "uris" : [ "http://www.mendeley.com/documents/?uuid=8b12733a-78ce-3276-98e2-ab9cd66527d5" ] } ], "mendeley" : { "formattedCitation" : "(Turner, Rodriguez, Norcia, Mcclure, &amp; Steyvers, 2016)", "manualFormatting" : "(Turner, Rodriguez, Norcia, McClure, &amp; Steyvers, 2016)", "plainTextFormattedCitation" : "(Turner, Rodriguez, Norcia, Mcclure, &amp; Steyvers, 2016)", "previouslyFormattedCitation" : "(Turner, Rodriguez, Norcia, Mcclure, &amp; Steyvers, 2016)" }, "properties" : {  }, "schema" : "https://github.com/citation-style-language/schema/raw/master/csl-citation.json" }</w:instrText>
      </w:r>
      <w:r w:rsidR="002A47B0" w:rsidRPr="00F4550C">
        <w:rPr>
          <w:rFonts w:ascii="Times New Roman" w:hAnsi="Times New Roman" w:cs="Times New Roman"/>
          <w:sz w:val="24"/>
        </w:rPr>
        <w:fldChar w:fldCharType="separate"/>
      </w:r>
      <w:r w:rsidR="002A47B0" w:rsidRPr="00F4550C">
        <w:rPr>
          <w:rFonts w:ascii="Times New Roman" w:hAnsi="Times New Roman" w:cs="Times New Roman"/>
          <w:noProof/>
          <w:sz w:val="24"/>
        </w:rPr>
        <w:t>(Turner, Rodriguez, Norcia, Mc</w:t>
      </w:r>
      <w:r w:rsidR="00BF0919" w:rsidRPr="00F4550C">
        <w:rPr>
          <w:rFonts w:ascii="Times New Roman" w:hAnsi="Times New Roman" w:cs="Times New Roman"/>
          <w:noProof/>
          <w:sz w:val="24"/>
        </w:rPr>
        <w:t>C</w:t>
      </w:r>
      <w:r w:rsidR="002A47B0" w:rsidRPr="00F4550C">
        <w:rPr>
          <w:rFonts w:ascii="Times New Roman" w:hAnsi="Times New Roman" w:cs="Times New Roman"/>
          <w:noProof/>
          <w:sz w:val="24"/>
        </w:rPr>
        <w:t>lure, &amp; Steyvers, 2016)</w:t>
      </w:r>
      <w:r w:rsidR="002A47B0" w:rsidRPr="00F4550C">
        <w:rPr>
          <w:rFonts w:ascii="Times New Roman" w:hAnsi="Times New Roman" w:cs="Times New Roman"/>
          <w:sz w:val="24"/>
        </w:rPr>
        <w:fldChar w:fldCharType="end"/>
      </w:r>
      <w:r w:rsidR="00E00342" w:rsidRPr="00F4550C">
        <w:rPr>
          <w:rFonts w:ascii="Times New Roman" w:hAnsi="Times New Roman" w:cs="Times New Roman"/>
          <w:sz w:val="24"/>
        </w:rPr>
        <w:t>.</w:t>
      </w:r>
      <w:r w:rsidR="00FD2D22" w:rsidRPr="00F4550C">
        <w:rPr>
          <w:rFonts w:ascii="Times New Roman" w:hAnsi="Times New Roman" w:cs="Times New Roman"/>
          <w:sz w:val="24"/>
        </w:rPr>
        <w:t xml:space="preserve"> </w:t>
      </w:r>
      <w:r w:rsidR="00A47CE2" w:rsidRPr="00F4550C">
        <w:rPr>
          <w:rFonts w:ascii="Times New Roman" w:hAnsi="Times New Roman" w:cs="Times New Roman"/>
          <w:sz w:val="24"/>
        </w:rPr>
        <w:t>Instead of relying on a selective view with a single method, simultaneous</w:t>
      </w:r>
      <w:r w:rsidR="000A0549" w:rsidRPr="00F4550C">
        <w:rPr>
          <w:rFonts w:ascii="Times New Roman" w:hAnsi="Times New Roman" w:cs="Times New Roman"/>
          <w:sz w:val="24"/>
        </w:rPr>
        <w:t xml:space="preserve"> or </w:t>
      </w:r>
      <w:r w:rsidR="00113B0F" w:rsidRPr="00F4550C">
        <w:rPr>
          <w:rFonts w:ascii="Times New Roman" w:hAnsi="Times New Roman" w:cs="Times New Roman"/>
          <w:sz w:val="24"/>
        </w:rPr>
        <w:t>separate</w:t>
      </w:r>
      <w:r w:rsidR="000A0549" w:rsidRPr="00F4550C">
        <w:rPr>
          <w:rFonts w:ascii="Times New Roman" w:hAnsi="Times New Roman" w:cs="Times New Roman"/>
          <w:sz w:val="24"/>
        </w:rPr>
        <w:t xml:space="preserve"> recordings provide multifaceted</w:t>
      </w:r>
      <w:r w:rsidR="00A47CE2" w:rsidRPr="00F4550C">
        <w:rPr>
          <w:rFonts w:ascii="Times New Roman" w:hAnsi="Times New Roman" w:cs="Times New Roman"/>
          <w:sz w:val="24"/>
        </w:rPr>
        <w:t xml:space="preserve"> insight</w:t>
      </w:r>
      <w:r w:rsidR="000A0549" w:rsidRPr="00F4550C">
        <w:rPr>
          <w:rFonts w:ascii="Times New Roman" w:hAnsi="Times New Roman" w:cs="Times New Roman"/>
          <w:sz w:val="24"/>
        </w:rPr>
        <w:t>s</w:t>
      </w:r>
      <w:r w:rsidR="00A47CE2" w:rsidRPr="00F4550C">
        <w:rPr>
          <w:rFonts w:ascii="Times New Roman" w:hAnsi="Times New Roman" w:cs="Times New Roman"/>
          <w:sz w:val="24"/>
        </w:rPr>
        <w:t xml:space="preserve"> into brain activation.</w:t>
      </w:r>
      <w:r w:rsidRPr="00F4550C">
        <w:rPr>
          <w:rFonts w:ascii="Times New Roman" w:hAnsi="Times New Roman" w:cs="Times New Roman"/>
          <w:sz w:val="24"/>
        </w:rPr>
        <w:t xml:space="preserve"> In principle, a setup for parallel</w:t>
      </w:r>
      <w:r w:rsidR="00276D8B" w:rsidRPr="00F4550C">
        <w:rPr>
          <w:rFonts w:ascii="Times New Roman" w:hAnsi="Times New Roman" w:cs="Times New Roman"/>
          <w:sz w:val="24"/>
        </w:rPr>
        <w:t xml:space="preserve"> </w:t>
      </w:r>
      <w:r w:rsidRPr="00F4550C">
        <w:rPr>
          <w:rFonts w:ascii="Times New Roman" w:hAnsi="Times New Roman" w:cs="Times New Roman"/>
          <w:sz w:val="24"/>
        </w:rPr>
        <w:t>EEG-fMRI experiments entails that subjects are tested</w:t>
      </w:r>
      <w:r w:rsidR="00382269" w:rsidRPr="00F4550C">
        <w:rPr>
          <w:rFonts w:ascii="Times New Roman" w:hAnsi="Times New Roman" w:cs="Times New Roman"/>
          <w:sz w:val="24"/>
        </w:rPr>
        <w:t xml:space="preserve"> at least twice using one</w:t>
      </w:r>
      <w:r w:rsidR="00BC6D66" w:rsidRPr="00F4550C">
        <w:rPr>
          <w:rFonts w:ascii="Times New Roman" w:hAnsi="Times New Roman" w:cs="Times New Roman"/>
          <w:sz w:val="24"/>
        </w:rPr>
        <w:t xml:space="preserve"> test</w:t>
      </w:r>
      <w:r w:rsidR="00382269" w:rsidRPr="00F4550C">
        <w:rPr>
          <w:rFonts w:ascii="Times New Roman" w:hAnsi="Times New Roman" w:cs="Times New Roman"/>
          <w:sz w:val="24"/>
        </w:rPr>
        <w:t xml:space="preserve"> for each method separately</w:t>
      </w:r>
      <w:r w:rsidR="00276D8B" w:rsidRPr="00F4550C">
        <w:rPr>
          <w:rFonts w:ascii="Times New Roman" w:hAnsi="Times New Roman" w:cs="Times New Roman"/>
          <w:sz w:val="24"/>
        </w:rPr>
        <w:t xml:space="preserve"> </w:t>
      </w:r>
      <w:r w:rsidR="00276D8B" w:rsidRPr="00F4550C">
        <w:rPr>
          <w:rFonts w:ascii="Times New Roman" w:hAnsi="Times New Roman" w:cs="Times New Roman"/>
          <w:sz w:val="24"/>
        </w:rPr>
        <w:fldChar w:fldCharType="begin" w:fldLock="1"/>
      </w:r>
      <w:r w:rsidR="00026DB5" w:rsidRPr="00F4550C">
        <w:rPr>
          <w:rFonts w:ascii="Times New Roman" w:hAnsi="Times New Roman" w:cs="Times New Roman"/>
          <w:sz w:val="24"/>
        </w:rPr>
        <w:instrText>ADDIN CSL_CITATION { "citationItems" : [ { "id" : "ITEM-1", "itemData" : { "DOI" : "10.1016/j.ijpsycho.2007.06.006", "ISBN" : "0167-8760 (Print)\\r0167-8760 (Linking)", "ISSN" : "01678760", "PMID" : "17719112", "abstract" : "Electromagnetic fields as measured with electroencephalogram (EEG) are a direct consequence of neuronal activity and feature the same timescale as the underlying cognitive processes, while hemodynamic signals as measured with functional magnetic resonance imaging (fMRI) are related to the energy consumption of neuronal populations. It is obvious that a combination of both techniques is a very attractive aim in neuroscience, in order to achieve both high temporal and spatial resolution for the non-invasive study of cognitive brain function. During the last decade a number of research groups have taken up this challenge. Here, we review the development of the combined EEG-fMRI approach. We summarize the main data integration approaches developed to achieve such a combination, discuss the current state-of-the-art in this field and outline challenges for the future success of this promising approach. \u00a9 2007.", "author" : [ { "dropping-particle" : "", "family" : "Herrmann", "given" : "Christoph S", "non-dropping-particle" : "", "parse-names" : false, "suffix" : "" }, { "dropping-particle" : "", "family" : "Debener", "given" : "Stefan", "non-dropping-particle" : "", "parse-names" : false, "suffix" : "" } ], "container-title" : "International Journal of Psychophysiology", "id" : "ITEM-1", "issue" : "3", "issued" : { "date-parts" : [ [ "2008" ] ] }, "page" : "161-168", "title" : "Simultaneous recording of EEG and BOLD responses: A historical perspective", "type" : "article-journal", "volume" : "67" }, "uris" : [ "http://www.mendeley.com/documents/?uuid=64708b12-d44f-33a5-b849-15a2f41ad2e0" ] } ], "mendeley" : { "formattedCitation" : "(Herrmann &amp; Debener, 2008)", "plainTextFormattedCitation" : "(Herrmann &amp; Debener, 2008)", "previouslyFormattedCitation" : "(Herrmann &amp; Debener, 2008)" }, "properties" : {  }, "schema" : "https://github.com/citation-style-language/schema/raw/master/csl-citation.json" }</w:instrText>
      </w:r>
      <w:r w:rsidR="00276D8B" w:rsidRPr="00F4550C">
        <w:rPr>
          <w:rFonts w:ascii="Times New Roman" w:hAnsi="Times New Roman" w:cs="Times New Roman"/>
          <w:sz w:val="24"/>
        </w:rPr>
        <w:fldChar w:fldCharType="separate"/>
      </w:r>
      <w:r w:rsidR="00B04E3C" w:rsidRPr="00F4550C">
        <w:rPr>
          <w:rFonts w:ascii="Times New Roman" w:hAnsi="Times New Roman" w:cs="Times New Roman"/>
          <w:noProof/>
          <w:sz w:val="24"/>
        </w:rPr>
        <w:t>(Herrmann &amp; Debener, 2008)</w:t>
      </w:r>
      <w:r w:rsidR="00276D8B" w:rsidRPr="00F4550C">
        <w:rPr>
          <w:rFonts w:ascii="Times New Roman" w:hAnsi="Times New Roman" w:cs="Times New Roman"/>
          <w:sz w:val="24"/>
        </w:rPr>
        <w:fldChar w:fldCharType="end"/>
      </w:r>
      <w:r w:rsidR="00382269" w:rsidRPr="00F4550C">
        <w:rPr>
          <w:rFonts w:ascii="Times New Roman" w:hAnsi="Times New Roman" w:cs="Times New Roman"/>
          <w:sz w:val="24"/>
        </w:rPr>
        <w:t>. This type of experiment</w:t>
      </w:r>
      <w:r w:rsidRPr="00F4550C">
        <w:rPr>
          <w:rFonts w:ascii="Times New Roman" w:hAnsi="Times New Roman" w:cs="Times New Roman"/>
          <w:sz w:val="24"/>
        </w:rPr>
        <w:t xml:space="preserve"> </w:t>
      </w:r>
      <w:r w:rsidR="00382269" w:rsidRPr="00F4550C">
        <w:rPr>
          <w:rFonts w:ascii="Times New Roman" w:hAnsi="Times New Roman" w:cs="Times New Roman"/>
          <w:sz w:val="24"/>
        </w:rPr>
        <w:t>is</w:t>
      </w:r>
      <w:r w:rsidRPr="00F4550C">
        <w:rPr>
          <w:rFonts w:ascii="Times New Roman" w:hAnsi="Times New Roman" w:cs="Times New Roman"/>
          <w:sz w:val="24"/>
        </w:rPr>
        <w:t xml:space="preserve"> easier to perform</w:t>
      </w:r>
      <w:r w:rsidR="00E14476" w:rsidRPr="00F4550C">
        <w:rPr>
          <w:rFonts w:ascii="Times New Roman" w:hAnsi="Times New Roman" w:cs="Times New Roman"/>
          <w:sz w:val="24"/>
        </w:rPr>
        <w:t xml:space="preserve"> compared to concurrent </w:t>
      </w:r>
      <w:r w:rsidR="00E14476" w:rsidRPr="00F4550C">
        <w:rPr>
          <w:rFonts w:ascii="Times New Roman" w:hAnsi="Times New Roman" w:cs="Times New Roman"/>
          <w:sz w:val="24"/>
        </w:rPr>
        <w:lastRenderedPageBreak/>
        <w:t>recordings.</w:t>
      </w:r>
      <w:r w:rsidRPr="00F4550C">
        <w:rPr>
          <w:rFonts w:ascii="Times New Roman" w:hAnsi="Times New Roman" w:cs="Times New Roman"/>
          <w:sz w:val="24"/>
        </w:rPr>
        <w:t xml:space="preserve"> </w:t>
      </w:r>
      <w:r w:rsidR="00E14476" w:rsidRPr="00F4550C">
        <w:rPr>
          <w:rFonts w:ascii="Times New Roman" w:hAnsi="Times New Roman" w:cs="Times New Roman"/>
          <w:sz w:val="24"/>
        </w:rPr>
        <w:t>More importantly, it</w:t>
      </w:r>
      <w:r w:rsidRPr="00F4550C">
        <w:rPr>
          <w:rFonts w:ascii="Times New Roman" w:hAnsi="Times New Roman" w:cs="Times New Roman"/>
          <w:sz w:val="24"/>
        </w:rPr>
        <w:t xml:space="preserve"> ensure</w:t>
      </w:r>
      <w:r w:rsidR="00382269" w:rsidRPr="00F4550C">
        <w:rPr>
          <w:rFonts w:ascii="Times New Roman" w:hAnsi="Times New Roman" w:cs="Times New Roman"/>
          <w:sz w:val="24"/>
        </w:rPr>
        <w:t>s</w:t>
      </w:r>
      <w:r w:rsidRPr="00F4550C">
        <w:rPr>
          <w:rFonts w:ascii="Times New Roman" w:hAnsi="Times New Roman" w:cs="Times New Roman"/>
          <w:sz w:val="24"/>
        </w:rPr>
        <w:t xml:space="preserve"> higher data quality</w:t>
      </w:r>
      <w:r w:rsidR="00E14476" w:rsidRPr="00F4550C">
        <w:rPr>
          <w:rFonts w:ascii="Times New Roman" w:hAnsi="Times New Roman" w:cs="Times New Roman"/>
          <w:sz w:val="24"/>
        </w:rPr>
        <w:t>, since EEG and MRI,</w:t>
      </w:r>
      <w:r w:rsidR="00382269" w:rsidRPr="00F4550C">
        <w:rPr>
          <w:rFonts w:ascii="Times New Roman" w:hAnsi="Times New Roman" w:cs="Times New Roman"/>
          <w:sz w:val="24"/>
        </w:rPr>
        <w:t xml:space="preserve"> in their basic configurations</w:t>
      </w:r>
      <w:r w:rsidR="00E14476" w:rsidRPr="00F4550C">
        <w:rPr>
          <w:rFonts w:ascii="Times New Roman" w:hAnsi="Times New Roman" w:cs="Times New Roman"/>
          <w:sz w:val="24"/>
        </w:rPr>
        <w:t>,</w:t>
      </w:r>
      <w:r w:rsidR="00382269" w:rsidRPr="00F4550C">
        <w:rPr>
          <w:rFonts w:ascii="Times New Roman" w:hAnsi="Times New Roman" w:cs="Times New Roman"/>
          <w:sz w:val="24"/>
        </w:rPr>
        <w:t xml:space="preserve"> inflict </w:t>
      </w:r>
      <w:r w:rsidR="00E14476" w:rsidRPr="00F4550C">
        <w:rPr>
          <w:rFonts w:ascii="Times New Roman" w:hAnsi="Times New Roman" w:cs="Times New Roman"/>
          <w:sz w:val="24"/>
        </w:rPr>
        <w:t xml:space="preserve">severe </w:t>
      </w:r>
      <w:r w:rsidR="00382269" w:rsidRPr="00F4550C">
        <w:rPr>
          <w:rFonts w:ascii="Times New Roman" w:hAnsi="Times New Roman" w:cs="Times New Roman"/>
          <w:sz w:val="24"/>
        </w:rPr>
        <w:t>measurement artefacts on each other</w:t>
      </w:r>
      <w:r w:rsidR="00E14476" w:rsidRPr="00F4550C">
        <w:rPr>
          <w:rFonts w:ascii="Times New Roman" w:hAnsi="Times New Roman" w:cs="Times New Roman"/>
          <w:sz w:val="24"/>
        </w:rPr>
        <w:t xml:space="preserve"> when combined</w:t>
      </w:r>
      <w:r w:rsidR="002B5764" w:rsidRPr="00F4550C">
        <w:rPr>
          <w:rFonts w:ascii="Times New Roman" w:hAnsi="Times New Roman" w:cs="Times New Roman"/>
          <w:sz w:val="24"/>
        </w:rPr>
        <w:t xml:space="preserve"> </w:t>
      </w:r>
      <w:r w:rsidR="002B5764" w:rsidRPr="00F4550C">
        <w:rPr>
          <w:rFonts w:ascii="Times New Roman" w:hAnsi="Times New Roman" w:cs="Times New Roman"/>
          <w:sz w:val="24"/>
        </w:rPr>
        <w:fldChar w:fldCharType="begin" w:fldLock="1"/>
      </w:r>
      <w:r w:rsidR="00167BDE" w:rsidRPr="00F4550C">
        <w:rPr>
          <w:rFonts w:ascii="Times New Roman" w:hAnsi="Times New Roman" w:cs="Times New Roman"/>
          <w:sz w:val="24"/>
        </w:rPr>
        <w:instrText>ADDIN CSL_CITATION { "citationItems" : [ { "id" : "ITEM-1", "itemData" : { "author" : [ { "dropping-particle" : "", "family" : "Allen", "given" : "PJ", "non-dropping-particle" : "", "parse-names" : false, "suffix" : "" }, { "dropping-particle" : "", "family" : "Josephs", "given" : "O", "non-dropping-particle" : "", "parse-names" : false, "suffix" : "" }, { "dropping-particle" : "", "family" : "Turner", "given" : "R", "non-dropping-particle" : "", "parse-names" : false, "suffix" : "" } ], "container-title" : "Neuroimage", "id" : "ITEM-1", "issued" : { "date-parts" : [ [ "2000" ] ] }, "title" : "A method for removing imaging artifact from continuous EEG recorded during functional MRI", "type" : "article-journal" }, "uris" : [ "http://www.mendeley.com/documents/?uuid=c752924d-57f3-3ca4-b60f-78edf3f30fa7" ] }, { "id" : "ITEM-2", "itemData" : { "DOI" : "10.1007/s10548-014-0409-z", "ISSN" : "15736792", "PMID" : "25307731", "abstract" : "One of the major artifact corrupting electroencephalogram (EEG) acquired during functional magnetic resonance imaging (fMRI) is the pulse artifact (PA). It is mainly due to the motion of the head and attached electrodes and wires in the magnetic field occurring after each heartbeat. In this study we propose a novel method to improve PA detection by considering the strong gradient and inversed polarity between left and right EEG electrodes. We acquired high-density EEG-fMRI (256 electrodes) with simultaneous electrocardiogram (ECG) at 3\u00a0T. PA was estimated as the voltage difference between right and left signals from the electrodes showing the strongest artifact (facial and temporal). Peaks were detected on this estimated signal and compared to the peaks in the ECG recording. We analyzed data from eleven healthy subjects, two epileptic patients and four healthy subjects with an insulating layer between electrodes and scalp. The accuracy of the two methods was assessed with three criteria: (i) standard deviation, (ii) kurtosis and (iii) confinement into the physiological range of the inter-peak intervals. We also checked whether the new method has an influence on the identification of epileptic spikes. Results show that estimated PA improved artifact detection in 15/17 cases, when compared to the ECG method. Moreover, epileptic spike identification was not altered by the correction. The proposed method improves the detection of pulse-related artifacts, particularly crucial when the ECG is of poor quality or cannot be recorded. It will contribute to enhance the quality of the EEG increasing the reliability of EEG-informed fMRI analysis.", "author" : [ { "dropping-particle" : "", "family" : "Iannotti", "given" : "Giannina R.", "non-dropping-particle" : "", "parse-names" : false, "suffix" : "" }, { "dropping-particle" : "", "family" : "Pittau", "given" : "Francesca", "non-dropping-particle" : "", "parse-names" : false, "suffix" : "" }, { "dropping-particle" : "", "family" : "Michel", "given" : "Christoph M.", "non-dropping-particle" : "", "parse-names" : false, "suffix" : "" }, { "dropping-particle" : "", "family" : "Vulliemoz", "given" : "Serge", "non-dropping-particle" : "", "parse-names" : false, "suffix" : "" }, { "dropping-particle" : "", "family" : "Grouiller", "given" : "Fr\u00e9d\u00e9ric", "non-dropping-particle" : "", "parse-names" : false, "suffix" : "" } ], "container-title" : "Brain Topography", "id" : "ITEM-2", "issue" : "1", "issued" : { "date-parts" : [ [ "2014" ] ] }, "page" : "21-32", "title" : "Pulse Artifact Detection in Simultaneous EEG\u2013fMRI Recording Based on EEG Map Topography", "type" : "article-journal", "volume" : "28" }, "uris" : [ "http://www.mendeley.com/documents/?uuid=9d9643a1-65fa-41b5-8bd0-169fcf8808a6" ] }, { "id" : "ITEM-3", "itemData" : { "DOI" : "10.1016/S1388-2457(02)00383-8", "ISBN" : "1388-2457 (Print) 1388-2457 (Linking)", "ISSN" : "13882457", "PMID" : "12705438", "abstract" : "It is now possible to record the EEG continuously during fMRI studies. This is a very promising methodology that combines knowledge about neuronal activity and its metabolic response. The EEG recorded inside the fMRI scanner is, however, heavily contaminated by artifacts caused by the high intensity magnetic field and rapidly changing field gradients. Methods have been reported in the literature to reduce or eliminate these artifacts, in particular the ballistocardiogram and the artifact caused by currents induced by rapidly changing magnetic gradients. Nevertheless, recording the EEG simultaneously with fMRI remains an extremely delicate operation. In addition the use of artifact removal methods has only been reported by the laboratories in which they were developed. We report here the practical procedures we developed to reduce artifacts in a series of 10 epileptic patients, in the context of the visualization of epileptic spikes. We illustrate the effectiveness of methods designed to remove the scanning artifact and present new methods for removing the ballistocardiographic artifact. We present and evaluate techniques to obtain an EEG of good quality when performing simultaneous EEG and fMRI studies. \u00a9 2002 Elsevier Science Ireland Ltd. All rights reserved.", "author" : [ { "dropping-particle" : "", "family" : "B\u00e9nar", "given" : "Christian G.", "non-dropping-particle" : "", "parse-names" : false, "suffix" : "" }, { "dropping-particle" : "", "family" : "Aghakhani", "given" : "Yahya", "non-dropping-particle" : "", "parse-names" : false, "suffix" : "" }, { "dropping-particle" : "", "family" : "Wang", "given" : "Yunhua", "non-dropping-particle" : "", "parse-names" : false, "suffix" : "" }, { "dropping-particle" : "", "family" : "Izenberg", "given" : "Aaron", "non-dropping-particle" : "", "parse-names" : false, "suffix" : "" }, { "dropping-particle" : "", "family" : "Al-Asmi", "given" : "Abdullah", "non-dropping-particle" : "", "parse-names" : false, "suffix" : "" }, { "dropping-particle" : "", "family" : "Dubeau", "given" : "Fran\u00e7ois", "non-dropping-particle" : "", "parse-names" : false, "suffix" : "" }, { "dropping-particle" : "", "family" : "Gotman", "given" : "Jean", "non-dropping-particle" : "", "parse-names" : false, "suffix" : "" } ], "container-title" : "Clinical Neurophysiology", "id" : "ITEM-3", "issue" : "3", "issued" : { "date-parts" : [ [ "2003" ] ] }, "page" : "569-580", "title" : "Quality of EEG in simultaneous EEG-fMRI for epilepsy", "type" : "article-journal", "volume" : "114" }, "uris" : [ "http://www.mendeley.com/documents/?uuid=5045f42f-d427-3ca2-9f13-17ad62717557" ] }, { "id" : "ITEM-4", "itemData" : { "DOI" : "10.1007/s10334-014-0443-6", "ISSN" : "0968-5243", "author" : [ { "dropping-particle" : "", "family" : "Ihalainen", "given" : "Toni", "non-dropping-particle" : "", "parse-names" : false, "suffix" : "" }, { "dropping-particle" : "", "family" : "Kuusela", "given" : "Linda", "non-dropping-particle" : "", "parse-names" : false, "suffix" : "" }, { "dropping-particle" : "", "family" : "Turunen", "given" : "Sampsa", "non-dropping-particle" : "", "parse-names" : false, "suffix" : "" }, { "dropping</w:instrText>
      </w:r>
      <w:r w:rsidR="00167BDE" w:rsidRPr="00F4550C">
        <w:rPr>
          <w:rFonts w:ascii="Times New Roman" w:hAnsi="Times New Roman" w:cs="Times New Roman"/>
          <w:sz w:val="24"/>
          <w:lang w:val="de-DE"/>
        </w:rPr>
        <w:instrText>-particle" : "", "family" : "Heikkinen", "given" : "Sami", "non-dropping-particle" : "", "parse-names" : false, "suffix" : "" }, { "dropping-particle" : "", "family" : "Savolainen", "given" : "Sauli", "non-dropping-particle" : "", "parse-names" : false, "suffix" : "" }, { "dropping-particle" : "", "family" : "Sipil\u00e4", "given" : "Outi", "non-dropping-particle" : "", "parse-names" : false, "suffix" : "" } ], "container-title" : "Magnetic Resonance Materials in Physics, Biology and Medicine", "id" : "ITEM-4", "issue" : "1", "issued" : { "date-parts" : [ [ "2015", "2", "26" ] ] }, "page" : "23-31", "publisher" : "Springer Berlin Heidelberg", "title" : "Data quality in fMRI and simultaneous EEG\u2013fMRI", "type" : "article-journal", "volume" : "28" }, "uris" : [ "http://www.mendeley.com/documents/?uuid=74552b82-bdb1-38ef-bfd8-81ceac49c54b" ] } ], "mendeley" : { "formattedCitation" : "(Allen, Josephs, &amp; Turner, 2000; B\u00e9nar et al., 2003; Iannotti, Pittau, Michel, Vulliemoz, &amp; Grouiller, 2014; Ihalainen et al., 2015)", "plainTextFormattedCitation" : "(Allen, Josephs, &amp; Turner, 2000; B\u00e9nar et al., 2003; Iannotti, Pittau, Michel, Vulliemoz, &amp; Grouiller, 2014; Ihalainen et al., 2015)", "previouslyFormattedCitation" : "(Allen, Josephs, &amp; Turner, 2000; B\u00e9nar et al., 2003; Iannotti, Pittau, Michel, Vulliemoz, &amp; Grouiller, 2014; Ihalainen et al., 2015)" }, "properties" : {  }, "schema" : "https://github.com/citation-style-language/schema/raw/master/csl-citation.json" }</w:instrText>
      </w:r>
      <w:r w:rsidR="002B5764" w:rsidRPr="00F4550C">
        <w:rPr>
          <w:rFonts w:ascii="Times New Roman" w:hAnsi="Times New Roman" w:cs="Times New Roman"/>
          <w:sz w:val="24"/>
        </w:rPr>
        <w:fldChar w:fldCharType="separate"/>
      </w:r>
      <w:r w:rsidR="00167BDE" w:rsidRPr="00F4550C">
        <w:rPr>
          <w:rFonts w:ascii="Times New Roman" w:hAnsi="Times New Roman" w:cs="Times New Roman"/>
          <w:noProof/>
          <w:sz w:val="24"/>
          <w:lang w:val="de-DE"/>
        </w:rPr>
        <w:t>(Allen, Josephs, &amp; Turner, 2000; Bénar et al., 2003; Iannotti, Pittau, Michel, Vulliemoz, &amp; Grouiller, 2014; Ihalainen et al., 2015)</w:t>
      </w:r>
      <w:r w:rsidR="002B5764" w:rsidRPr="00F4550C">
        <w:rPr>
          <w:rFonts w:ascii="Times New Roman" w:hAnsi="Times New Roman" w:cs="Times New Roman"/>
          <w:sz w:val="24"/>
        </w:rPr>
        <w:fldChar w:fldCharType="end"/>
      </w:r>
      <w:r w:rsidR="00382269" w:rsidRPr="00F4550C">
        <w:rPr>
          <w:rFonts w:ascii="Times New Roman" w:hAnsi="Times New Roman" w:cs="Times New Roman"/>
          <w:sz w:val="24"/>
          <w:lang w:val="de-DE"/>
        </w:rPr>
        <w:t>.</w:t>
      </w:r>
      <w:r w:rsidR="006452B5" w:rsidRPr="00F4550C">
        <w:rPr>
          <w:rFonts w:ascii="Times New Roman" w:hAnsi="Times New Roman" w:cs="Times New Roman"/>
          <w:sz w:val="24"/>
          <w:lang w:val="de-DE"/>
        </w:rPr>
        <w:t xml:space="preserve"> </w:t>
      </w:r>
      <w:r w:rsidR="006452B5" w:rsidRPr="00F4550C">
        <w:rPr>
          <w:rFonts w:ascii="Times New Roman" w:hAnsi="Times New Roman" w:cs="Times New Roman"/>
          <w:sz w:val="24"/>
        </w:rPr>
        <w:t>The</w:t>
      </w:r>
      <w:r w:rsidR="00231791" w:rsidRPr="00F4550C">
        <w:rPr>
          <w:rFonts w:ascii="Times New Roman" w:hAnsi="Times New Roman" w:cs="Times New Roman"/>
          <w:sz w:val="24"/>
        </w:rPr>
        <w:t xml:space="preserve"> two most </w:t>
      </w:r>
      <w:r w:rsidR="00113B0F" w:rsidRPr="00F4550C">
        <w:rPr>
          <w:rFonts w:ascii="Times New Roman" w:hAnsi="Times New Roman" w:cs="Times New Roman"/>
          <w:sz w:val="24"/>
        </w:rPr>
        <w:t>impactful</w:t>
      </w:r>
      <w:r w:rsidR="00231791" w:rsidRPr="00F4550C">
        <w:rPr>
          <w:rFonts w:ascii="Times New Roman" w:hAnsi="Times New Roman" w:cs="Times New Roman"/>
          <w:sz w:val="24"/>
        </w:rPr>
        <w:t xml:space="preserve"> artefacts for</w:t>
      </w:r>
      <w:r w:rsidR="006452B5" w:rsidRPr="00F4550C">
        <w:rPr>
          <w:rFonts w:ascii="Times New Roman" w:hAnsi="Times New Roman" w:cs="Times New Roman"/>
          <w:sz w:val="24"/>
        </w:rPr>
        <w:t xml:space="preserve"> the EEG are caused by</w:t>
      </w:r>
      <w:r w:rsidR="009C7CCB" w:rsidRPr="00F4550C">
        <w:rPr>
          <w:rFonts w:ascii="Times New Roman" w:hAnsi="Times New Roman" w:cs="Times New Roman"/>
          <w:sz w:val="24"/>
        </w:rPr>
        <w:t xml:space="preserve"> the</w:t>
      </w:r>
      <w:r w:rsidR="006452B5" w:rsidRPr="00F4550C">
        <w:rPr>
          <w:rFonts w:ascii="Times New Roman" w:hAnsi="Times New Roman" w:cs="Times New Roman"/>
          <w:sz w:val="24"/>
        </w:rPr>
        <w:t xml:space="preserve"> magnetic gradients </w:t>
      </w:r>
      <w:r w:rsidR="009C7CCB" w:rsidRPr="00F4550C">
        <w:rPr>
          <w:rFonts w:ascii="Times New Roman" w:hAnsi="Times New Roman" w:cs="Times New Roman"/>
          <w:sz w:val="24"/>
        </w:rPr>
        <w:t>during volume acquisition</w:t>
      </w:r>
      <w:r w:rsidR="006452B5" w:rsidRPr="00F4550C">
        <w:rPr>
          <w:rFonts w:ascii="Times New Roman" w:hAnsi="Times New Roman" w:cs="Times New Roman"/>
          <w:sz w:val="24"/>
        </w:rPr>
        <w:t xml:space="preserve"> </w:t>
      </w:r>
      <w:r w:rsidR="006452B5" w:rsidRPr="00F4550C">
        <w:rPr>
          <w:rFonts w:ascii="Times New Roman" w:hAnsi="Times New Roman" w:cs="Times New Roman"/>
          <w:sz w:val="24"/>
        </w:rPr>
        <w:fldChar w:fldCharType="begin" w:fldLock="1"/>
      </w:r>
      <w:r w:rsidR="00026DB5" w:rsidRPr="00F4550C">
        <w:rPr>
          <w:rFonts w:ascii="Times New Roman" w:hAnsi="Times New Roman" w:cs="Times New Roman"/>
          <w:sz w:val="24"/>
        </w:rPr>
        <w:instrText>ADDIN CSL_CITATION { "citationItems" : [ { "id" : "ITEM-1", "itemData" : { "DOI" : "10.1016/J.NEUROIMAGE.2009.01.029", "ISSN" : "1053-8119", "abstract" : "Implementation of concurrent functional magnetic resonance imaging (fMRI) and electroencephalography (EEG) recording results in the generation of large artefacts that can compromise the quality of EEG data. While much effort has been devoted towards studying the temporal variation of the artefact waveforms produced by time-varying magnetic field gradients, the spatial variation of the artefact voltage across EEG leads has not previously been investigated in any depth. The aim of this work is to develop an improved understanding of the spatial characteristics of the gradient artefacts and the mechanism which underlies their generation. This paper therefore presents physical models of the artefacts produced by the temporally-varying magnetic field gradients required for MRI. Novel analytic expressions for the artefact voltage that account for realistic shifts and rotations of the human head were calculated from electromagnetic theory, assuming a spherical, homogeneous head and longitudinal wirepaths for the EEG cap. These were then corroborated by comparison with numerical simulations using actual EEG wirepaths and with experimental measurements on an agar phantom and human head. The numerical simulations produced accurate reproductions of experimentally measured spatial patterns for both the spherical phantom and human head in a variety of orientations and gradient fields; correlation coefficients were as high as 0.98 for the phantom and 0.95 for the human head. Furthermore, it was determined that artefact voltages for both longitudinal and transverse gradients could be decreased by adjusting the subject's axial position with respect to the gradient coils. The accuracy of the modelled spatial maps along with the ability to model gradient artefacts for any given head orientation are a step towards developing improved artefact correction algorithms that incorporate motion tracking of the subject and selective filtering based on calculated spatial artefact templates, leading to greater fidelity in simultaneous EEG/fMRI data.", "author" : [ { "dropping-particle" : "", "family" : "Yan", "given" : "Winston X.", "non-dropping-particle" : "", "parse-names" : false, "suffix" : "" }, { "dropping-particle" : "", "family" : "Mullinger", "given" : "Karen J.", "non-dropping-particle" : "", "parse-names" : false, "suffix" : "" }, { "dropping-particle" : "", "family" : "Brookes", "given" : "Matt J.", "non-dropping-particle" : "", "parse-names" : false, "suffix" : "" }, { "dropping-particle" : "", "family" : "Bowtell", "given" : "Richard", "non-dropping-particle" : "", "parse-names" : false, "suffix" : "" } ], "container-title" : "NeuroImage", "id" : "ITEM-1", "issue" : "2", "issued" : { "date-parts" : [ [ "2009", "6", "1" ] ] }, "page" : "459-471", "publisher" : "Academic Press", "title" : "Understanding gradient artefacts in simultaneous EEG/fMRI", "type" : "article-journal", "volume" : "46" }, "uris" : [ "http://www.mendeley.com/documents/?uuid=0ce48010-b31c-34eb-afff-0c9193e5c942" ] } ], "mendeley" : { "formattedCitation" : "(Yan, Mullinger, Brookes, &amp; Bowtell, 2009)", "manualFormatting" : "(i.e., gradient artefacts; Yan, Mullinger, Brookes, &amp; Bowtell, 2009)", "plainTextFormattedCitation" : "(Yan, Mullinger, Brookes, &amp; Bowtell, 2009)", "previouslyFormattedCitation" : "(Yan, Mullinger, Brookes, &amp; Bowtell, 2009)" }, "properties" : {  }, "schema" : "https://github.com/citation-style-language/schema/raw/master/csl-citation.json" }</w:instrText>
      </w:r>
      <w:r w:rsidR="006452B5" w:rsidRPr="00F4550C">
        <w:rPr>
          <w:rFonts w:ascii="Times New Roman" w:hAnsi="Times New Roman" w:cs="Times New Roman"/>
          <w:sz w:val="24"/>
        </w:rPr>
        <w:fldChar w:fldCharType="separate"/>
      </w:r>
      <w:r w:rsidR="006452B5" w:rsidRPr="00F4550C">
        <w:rPr>
          <w:rFonts w:ascii="Times New Roman" w:hAnsi="Times New Roman" w:cs="Times New Roman"/>
          <w:noProof/>
          <w:sz w:val="24"/>
        </w:rPr>
        <w:t>(</w:t>
      </w:r>
      <w:r w:rsidR="009C7CCB" w:rsidRPr="00F4550C">
        <w:rPr>
          <w:rFonts w:ascii="Times New Roman" w:hAnsi="Times New Roman" w:cs="Times New Roman"/>
          <w:noProof/>
          <w:sz w:val="24"/>
        </w:rPr>
        <w:t>i.e.</w:t>
      </w:r>
      <w:r w:rsidR="00026DB5" w:rsidRPr="00F4550C">
        <w:rPr>
          <w:rFonts w:ascii="Times New Roman" w:hAnsi="Times New Roman" w:cs="Times New Roman"/>
          <w:noProof/>
          <w:sz w:val="24"/>
        </w:rPr>
        <w:t>,</w:t>
      </w:r>
      <w:r w:rsidR="009C7CCB" w:rsidRPr="00F4550C">
        <w:rPr>
          <w:rFonts w:ascii="Times New Roman" w:hAnsi="Times New Roman" w:cs="Times New Roman"/>
          <w:noProof/>
          <w:sz w:val="24"/>
        </w:rPr>
        <w:t xml:space="preserve"> gradient artefacts; </w:t>
      </w:r>
      <w:r w:rsidR="006452B5" w:rsidRPr="00F4550C">
        <w:rPr>
          <w:rFonts w:ascii="Times New Roman" w:hAnsi="Times New Roman" w:cs="Times New Roman"/>
          <w:noProof/>
          <w:sz w:val="24"/>
        </w:rPr>
        <w:t>Yan, Mullinger, Brookes, &amp; Bowtell, 2009)</w:t>
      </w:r>
      <w:r w:rsidR="006452B5" w:rsidRPr="00F4550C">
        <w:rPr>
          <w:rFonts w:ascii="Times New Roman" w:hAnsi="Times New Roman" w:cs="Times New Roman"/>
          <w:sz w:val="24"/>
        </w:rPr>
        <w:fldChar w:fldCharType="end"/>
      </w:r>
      <w:r w:rsidR="009C7CCB" w:rsidRPr="00F4550C">
        <w:rPr>
          <w:rFonts w:ascii="Times New Roman" w:hAnsi="Times New Roman" w:cs="Times New Roman"/>
          <w:sz w:val="24"/>
        </w:rPr>
        <w:t xml:space="preserve"> </w:t>
      </w:r>
      <w:r w:rsidR="006452B5" w:rsidRPr="00F4550C">
        <w:rPr>
          <w:rFonts w:ascii="Times New Roman" w:hAnsi="Times New Roman" w:cs="Times New Roman"/>
          <w:sz w:val="24"/>
        </w:rPr>
        <w:t>and elect</w:t>
      </w:r>
      <w:r w:rsidR="009C7CCB" w:rsidRPr="00F4550C">
        <w:rPr>
          <w:rFonts w:ascii="Times New Roman" w:hAnsi="Times New Roman" w:cs="Times New Roman"/>
          <w:sz w:val="24"/>
        </w:rPr>
        <w:t xml:space="preserve">romotive forces that are active as a result of moving electric </w:t>
      </w:r>
      <w:r w:rsidR="00BF0919" w:rsidRPr="00F4550C">
        <w:rPr>
          <w:rFonts w:ascii="Times New Roman" w:hAnsi="Times New Roman" w:cs="Times New Roman"/>
          <w:sz w:val="24"/>
        </w:rPr>
        <w:t xml:space="preserve">charges </w:t>
      </w:r>
      <w:r w:rsidR="00231791" w:rsidRPr="00F4550C">
        <w:rPr>
          <w:rFonts w:ascii="Times New Roman" w:hAnsi="Times New Roman" w:cs="Times New Roman"/>
          <w:sz w:val="24"/>
        </w:rPr>
        <w:t>with</w:t>
      </w:r>
      <w:r w:rsidR="009C7CCB" w:rsidRPr="00F4550C">
        <w:rPr>
          <w:rFonts w:ascii="Times New Roman" w:hAnsi="Times New Roman" w:cs="Times New Roman"/>
          <w:sz w:val="24"/>
        </w:rPr>
        <w:t xml:space="preserve">in the magnetic field </w:t>
      </w:r>
      <w:r w:rsidR="009C7CCB" w:rsidRPr="00F4550C">
        <w:rPr>
          <w:rFonts w:ascii="Times New Roman" w:hAnsi="Times New Roman" w:cs="Times New Roman"/>
          <w:sz w:val="24"/>
        </w:rPr>
        <w:fldChar w:fldCharType="begin" w:fldLock="1"/>
      </w:r>
      <w:r w:rsidR="00F9327A" w:rsidRPr="00F4550C">
        <w:rPr>
          <w:rFonts w:ascii="Times New Roman" w:hAnsi="Times New Roman" w:cs="Times New Roman"/>
          <w:sz w:val="24"/>
        </w:rPr>
        <w:instrText>ADDIN CSL_CITATION { "citationItems" : [ { "id" : "ITEM-1", "itemData" : { "DOI" : "10.1007/s10548-014-0409-z", "ISSN" : "15736792", "PMID" : "25307731", "abstract" : "One of the major artifact corrupting electroencephalogram (EEG) acquired during functional magnetic resonance imaging (fMRI) is the pulse artifact (PA). It is mainly due to the motion of the head and attached electrodes and wires in the magnetic field occurring after each heartbeat. In this study we propose a novel method to improve PA detection by considering the strong gradient and inversed polarity between left and right EEG electrodes. We acquired high-density EEG-fMRI (256 electrodes) with simultaneous electrocardiogram (ECG) at 3\u00a0T. PA was estimated as the voltage difference between right and left signals from the electrodes showing the strongest artifact (facial and temporal). Peaks were detected on this estimated signal and compared to the peaks in the ECG recording. We analyzed data from eleven healthy subjects, two epileptic patients and four healthy subjects with an insulating layer between electrodes and scalp. The accuracy of the two methods was assessed with three criteria: (i) standard deviation, (ii) kurtosis and (iii) confinement into the physiological range of the inter-peak intervals. We also checked whether the new method has an influence on the identification of epileptic spikes. Results show that estimated PA improved artifact detection in 15/17 cases, when compared to the ECG method. Moreover, epileptic spike identification was not altered by the correction. The proposed method improves the detection of pulse-related artifacts, particularly crucial when the ECG is of poor quality or cannot be recorded. It will contribute to enhance the quality of the EEG increasing the reliability of EEG-informed fMRI analysis.", "author" : [ { "dropping-particle" : "", "family" : "Iannotti", "given" : "Giannina R.", "non-dropping-particle" : "", "parse-names" : false, "suffix" : "" }, { "dropping-particle" : "", "family" : "Pittau", "given" : "Francesca", "non-dropping-particle" : "", "parse-names" : false, "suffix" : "" }, { "dropping-particle" : "", "family" : "Michel", "given" : "Christoph M.", "non-dropping-particle" : "", "parse-names" : false, "suffix" : "" }, { "dropping-particle" : "", "family" : "Vulliemoz", "given" : "Serge", "non-dropping-particle" : "", "parse-names" : false, "suffix" : "" }, { "dropping-particle" : "", "family" : "Grouiller", "given" : "Fr\u00e9d\u00e9ric", "non-dropping-particle" : "", "parse-names" : false, "suffix" : "" } ], "container-title" : "Brain Topography", "id" : "ITEM-1", "issue" : "1", "issued" : { "date-parts" : [ [ "2014" ] ] }, "page" : "21-32", "title" : "Pulse Artifact Detection in Simultaneous EEG\u2013fMRI Recording Based on EEG Map Topography", "type" : "article-journal", "volume" : "28" }, "uris" : [ "http://www.mendeley.com/documents/?uuid=9d9643a1-65fa-41b5-8bd0-169fcf8808a6" ] }, { "id" : "ITEM-2", "itemData" : { "DOI" : "10.1016/J.NEUROIMAGE.2012.12.070", "ISSN" : "1053-8119", "abstract" : "EEG recordings made during concurrent fMRI are confounded by the pulse artefact (PA), which although smaller than the gradient artefact is often more problematic because of its variability over multiple cardiac cycles. A better understanding of the PA is needed in order to generate improved methods for reducing its effect in EEG\u2013fMRI experiments. Here we performed a study aimed at identifying the relative contributions of three putative sources of the PA (cardiac-pulse-driven head rotation, the Hall effect due to pulsatile blood flow and pulse-driven expansion of the scalp) to its amplitude and variability. EEG recordings were made from 6 subjects lying in a 3T scanner. Accelerometers were fixed on the forehead and temple to monitor head motion. A bite-bar and vacuum cushion were used to restrain the head, thus greatly attenuating the contribution of cardiac-driven head rotation to the PA, while an insulating layer placed between the head and the EEG electrodes was used to eliminate the Hall voltage contribution. Using the root mean square (RMS) amplitude of the PA averaged over leads and time as a measure of the PA amplitude, we found that head restraint and insulating layer reduced the PA by 61% and 42%, respectively, when compared with the PA induced with the subject relaxed, indicating that cardiac-pulse-driven head rotation is the dominant source of the PA. With both the insulating layer and head restraint in place, the PA was reduced in RMS amplitude by 78% compared with the relaxed condition, the remaining PA contribution resulting from scalp expansion or residual head motion. The variance of the PA across cardiac cycles was more strongly reduced by the insulating layer than the head restraint, indicating that the flow-induced Hall voltage makes a larger contribution than pulse-driven head rotation to the variability of the PA.", "author" : [ { "dropping-particle" : "", "family" : "Mullinger", "given" : "Karen J.", "non-dropping-particle" : "", "parse-names" : false, "suffix" : "" }, { "dropping-particle" : "", "family" : "Havenhand", "given" : "Jade", "non-dropping-particle" : "", "parse-names" : false, "suffix" : "" }, { "dropping-particle" : "", "family" : "Bowtell", "given" : "Richard", "non-dropping-particle" : "", "parse-names" : false, "suffix" : "" } ], "container-title" : "NeuroImage", "id" : "ITEM-2", "issued" : { "date-parts" : [ [ "2013", "5", "1" ] ] }, "page" : "75-83", "publisher" : "Academic Press", "title" : "Identifying the sources of the pulse artefact in EEG recordings made inside an MR scanner", "type" : "article-journal", "volume" : "71" }, "uris" : [ "http://www.mendeley.com/documents/?uuid=8eb2753d-2361-3a5f-9ca8-6aa56554b626" ] } ], "mendeley" : { "formattedCitation" : "(Iannotti et al., 2014; Mullinger, Havenhand, &amp; Bowtell, 2013)", "manualFormatting" : "(i.e., ballistocardiac artefacts; Iannotti et al., 2014; Mullinger, Havenhand, &amp; Bowtell, 2013)", "plainTextFormattedCitation" : "(Iannotti et al., 2014; Mullinger, Havenhand, &amp; Bowtell, 2013)", "previouslyFormattedCitation" : "(Iannotti et al., 2014; Mullinger, Havenhand, &amp; Bowtell, 2013)" }, "properties" : {  }, "schema" : "https://github.com/citation-style-language/schema/raw/master/csl-citation.json" }</w:instrText>
      </w:r>
      <w:r w:rsidR="009C7CCB" w:rsidRPr="00F4550C">
        <w:rPr>
          <w:rFonts w:ascii="Times New Roman" w:hAnsi="Times New Roman" w:cs="Times New Roman"/>
          <w:sz w:val="24"/>
        </w:rPr>
        <w:fldChar w:fldCharType="separate"/>
      </w:r>
      <w:r w:rsidR="009C7CCB" w:rsidRPr="00F4550C">
        <w:rPr>
          <w:rFonts w:ascii="Times New Roman" w:hAnsi="Times New Roman" w:cs="Times New Roman"/>
          <w:noProof/>
          <w:sz w:val="24"/>
        </w:rPr>
        <w:t>(i.e.</w:t>
      </w:r>
      <w:r w:rsidR="00026DB5" w:rsidRPr="00F4550C">
        <w:rPr>
          <w:rFonts w:ascii="Times New Roman" w:hAnsi="Times New Roman" w:cs="Times New Roman"/>
          <w:noProof/>
          <w:sz w:val="24"/>
        </w:rPr>
        <w:t>,</w:t>
      </w:r>
      <w:r w:rsidR="009C7CCB" w:rsidRPr="00F4550C">
        <w:rPr>
          <w:rFonts w:ascii="Times New Roman" w:hAnsi="Times New Roman" w:cs="Times New Roman"/>
          <w:noProof/>
          <w:sz w:val="24"/>
        </w:rPr>
        <w:t xml:space="preserve"> </w:t>
      </w:r>
      <w:r w:rsidR="002F1F9A" w:rsidRPr="00F4550C">
        <w:rPr>
          <w:rFonts w:ascii="Times New Roman" w:hAnsi="Times New Roman" w:cs="Times New Roman"/>
          <w:noProof/>
          <w:sz w:val="24"/>
        </w:rPr>
        <w:t>ballistocardiac</w:t>
      </w:r>
      <w:r w:rsidR="009C7CCB" w:rsidRPr="00F4550C">
        <w:rPr>
          <w:rFonts w:ascii="Times New Roman" w:hAnsi="Times New Roman" w:cs="Times New Roman"/>
          <w:noProof/>
          <w:sz w:val="24"/>
        </w:rPr>
        <w:t xml:space="preserve"> artefacts; Iannotti et al., 2014; Mullinger, Havenhand, &amp; Bowtell, 2013)</w:t>
      </w:r>
      <w:r w:rsidR="009C7CCB" w:rsidRPr="00F4550C">
        <w:rPr>
          <w:rFonts w:ascii="Times New Roman" w:hAnsi="Times New Roman" w:cs="Times New Roman"/>
          <w:sz w:val="24"/>
        </w:rPr>
        <w:fldChar w:fldCharType="end"/>
      </w:r>
      <w:r w:rsidR="009C7CCB" w:rsidRPr="00F4550C">
        <w:rPr>
          <w:rFonts w:ascii="Times New Roman" w:hAnsi="Times New Roman" w:cs="Times New Roman"/>
          <w:sz w:val="24"/>
        </w:rPr>
        <w:t xml:space="preserve">. </w:t>
      </w:r>
    </w:p>
    <w:p w14:paraId="03F0E150" w14:textId="747CC045" w:rsidR="006B459A" w:rsidRPr="00F4550C" w:rsidRDefault="009C7CCB" w:rsidP="00C0675B">
      <w:pPr>
        <w:spacing w:after="0" w:line="360" w:lineRule="auto"/>
        <w:ind w:firstLine="425"/>
        <w:jc w:val="both"/>
        <w:rPr>
          <w:rFonts w:ascii="Times New Roman" w:hAnsi="Times New Roman" w:cs="Times New Roman"/>
          <w:sz w:val="24"/>
        </w:rPr>
      </w:pPr>
      <w:r w:rsidRPr="00F4550C">
        <w:rPr>
          <w:rFonts w:ascii="Times New Roman" w:hAnsi="Times New Roman" w:cs="Times New Roman"/>
          <w:sz w:val="24"/>
        </w:rPr>
        <w:t>Gradient artefacts</w:t>
      </w:r>
      <w:r w:rsidR="00C0675B" w:rsidRPr="00F4550C">
        <w:rPr>
          <w:rFonts w:ascii="Times New Roman" w:hAnsi="Times New Roman" w:cs="Times New Roman"/>
          <w:sz w:val="24"/>
        </w:rPr>
        <w:t xml:space="preserve"> (GA)</w:t>
      </w:r>
      <w:r w:rsidRPr="00F4550C">
        <w:rPr>
          <w:rFonts w:ascii="Times New Roman" w:hAnsi="Times New Roman" w:cs="Times New Roman"/>
          <w:sz w:val="24"/>
        </w:rPr>
        <w:t xml:space="preserve"> are largely stationary and periodic changes in the EEG signal. They are most striking due to their</w:t>
      </w:r>
      <w:r w:rsidR="00BF0919" w:rsidRPr="00F4550C">
        <w:rPr>
          <w:rFonts w:ascii="Times New Roman" w:hAnsi="Times New Roman" w:cs="Times New Roman"/>
          <w:sz w:val="24"/>
        </w:rPr>
        <w:t xml:space="preserve"> high</w:t>
      </w:r>
      <w:r w:rsidRPr="00F4550C">
        <w:rPr>
          <w:rFonts w:ascii="Times New Roman" w:hAnsi="Times New Roman" w:cs="Times New Roman"/>
          <w:sz w:val="24"/>
        </w:rPr>
        <w:t xml:space="preserve"> amplitude. Moreover, their characteristic shape and occurrence at a rate </w:t>
      </w:r>
      <w:r w:rsidR="00231791" w:rsidRPr="00F4550C">
        <w:rPr>
          <w:rFonts w:ascii="Times New Roman" w:hAnsi="Times New Roman" w:cs="Times New Roman"/>
          <w:sz w:val="24"/>
        </w:rPr>
        <w:t>parallel</w:t>
      </w:r>
      <w:r w:rsidRPr="00F4550C">
        <w:rPr>
          <w:rFonts w:ascii="Times New Roman" w:hAnsi="Times New Roman" w:cs="Times New Roman"/>
          <w:sz w:val="24"/>
        </w:rPr>
        <w:t xml:space="preserve"> to the repetition time (TR) set in the echo-planar imaging (EPI) sequence make them easy to spot.</w:t>
      </w:r>
      <w:r w:rsidR="00FC6165" w:rsidRPr="00F4550C">
        <w:rPr>
          <w:rFonts w:ascii="Times New Roman" w:hAnsi="Times New Roman" w:cs="Times New Roman"/>
          <w:sz w:val="24"/>
        </w:rPr>
        <w:t xml:space="preserve"> By contrast, </w:t>
      </w:r>
      <w:proofErr w:type="spellStart"/>
      <w:r w:rsidR="002F1F9A" w:rsidRPr="00F4550C">
        <w:rPr>
          <w:rFonts w:ascii="Times New Roman" w:hAnsi="Times New Roman" w:cs="Times New Roman"/>
          <w:sz w:val="24"/>
        </w:rPr>
        <w:t>ballistocardiac</w:t>
      </w:r>
      <w:proofErr w:type="spellEnd"/>
      <w:r w:rsidR="00FC6165" w:rsidRPr="00F4550C">
        <w:rPr>
          <w:rFonts w:ascii="Times New Roman" w:hAnsi="Times New Roman" w:cs="Times New Roman"/>
          <w:sz w:val="24"/>
        </w:rPr>
        <w:t xml:space="preserve"> artefacts</w:t>
      </w:r>
      <w:r w:rsidR="009143A4" w:rsidRPr="00F4550C">
        <w:rPr>
          <w:rFonts w:ascii="Times New Roman" w:hAnsi="Times New Roman" w:cs="Times New Roman"/>
          <w:sz w:val="24"/>
        </w:rPr>
        <w:t xml:space="preserve"> (BCA)</w:t>
      </w:r>
      <w:r w:rsidR="00FC6165" w:rsidRPr="00F4550C">
        <w:rPr>
          <w:rFonts w:ascii="Times New Roman" w:hAnsi="Times New Roman" w:cs="Times New Roman"/>
          <w:sz w:val="24"/>
        </w:rPr>
        <w:t xml:space="preserve"> arise from small movements of electric </w:t>
      </w:r>
      <w:r w:rsidR="00BF0919" w:rsidRPr="00F4550C">
        <w:rPr>
          <w:rFonts w:ascii="Times New Roman" w:hAnsi="Times New Roman" w:cs="Times New Roman"/>
          <w:sz w:val="24"/>
        </w:rPr>
        <w:t xml:space="preserve">charges </w:t>
      </w:r>
      <w:r w:rsidR="00FC6165" w:rsidRPr="00F4550C">
        <w:rPr>
          <w:rFonts w:ascii="Times New Roman" w:hAnsi="Times New Roman" w:cs="Times New Roman"/>
          <w:sz w:val="24"/>
        </w:rPr>
        <w:t xml:space="preserve">within the magnetic field </w:t>
      </w:r>
      <w:r w:rsidR="00FC6165" w:rsidRPr="00F4550C">
        <w:rPr>
          <w:rFonts w:ascii="Times New Roman" w:hAnsi="Times New Roman" w:cs="Times New Roman"/>
          <w:sz w:val="24"/>
        </w:rPr>
        <w:fldChar w:fldCharType="begin" w:fldLock="1"/>
      </w:r>
      <w:r w:rsidR="00A7343B" w:rsidRPr="00F4550C">
        <w:rPr>
          <w:rFonts w:ascii="Times New Roman" w:hAnsi="Times New Roman" w:cs="Times New Roman"/>
          <w:sz w:val="24"/>
        </w:rPr>
        <w:instrText>ADDIN CSL_CITATION { "citationItems" : [ { "id" : "ITEM-1", "itemData" : { "DOI" : "10.1002/hbm.20891", "ISSN" : "10659471", "author" : [ { "dropping-particle" : "", "family" : "Yan", "given" : "Winston X.", "non-dropping-particle" : "", "parse-names" : false, "suffix" : "" }, { "dropping-particle" : "", "family" : "Mullinger", "given" : "Karen J.", "non-dropping-particle" : "", "parse-names" : false, "suffix" : "" }, { "dropping-particle" : "", "family" : "Geirsdottir", "given" : "Gerda B.", "non-dropping-particle" : "", "parse-names" : false, "suffix" : "" }, { "dropping-particle" : "", "family" : "Bowtell", "given" : "Richard", "non-dropping-particle" : "", "parse-names" : false, "suffix" : "" } ], "container-title" : "Human Brain Mapping", "id" : "ITEM-1", "issued" : { "date-parts" : [ [ "2009" ] ] }, "page" : "NA-NA", "title" : "Physical modeling of pulse artefact sources in simultaneous EEG/fMRI", "type" : "article-journal" }, "uris" : [ "http://www.mendeley.com/documents/?uuid=6ec3f54a-ca26-37d0-a3e5-3272f5e71584" ] }, { "id" : "ITEM-2", "itemData" : { "DOI" : "10.1016/J.NEUROIMAGE.2012.12.070", "ISSN" : "1053-8119", "abstract" : "EEG recordings made during concurrent fMRI are confounded by the pulse artefact (PA), which although smaller than the gradient artefact is often more problematic because of its variability over multiple cardiac cycles. A better understanding of the PA is needed in order to generate improved methods for reducing its effect in EEG\u2013fMRI experiments. Here we performed a study aimed at identifying the relative contributions of three putative sources of the PA (cardiac-pulse-driven head rotation, the Hall effect due to pulsatile blood flow and pulse-driven expansion of the scalp) to its amplitude and variability. EEG recordings were made from 6 subjects lying in a 3T scanner. Accelerometers were fixed on the forehead and temple to monitor head motion. A bite-bar and vacuum cushion were used to restrain the head, thus greatly attenuating the contribution of cardiac-driven head rotation to the PA, while an insulating layer placed between the head and the EEG electrodes was used to eliminate the Hall voltage contribution. Using the root mean square (RMS) amplitude of the PA averaged over leads and time as a measure of the PA amplitude, we found that head restraint and insulating layer reduced the PA by 61% and 42%, respectively, when compared with the PA induced with the subject relaxed, indicating that cardiac-pulse-driven head rotation is the dominant source of the PA. With both the insulating layer and head restraint in place, the PA was reduced in RMS amplitude by 78% compared with the relaxed condition, the remaining PA contribution resulting from scalp expansion or residual head motion. The variance of the PA across cardiac cycles was more strongly reduced by the insulating layer than the head restraint, indicating that the flow-induced Hall voltage makes a larger contribution than pulse-driven head rotation to the variability of the PA.", "author" : [ { "dropping-particle" : "", "family" : "Mullinger", "given" : "Karen J.", "non-dropping-particle" : "", "parse-names" : false, "suffix" : "" }, { "dropping-particle" : "", "family" : "Havenhand", "given" : "Jade", "non-dropping-particle" : "", "parse-names" : false, "suffix" : "" }, { "dropping-particle" : "", "family" : "Bowtell", "given" : "Richard", "non-dropping-particle" : "", "parse-names" : false, "suffix" : "" } ], "container-title" : "NeuroImage", "id" : "ITEM-2", "issued" : { "date-parts" : [ [ "2013", "5", "1" ] ] }, "page" : "75-83", "publisher" : "Academic Press", "title" : "Identifying the sources of the pulse artefact in EEG recordings made inside an MR scanner", "type" : "article-journal", "volume" : "71" }, "uris" : [ "http://www.mendeley.com/documents/?uuid=8eb2753d-2361-3a5f-9ca8-6aa56554b626" ] } ], "mendeley" : { "formattedCitation" : "(Mullinger, Havenhand, et al., 2013; Yan, Mullinger, Geirsdottir, &amp; Bowtell, 2009)", "plainTextFormattedCitation" : "(Mullinger, Havenhand, et al., 2013; Yan, Mullinger, Geirsdottir, &amp; Bowtell, 2009)", "previouslyFormattedCitation" : "(Mullinger, Havenhand, et al., 2013; Yan, Mullinger, Geirsdottir, &amp; Bowtell, 2009)" }, "properties" : {  }, "schema" : "https://github.com/citation-style-language/schema/raw/master/csl-citation.json" }</w:instrText>
      </w:r>
      <w:r w:rsidR="00FC6165" w:rsidRPr="00F4550C">
        <w:rPr>
          <w:rFonts w:ascii="Times New Roman" w:hAnsi="Times New Roman" w:cs="Times New Roman"/>
          <w:sz w:val="24"/>
        </w:rPr>
        <w:fldChar w:fldCharType="separate"/>
      </w:r>
      <w:r w:rsidR="00A7343B" w:rsidRPr="00F4550C">
        <w:rPr>
          <w:rFonts w:ascii="Times New Roman" w:hAnsi="Times New Roman" w:cs="Times New Roman"/>
          <w:noProof/>
          <w:sz w:val="24"/>
        </w:rPr>
        <w:t>(Mullinger, Havenhand, et al., 2013; Yan, Mullinger, Geirsdottir, &amp; Bowtell, 2009)</w:t>
      </w:r>
      <w:r w:rsidR="00FC6165" w:rsidRPr="00F4550C">
        <w:rPr>
          <w:rFonts w:ascii="Times New Roman" w:hAnsi="Times New Roman" w:cs="Times New Roman"/>
          <w:sz w:val="24"/>
        </w:rPr>
        <w:fldChar w:fldCharType="end"/>
      </w:r>
      <w:r w:rsidR="00FC6165" w:rsidRPr="00F4550C">
        <w:rPr>
          <w:rFonts w:ascii="Times New Roman" w:hAnsi="Times New Roman" w:cs="Times New Roman"/>
          <w:sz w:val="24"/>
        </w:rPr>
        <w:t xml:space="preserve">. </w:t>
      </w:r>
      <w:r w:rsidR="00170A14" w:rsidRPr="00F4550C">
        <w:rPr>
          <w:rFonts w:ascii="Times New Roman" w:hAnsi="Times New Roman" w:cs="Times New Roman"/>
          <w:sz w:val="24"/>
        </w:rPr>
        <w:t>Most</w:t>
      </w:r>
      <w:r w:rsidR="0028618B" w:rsidRPr="00F4550C">
        <w:rPr>
          <w:rFonts w:ascii="Times New Roman" w:hAnsi="Times New Roman" w:cs="Times New Roman"/>
          <w:sz w:val="24"/>
        </w:rPr>
        <w:t xml:space="preserve"> notable</w:t>
      </w:r>
      <w:r w:rsidR="00170A14" w:rsidRPr="00F4550C">
        <w:rPr>
          <w:rFonts w:ascii="Times New Roman" w:hAnsi="Times New Roman" w:cs="Times New Roman"/>
          <w:sz w:val="24"/>
        </w:rPr>
        <w:t xml:space="preserve"> in terms of severity of EEG signal distortion</w:t>
      </w:r>
      <w:r w:rsidR="0028618B" w:rsidRPr="00F4550C">
        <w:rPr>
          <w:rFonts w:ascii="Times New Roman" w:hAnsi="Times New Roman" w:cs="Times New Roman"/>
          <w:sz w:val="24"/>
        </w:rPr>
        <w:t xml:space="preserve"> are vibrations resulting from the MRI’s helium pump </w:t>
      </w:r>
      <w:r w:rsidR="0028618B" w:rsidRPr="00F4550C">
        <w:rPr>
          <w:rFonts w:ascii="Times New Roman" w:hAnsi="Times New Roman" w:cs="Times New Roman"/>
          <w:sz w:val="24"/>
        </w:rPr>
        <w:fldChar w:fldCharType="begin" w:fldLock="1"/>
      </w:r>
      <w:r w:rsidR="0028618B" w:rsidRPr="00F4550C">
        <w:rPr>
          <w:rFonts w:ascii="Times New Roman" w:hAnsi="Times New Roman" w:cs="Times New Roman"/>
          <w:sz w:val="24"/>
        </w:rPr>
        <w:instrText>ADDIN CSL_CITATION { "citationItems" : [ { "id" : "ITEM-1", "itemData" : { "DOI" : "10.1007/s10548-014-0408-0", "ISSN" : "0896-0267", "author" : [ { "dropping-particle" : "", "family" : "Rothl\u00fcbbers", "given" : "Sven", "non-dropping-particle" : "", "parse-names" : false, "suffix" : "" }, { "dropping-particle" : "", "family" : "Relvas", "given" : "V\u00e2nia", "non-dropping-particle" : "", "parse-names" : false, "suffix" : "" }, { "dropping-particle" : "", "family" : "Leal", "given" : "Alberto", "non-dropping-particle" : "", "parse-names" : false, "suffix" : "" }, { "dropping-particle" : "", "family" : "Murta", "given" : "Teresa", "non-dropping-particle" : "", "parse-names" : false, "suffix" : "" }, { "dropping-particle" : "", "family" : "Lemieux", "given" : "Louis", "non-dropping-particle" : "", "parse-names" : false, "suffix" : "" }, { "dropping-particle" : "", "family" : "Figueiredo", "given" : "Patr\u00edcia", "non-dropping-particle" : "", "parse-names" : false, "suffix" : "" } ], "container-title" : "Brain Topography", "id" : "ITEM-1", "issue" : "2", "issued" : { "date-parts" : [ [ "2015", "3", "26" ] ] }, "page" : "208-220", "title" : "Characterisation and Reduction of the EEG Artefact Caused by the Helium Cooling Pump in the MR Environment: Validation in Epilepsy Patient Data", "type" : "article-journal", "volume" : "28" }, "uris" : [ "http://www.mendeley.com/documents/?uuid=d84ae061-3fbf-3958-a1f0-1ed7ecc506c3" ] } ], "mendeley" : { "formattedCitation" : "(Rothl\u00fcbbers et al., 2015)", "plainTextFormattedCitation" : "(Rothl\u00fcbbers et al., 2015)", "previouslyFormattedCitation" : "(Rothl\u00fcbbers et al., 2015)" }, "properties" : {  }, "schema" : "https://github.com/citation-style-language/schema/raw/master/csl-citation.json" }</w:instrText>
      </w:r>
      <w:r w:rsidR="0028618B" w:rsidRPr="00F4550C">
        <w:rPr>
          <w:rFonts w:ascii="Times New Roman" w:hAnsi="Times New Roman" w:cs="Times New Roman"/>
          <w:sz w:val="24"/>
        </w:rPr>
        <w:fldChar w:fldCharType="separate"/>
      </w:r>
      <w:r w:rsidR="0028618B" w:rsidRPr="00F4550C">
        <w:rPr>
          <w:rFonts w:ascii="Times New Roman" w:hAnsi="Times New Roman" w:cs="Times New Roman"/>
          <w:noProof/>
          <w:sz w:val="24"/>
        </w:rPr>
        <w:t>(Rothlübbers et al., 2015)</w:t>
      </w:r>
      <w:r w:rsidR="0028618B" w:rsidRPr="00F4550C">
        <w:rPr>
          <w:rFonts w:ascii="Times New Roman" w:hAnsi="Times New Roman" w:cs="Times New Roman"/>
          <w:sz w:val="24"/>
        </w:rPr>
        <w:fldChar w:fldCharType="end"/>
      </w:r>
      <w:r w:rsidR="0028618B" w:rsidRPr="00F4550C">
        <w:rPr>
          <w:rFonts w:ascii="Times New Roman" w:hAnsi="Times New Roman" w:cs="Times New Roman"/>
          <w:sz w:val="24"/>
        </w:rPr>
        <w:t>.</w:t>
      </w:r>
      <w:r w:rsidR="00170A14" w:rsidRPr="00F4550C">
        <w:rPr>
          <w:rFonts w:ascii="Times New Roman" w:hAnsi="Times New Roman" w:cs="Times New Roman"/>
          <w:sz w:val="24"/>
        </w:rPr>
        <w:t xml:space="preserve"> These are handily prevented by temporarily turning off the helium pump during simultaneous </w:t>
      </w:r>
      <w:r w:rsidR="005B664F" w:rsidRPr="00F4550C">
        <w:rPr>
          <w:rFonts w:ascii="Times New Roman" w:hAnsi="Times New Roman" w:cs="Times New Roman"/>
          <w:sz w:val="24"/>
        </w:rPr>
        <w:t>data acquisition</w:t>
      </w:r>
      <w:r w:rsidR="00170A14" w:rsidRPr="00F4550C">
        <w:rPr>
          <w:rFonts w:ascii="Times New Roman" w:hAnsi="Times New Roman" w:cs="Times New Roman"/>
          <w:sz w:val="24"/>
        </w:rPr>
        <w:t>.</w:t>
      </w:r>
      <w:r w:rsidR="00FC6165" w:rsidRPr="00F4550C">
        <w:rPr>
          <w:rFonts w:ascii="Times New Roman" w:hAnsi="Times New Roman" w:cs="Times New Roman"/>
          <w:sz w:val="24"/>
        </w:rPr>
        <w:t xml:space="preserve"> Yet, smaller </w:t>
      </w:r>
      <w:r w:rsidR="00170A14" w:rsidRPr="00F4550C">
        <w:rPr>
          <w:rFonts w:ascii="Times New Roman" w:hAnsi="Times New Roman" w:cs="Times New Roman"/>
          <w:sz w:val="24"/>
        </w:rPr>
        <w:t>motions, such as subject movement,</w:t>
      </w:r>
      <w:r w:rsidR="00FC6165" w:rsidRPr="00F4550C">
        <w:rPr>
          <w:rFonts w:ascii="Times New Roman" w:hAnsi="Times New Roman" w:cs="Times New Roman"/>
          <w:sz w:val="24"/>
        </w:rPr>
        <w:t xml:space="preserve"> also account for </w:t>
      </w:r>
      <w:r w:rsidR="009143A4" w:rsidRPr="00F4550C">
        <w:rPr>
          <w:rFonts w:ascii="Times New Roman" w:hAnsi="Times New Roman" w:cs="Times New Roman"/>
          <w:sz w:val="24"/>
        </w:rPr>
        <w:t>BCA</w:t>
      </w:r>
      <w:r w:rsidR="00FC6165" w:rsidRPr="00F4550C">
        <w:rPr>
          <w:rFonts w:ascii="Times New Roman" w:hAnsi="Times New Roman" w:cs="Times New Roman"/>
          <w:sz w:val="24"/>
        </w:rPr>
        <w:t xml:space="preserve">. Displacements </w:t>
      </w:r>
      <w:r w:rsidR="0028618B" w:rsidRPr="00F4550C">
        <w:rPr>
          <w:rFonts w:ascii="Times New Roman" w:hAnsi="Times New Roman" w:cs="Times New Roman"/>
          <w:sz w:val="24"/>
        </w:rPr>
        <w:t xml:space="preserve">of electrodes due to cerebral blood flow, </w:t>
      </w:r>
      <w:r w:rsidR="00FC6165" w:rsidRPr="00F4550C">
        <w:rPr>
          <w:rFonts w:ascii="Times New Roman" w:hAnsi="Times New Roman" w:cs="Times New Roman"/>
          <w:sz w:val="24"/>
        </w:rPr>
        <w:t xml:space="preserve">head </w:t>
      </w:r>
      <w:r w:rsidR="00170A14" w:rsidRPr="00F4550C">
        <w:rPr>
          <w:rFonts w:ascii="Times New Roman" w:hAnsi="Times New Roman" w:cs="Times New Roman"/>
          <w:sz w:val="24"/>
        </w:rPr>
        <w:t>motion</w:t>
      </w:r>
      <w:r w:rsidR="0028618B" w:rsidRPr="00F4550C">
        <w:rPr>
          <w:rFonts w:ascii="Times New Roman" w:hAnsi="Times New Roman" w:cs="Times New Roman"/>
          <w:sz w:val="24"/>
        </w:rPr>
        <w:t xml:space="preserve"> and muscle contraction pose a</w:t>
      </w:r>
      <w:r w:rsidR="00170A14" w:rsidRPr="00F4550C">
        <w:rPr>
          <w:rFonts w:ascii="Times New Roman" w:hAnsi="Times New Roman" w:cs="Times New Roman"/>
          <w:sz w:val="24"/>
        </w:rPr>
        <w:t xml:space="preserve"> serious problem to the data quality</w:t>
      </w:r>
      <w:r w:rsidR="0028618B" w:rsidRPr="00F4550C">
        <w:rPr>
          <w:rFonts w:ascii="Times New Roman" w:hAnsi="Times New Roman" w:cs="Times New Roman"/>
          <w:sz w:val="24"/>
        </w:rPr>
        <w:t xml:space="preserve">. </w:t>
      </w:r>
      <w:r w:rsidR="00170A14" w:rsidRPr="00F4550C">
        <w:rPr>
          <w:rFonts w:ascii="Times New Roman" w:hAnsi="Times New Roman" w:cs="Times New Roman"/>
          <w:sz w:val="24"/>
        </w:rPr>
        <w:t>D</w:t>
      </w:r>
      <w:r w:rsidR="006B459A" w:rsidRPr="00F4550C">
        <w:rPr>
          <w:rFonts w:ascii="Times New Roman" w:hAnsi="Times New Roman" w:cs="Times New Roman"/>
          <w:sz w:val="24"/>
        </w:rPr>
        <w:t xml:space="preserve">ue to its electrically conductive properties, </w:t>
      </w:r>
      <w:r w:rsidR="0028618B" w:rsidRPr="00F4550C">
        <w:rPr>
          <w:rFonts w:ascii="Times New Roman" w:hAnsi="Times New Roman" w:cs="Times New Roman"/>
          <w:sz w:val="24"/>
        </w:rPr>
        <w:t>even pulsatile blood flow in intracranial and large cranial arteries can account for this non-stationary, aperiodic and unobtrusive artefact group in the EEG.</w:t>
      </w:r>
      <w:r w:rsidRPr="00F4550C">
        <w:rPr>
          <w:rFonts w:ascii="Times New Roman" w:hAnsi="Times New Roman" w:cs="Times New Roman"/>
          <w:sz w:val="24"/>
        </w:rPr>
        <w:t xml:space="preserve"> </w:t>
      </w:r>
    </w:p>
    <w:p w14:paraId="4B00684B" w14:textId="70085488" w:rsidR="006452B5" w:rsidRPr="00F4550C" w:rsidRDefault="006B459A" w:rsidP="00382269">
      <w:pPr>
        <w:spacing w:after="0" w:line="360" w:lineRule="auto"/>
        <w:ind w:firstLine="425"/>
        <w:jc w:val="both"/>
        <w:rPr>
          <w:rFonts w:ascii="Times New Roman" w:hAnsi="Times New Roman" w:cs="Times New Roman"/>
          <w:sz w:val="24"/>
        </w:rPr>
      </w:pPr>
      <w:r w:rsidRPr="00F4550C">
        <w:rPr>
          <w:rFonts w:ascii="Times New Roman" w:hAnsi="Times New Roman" w:cs="Times New Roman"/>
          <w:sz w:val="24"/>
        </w:rPr>
        <w:t xml:space="preserve">Conversely, EEG-related artefacts in the MRI data can be prevented by a sensible experimental setup. To preserve the magnetic fields’ homogeneity within the scanner room, the </w:t>
      </w:r>
      <w:r w:rsidR="00DC140E" w:rsidRPr="00F4550C">
        <w:rPr>
          <w:rFonts w:ascii="Times New Roman" w:hAnsi="Times New Roman" w:cs="Times New Roman"/>
          <w:sz w:val="24"/>
        </w:rPr>
        <w:t>utilized</w:t>
      </w:r>
      <w:r w:rsidRPr="00F4550C">
        <w:rPr>
          <w:rFonts w:ascii="Times New Roman" w:hAnsi="Times New Roman" w:cs="Times New Roman"/>
          <w:sz w:val="24"/>
        </w:rPr>
        <w:t xml:space="preserve"> EEG system has to be made from</w:t>
      </w:r>
      <w:r w:rsidR="00170A14" w:rsidRPr="00F4550C">
        <w:rPr>
          <w:rFonts w:ascii="Times New Roman" w:hAnsi="Times New Roman" w:cs="Times New Roman"/>
          <w:sz w:val="24"/>
        </w:rPr>
        <w:t xml:space="preserve"> exclusively</w:t>
      </w:r>
      <w:r w:rsidRPr="00F4550C">
        <w:rPr>
          <w:rFonts w:ascii="Times New Roman" w:hAnsi="Times New Roman" w:cs="Times New Roman"/>
          <w:sz w:val="24"/>
        </w:rPr>
        <w:t xml:space="preserve"> para- or diamagnetic materials. Generally,</w:t>
      </w:r>
      <w:r w:rsidR="0077089E" w:rsidRPr="00F4550C">
        <w:rPr>
          <w:rFonts w:ascii="Times New Roman" w:hAnsi="Times New Roman" w:cs="Times New Roman"/>
          <w:sz w:val="24"/>
        </w:rPr>
        <w:t xml:space="preserve"> appropriately</w:t>
      </w:r>
      <w:r w:rsidRPr="00F4550C">
        <w:rPr>
          <w:rFonts w:ascii="Times New Roman" w:hAnsi="Times New Roman" w:cs="Times New Roman"/>
          <w:sz w:val="24"/>
        </w:rPr>
        <w:t xml:space="preserve"> shielding electrode leads </w:t>
      </w:r>
      <w:r w:rsidR="0077089E" w:rsidRPr="00F4550C">
        <w:rPr>
          <w:rFonts w:ascii="Times New Roman" w:hAnsi="Times New Roman" w:cs="Times New Roman"/>
          <w:sz w:val="24"/>
        </w:rPr>
        <w:t>and</w:t>
      </w:r>
      <w:r w:rsidRPr="00F4550C">
        <w:rPr>
          <w:rFonts w:ascii="Times New Roman" w:hAnsi="Times New Roman" w:cs="Times New Roman"/>
          <w:sz w:val="24"/>
        </w:rPr>
        <w:t xml:space="preserve"> other materials</w:t>
      </w:r>
      <w:r w:rsidR="0077089E" w:rsidRPr="00F4550C">
        <w:rPr>
          <w:rFonts w:ascii="Times New Roman" w:hAnsi="Times New Roman" w:cs="Times New Roman"/>
          <w:sz w:val="24"/>
        </w:rPr>
        <w:t xml:space="preserve"> as well as choosing MRI-compatible equipment</w:t>
      </w:r>
      <w:r w:rsidRPr="00F4550C">
        <w:rPr>
          <w:rFonts w:ascii="Times New Roman" w:hAnsi="Times New Roman" w:cs="Times New Roman"/>
          <w:sz w:val="24"/>
        </w:rPr>
        <w:t xml:space="preserve"> is essential to the data quality,</w:t>
      </w:r>
      <w:r w:rsidR="002C0820" w:rsidRPr="00F4550C">
        <w:rPr>
          <w:rFonts w:ascii="Times New Roman" w:hAnsi="Times New Roman" w:cs="Times New Roman"/>
          <w:sz w:val="24"/>
        </w:rPr>
        <w:t xml:space="preserve"> but even</w:t>
      </w:r>
      <w:r w:rsidRPr="00F4550C">
        <w:rPr>
          <w:rFonts w:ascii="Times New Roman" w:hAnsi="Times New Roman" w:cs="Times New Roman"/>
          <w:sz w:val="24"/>
        </w:rPr>
        <w:t xml:space="preserve"> more importan</w:t>
      </w:r>
      <w:r w:rsidR="00BF0919" w:rsidRPr="00F4550C">
        <w:rPr>
          <w:rFonts w:ascii="Times New Roman" w:hAnsi="Times New Roman" w:cs="Times New Roman"/>
          <w:sz w:val="24"/>
        </w:rPr>
        <w:t>t</w:t>
      </w:r>
      <w:r w:rsidRPr="00F4550C">
        <w:rPr>
          <w:rFonts w:ascii="Times New Roman" w:hAnsi="Times New Roman" w:cs="Times New Roman"/>
          <w:sz w:val="24"/>
        </w:rPr>
        <w:t xml:space="preserve"> to the subject’s safety </w:t>
      </w:r>
      <w:r w:rsidR="0077089E" w:rsidRPr="00F4550C">
        <w:rPr>
          <w:rFonts w:ascii="Times New Roman" w:hAnsi="Times New Roman" w:cs="Times New Roman"/>
          <w:sz w:val="24"/>
        </w:rPr>
        <w:fldChar w:fldCharType="begin" w:fldLock="1"/>
      </w:r>
      <w:r w:rsidR="0077089E" w:rsidRPr="00F4550C">
        <w:rPr>
          <w:rFonts w:ascii="Times New Roman" w:hAnsi="Times New Roman" w:cs="Times New Roman"/>
          <w:sz w:val="24"/>
        </w:rPr>
        <w:instrText>ADDIN CSL_CITATION { "citationItems" : [ { "id" : "ITEM-1", "itemData" : { "DOI" : "10.1002/mrm.1910380614", "ISSN" : "07403194", "author" : [ { "dropping-particle" : "", "family" : "Lemieux", "given" : "Louis", "non-dropping-particle" : "", "parse-names" : false, "suffix" : "" }, { "dropping-particle" : "", "family" : "Allen", "given" : "Philip J.", "non-dropping-particle" : "", "parse-names" : false, "suffix" : "" }, { "dropping-particle" : "", "family" : "Franconi", "given" : "Florence", "non-dropping-particle" : "", "parse-names" : false, "suffix" : "" }, { "dropping-particle" : "", "family" : "Symms", "given" : "Mark R.", "non-dropping-particle" : "", "parse-names" : false, "suffix" : "" }, { "dropping-particle" : "", "family" : "Fish", "given" : "David K.", "non-dropping-particle" : "", "parse-names" : false, "suffix" : "" } ], "container-title" : "Magnetic Resonance in Medicine", "id" : "ITEM-1", "issue" : "6", "issued" : { "date-parts" : [ [ "1997", "12", "1" ] ] }, "page" : "943-952", "publisher" : "Wiley Subscription Services, Inc., A Wiley Company", "title" : "Recording of EEG during fMRI experiments: Patient safety", "type" : "article-journal", "volume" : "38" }, "uris" : [ "http://www.mendeley.com/documents/?uuid=a77a79a5-6ecb-300c-9efd-8df0143f3d84" ] } ], "mendeley" : { "formattedCitation" : "(Lemieux, Allen, Franconi, Symms, &amp; Fish, 1997)", "plainTextFormattedCitation" : "(Lemieux, Allen, Franconi, Symms, &amp; Fish, 1997)", "previouslyFormattedCitation" : "(Lemieux, Allen, Franconi, Symms, &amp; Fish, 1997)" }, "properties" : {  }, "schema" : "https://github.com/citation-style-language/schema/raw/master/csl-citation.json" }</w:instrText>
      </w:r>
      <w:r w:rsidR="0077089E" w:rsidRPr="00F4550C">
        <w:rPr>
          <w:rFonts w:ascii="Times New Roman" w:hAnsi="Times New Roman" w:cs="Times New Roman"/>
          <w:sz w:val="24"/>
        </w:rPr>
        <w:fldChar w:fldCharType="separate"/>
      </w:r>
      <w:r w:rsidR="0077089E" w:rsidRPr="00F4550C">
        <w:rPr>
          <w:rFonts w:ascii="Times New Roman" w:hAnsi="Times New Roman" w:cs="Times New Roman"/>
          <w:noProof/>
          <w:sz w:val="24"/>
        </w:rPr>
        <w:t>(Lemieux, Allen, Franconi, Symms, &amp; Fish, 1997)</w:t>
      </w:r>
      <w:r w:rsidR="0077089E" w:rsidRPr="00F4550C">
        <w:rPr>
          <w:rFonts w:ascii="Times New Roman" w:hAnsi="Times New Roman" w:cs="Times New Roman"/>
          <w:sz w:val="24"/>
        </w:rPr>
        <w:fldChar w:fldCharType="end"/>
      </w:r>
      <w:r w:rsidR="0077089E" w:rsidRPr="00F4550C">
        <w:rPr>
          <w:rFonts w:ascii="Times New Roman" w:hAnsi="Times New Roman" w:cs="Times New Roman"/>
          <w:sz w:val="24"/>
        </w:rPr>
        <w:t>.</w:t>
      </w:r>
      <w:r w:rsidRPr="00F4550C">
        <w:rPr>
          <w:rFonts w:ascii="Times New Roman" w:hAnsi="Times New Roman" w:cs="Times New Roman"/>
          <w:sz w:val="24"/>
        </w:rPr>
        <w:t xml:space="preserve"> </w:t>
      </w:r>
      <w:r w:rsidR="006452B5" w:rsidRPr="00F4550C">
        <w:rPr>
          <w:rFonts w:ascii="Times New Roman" w:hAnsi="Times New Roman" w:cs="Times New Roman"/>
          <w:sz w:val="24"/>
        </w:rPr>
        <w:t xml:space="preserve">Attaching electrodes </w:t>
      </w:r>
      <w:r w:rsidR="0077089E" w:rsidRPr="00F4550C">
        <w:rPr>
          <w:rFonts w:ascii="Times New Roman" w:hAnsi="Times New Roman" w:cs="Times New Roman"/>
          <w:sz w:val="24"/>
        </w:rPr>
        <w:t>to a</w:t>
      </w:r>
      <w:r w:rsidR="006452B5" w:rsidRPr="00F4550C">
        <w:rPr>
          <w:rFonts w:ascii="Times New Roman" w:hAnsi="Times New Roman" w:cs="Times New Roman"/>
          <w:sz w:val="24"/>
        </w:rPr>
        <w:t xml:space="preserve"> </w:t>
      </w:r>
      <w:r w:rsidR="0077089E" w:rsidRPr="00F4550C">
        <w:rPr>
          <w:rFonts w:ascii="Times New Roman" w:hAnsi="Times New Roman" w:cs="Times New Roman"/>
          <w:sz w:val="24"/>
        </w:rPr>
        <w:t>subject</w:t>
      </w:r>
      <w:r w:rsidR="006452B5" w:rsidRPr="00F4550C">
        <w:rPr>
          <w:rFonts w:ascii="Times New Roman" w:hAnsi="Times New Roman" w:cs="Times New Roman"/>
          <w:sz w:val="24"/>
        </w:rPr>
        <w:t xml:space="preserve"> in the scanner environment </w:t>
      </w:r>
      <w:r w:rsidR="0077089E" w:rsidRPr="00F4550C">
        <w:rPr>
          <w:rFonts w:ascii="Times New Roman" w:hAnsi="Times New Roman" w:cs="Times New Roman"/>
          <w:sz w:val="24"/>
        </w:rPr>
        <w:t xml:space="preserve">creates risks, such as electrodes heating </w:t>
      </w:r>
      <w:r w:rsidR="00170A14" w:rsidRPr="00F4550C">
        <w:rPr>
          <w:rFonts w:ascii="Times New Roman" w:hAnsi="Times New Roman" w:cs="Times New Roman"/>
          <w:sz w:val="24"/>
        </w:rPr>
        <w:t xml:space="preserve">up and </w:t>
      </w:r>
      <w:r w:rsidR="0077089E" w:rsidRPr="00F4550C">
        <w:rPr>
          <w:rFonts w:ascii="Times New Roman" w:hAnsi="Times New Roman" w:cs="Times New Roman"/>
          <w:sz w:val="24"/>
        </w:rPr>
        <w:t>causing severe burn injuries, depend</w:t>
      </w:r>
      <w:r w:rsidR="00170A14" w:rsidRPr="00F4550C">
        <w:rPr>
          <w:rFonts w:ascii="Times New Roman" w:hAnsi="Times New Roman" w:cs="Times New Roman"/>
          <w:sz w:val="24"/>
        </w:rPr>
        <w:t>ing</w:t>
      </w:r>
      <w:r w:rsidR="0077089E" w:rsidRPr="00F4550C">
        <w:rPr>
          <w:rFonts w:ascii="Times New Roman" w:hAnsi="Times New Roman" w:cs="Times New Roman"/>
          <w:sz w:val="24"/>
        </w:rPr>
        <w:t xml:space="preserve"> on the EPI sequence and the strength of the magnetic field </w:t>
      </w:r>
      <w:r w:rsidR="0077089E" w:rsidRPr="00F4550C">
        <w:rPr>
          <w:rFonts w:ascii="Times New Roman" w:hAnsi="Times New Roman" w:cs="Times New Roman"/>
          <w:sz w:val="24"/>
        </w:rPr>
        <w:fldChar w:fldCharType="begin" w:fldLock="1"/>
      </w:r>
      <w:r w:rsidR="0077089E" w:rsidRPr="00F4550C">
        <w:rPr>
          <w:rFonts w:ascii="Times New Roman" w:hAnsi="Times New Roman" w:cs="Times New Roman"/>
          <w:sz w:val="24"/>
        </w:rPr>
        <w:instrText>ADDIN CSL_CITATION { "citationItems" : [ { "id" : "ITEM-1", "itemData" : { "DOI" : "10.1002/mrm.10310", "ISSN" : "0740-3194", "author" : [ { "dropping-particle" : "", "family" : "Yeung", "given" : "Christopher J.", "non-dropping-particle" : "", "parse-names" : false, "suffix" : "" }, { "dropping-particle" : "", "family" : "Susil", "given" : "Robert C.", "non-dropping-particle" : "", "parse-names" : false, "suffix" : "" }, { "dropping-particle" : "", "family" : "Atalar", "given" : "Ergin", "non-dropping-particle" : "", "parse-names" : false, "suffix" : "" } ], "container-title" : "Magnetic Resonance in Medicine", "id" : "ITEM-1", "issue" : "6", "issued" : { "date-parts" : [ [ "2002", "12", "1" ] ] }, "page" : "1096-1098", "publisher" : "Wiley Subscription Services, Inc., A Wiley Company", "title" : "RF heating due to conductive wires during MRI depends on the phase distribution of the transmit field", "type" : "article-journal", "volume" : "48" }, "uris" : [ "http://www.mendeley.com/documents/?uuid=eb386f14-1dd5-3da3-b5a3-d0c844846859" ] } ], "mendeley" : { "formattedCitation" : "(Yeung, Susil, &amp; Atalar, 2002)", "plainTextFormattedCitation" : "(Yeung, Susil, &amp; Atalar, 2002)", "previouslyFormattedCitation" : "(Yeung, Susil, &amp; Atalar, 2002)" }, "properties" : {  }, "schema" : "https://github.com/citation-style-language/schema/raw/master/csl-citation.json" }</w:instrText>
      </w:r>
      <w:r w:rsidR="0077089E" w:rsidRPr="00F4550C">
        <w:rPr>
          <w:rFonts w:ascii="Times New Roman" w:hAnsi="Times New Roman" w:cs="Times New Roman"/>
          <w:sz w:val="24"/>
        </w:rPr>
        <w:fldChar w:fldCharType="separate"/>
      </w:r>
      <w:r w:rsidR="0077089E" w:rsidRPr="00F4550C">
        <w:rPr>
          <w:rFonts w:ascii="Times New Roman" w:hAnsi="Times New Roman" w:cs="Times New Roman"/>
          <w:noProof/>
          <w:sz w:val="24"/>
        </w:rPr>
        <w:t>(Yeung, Susil, &amp; Atalar, 2002)</w:t>
      </w:r>
      <w:r w:rsidR="0077089E" w:rsidRPr="00F4550C">
        <w:rPr>
          <w:rFonts w:ascii="Times New Roman" w:hAnsi="Times New Roman" w:cs="Times New Roman"/>
          <w:sz w:val="24"/>
        </w:rPr>
        <w:fldChar w:fldCharType="end"/>
      </w:r>
      <w:r w:rsidR="0077089E" w:rsidRPr="00F4550C">
        <w:rPr>
          <w:rFonts w:ascii="Times New Roman" w:hAnsi="Times New Roman" w:cs="Times New Roman"/>
          <w:sz w:val="24"/>
        </w:rPr>
        <w:t xml:space="preserve">. </w:t>
      </w:r>
    </w:p>
    <w:p w14:paraId="69ADE1DB" w14:textId="66EE6ADF" w:rsidR="00A47CE2" w:rsidRPr="00F4550C" w:rsidRDefault="00382269" w:rsidP="00382269">
      <w:pPr>
        <w:spacing w:after="0" w:line="360" w:lineRule="auto"/>
        <w:ind w:firstLine="425"/>
        <w:jc w:val="both"/>
        <w:rPr>
          <w:rFonts w:ascii="Times New Roman" w:hAnsi="Times New Roman" w:cs="Times New Roman"/>
          <w:sz w:val="24"/>
        </w:rPr>
      </w:pPr>
      <w:r w:rsidRPr="00F4550C">
        <w:rPr>
          <w:rFonts w:ascii="Times New Roman" w:hAnsi="Times New Roman" w:cs="Times New Roman"/>
          <w:sz w:val="24"/>
        </w:rPr>
        <w:t>In spite of these</w:t>
      </w:r>
      <w:r w:rsidR="00167BDE" w:rsidRPr="00F4550C">
        <w:rPr>
          <w:rFonts w:ascii="Times New Roman" w:hAnsi="Times New Roman" w:cs="Times New Roman"/>
          <w:sz w:val="24"/>
        </w:rPr>
        <w:t xml:space="preserve"> artefacts</w:t>
      </w:r>
      <w:r w:rsidR="00E75E41" w:rsidRPr="00F4550C">
        <w:rPr>
          <w:rFonts w:ascii="Times New Roman" w:hAnsi="Times New Roman" w:cs="Times New Roman"/>
          <w:sz w:val="24"/>
        </w:rPr>
        <w:t xml:space="preserve"> and safety requirements</w:t>
      </w:r>
      <w:r w:rsidR="00A47CE2" w:rsidRPr="00F4550C">
        <w:rPr>
          <w:rFonts w:ascii="Times New Roman" w:hAnsi="Times New Roman" w:cs="Times New Roman"/>
          <w:sz w:val="24"/>
        </w:rPr>
        <w:t>, simultaneous</w:t>
      </w:r>
      <w:r w:rsidR="00E75E41" w:rsidRPr="00F4550C">
        <w:rPr>
          <w:rFonts w:ascii="Times New Roman" w:hAnsi="Times New Roman" w:cs="Times New Roman"/>
          <w:sz w:val="24"/>
        </w:rPr>
        <w:t xml:space="preserve"> compared to </w:t>
      </w:r>
      <w:r w:rsidR="00113B0F" w:rsidRPr="00F4550C">
        <w:rPr>
          <w:rFonts w:ascii="Times New Roman" w:hAnsi="Times New Roman" w:cs="Times New Roman"/>
          <w:sz w:val="24"/>
        </w:rPr>
        <w:t>separate</w:t>
      </w:r>
      <w:r w:rsidR="00E75E41" w:rsidRPr="00F4550C">
        <w:rPr>
          <w:rFonts w:ascii="Times New Roman" w:hAnsi="Times New Roman" w:cs="Times New Roman"/>
          <w:sz w:val="24"/>
        </w:rPr>
        <w:t xml:space="preserve"> EEG-fMRI</w:t>
      </w:r>
      <w:r w:rsidR="00A47CE2" w:rsidRPr="00F4550C">
        <w:rPr>
          <w:rFonts w:ascii="Times New Roman" w:hAnsi="Times New Roman" w:cs="Times New Roman"/>
          <w:sz w:val="24"/>
        </w:rPr>
        <w:t xml:space="preserve"> recordings yield the greater po</w:t>
      </w:r>
      <w:r w:rsidR="00EB489F" w:rsidRPr="00F4550C">
        <w:rPr>
          <w:rFonts w:ascii="Times New Roman" w:hAnsi="Times New Roman" w:cs="Times New Roman"/>
          <w:sz w:val="24"/>
        </w:rPr>
        <w:t xml:space="preserve">tential. While free from </w:t>
      </w:r>
      <w:r w:rsidRPr="00F4550C">
        <w:rPr>
          <w:rFonts w:ascii="Times New Roman" w:hAnsi="Times New Roman" w:cs="Times New Roman"/>
          <w:sz w:val="24"/>
        </w:rPr>
        <w:t>artefacts</w:t>
      </w:r>
      <w:r w:rsidR="00EB489F" w:rsidRPr="00F4550C">
        <w:rPr>
          <w:rFonts w:ascii="Times New Roman" w:hAnsi="Times New Roman" w:cs="Times New Roman"/>
          <w:sz w:val="24"/>
        </w:rPr>
        <w:t xml:space="preserve">, </w:t>
      </w:r>
      <w:r w:rsidR="00113B0F" w:rsidRPr="00F4550C">
        <w:rPr>
          <w:rFonts w:ascii="Times New Roman" w:hAnsi="Times New Roman" w:cs="Times New Roman"/>
          <w:sz w:val="24"/>
        </w:rPr>
        <w:t>separate</w:t>
      </w:r>
      <w:r w:rsidR="00EB489F" w:rsidRPr="00F4550C">
        <w:rPr>
          <w:rFonts w:ascii="Times New Roman" w:hAnsi="Times New Roman" w:cs="Times New Roman"/>
          <w:sz w:val="24"/>
        </w:rPr>
        <w:t xml:space="preserve"> recordings </w:t>
      </w:r>
      <w:r w:rsidRPr="00F4550C">
        <w:rPr>
          <w:rFonts w:ascii="Times New Roman" w:hAnsi="Times New Roman" w:cs="Times New Roman"/>
          <w:sz w:val="24"/>
        </w:rPr>
        <w:t>do not</w:t>
      </w:r>
      <w:r w:rsidR="009C56B6" w:rsidRPr="00F4550C">
        <w:rPr>
          <w:rFonts w:ascii="Times New Roman" w:hAnsi="Times New Roman" w:cs="Times New Roman"/>
          <w:sz w:val="24"/>
        </w:rPr>
        <w:t xml:space="preserve"> represent identical psychological processes in test subjects</w:t>
      </w:r>
      <w:r w:rsidRPr="00F4550C">
        <w:rPr>
          <w:rFonts w:ascii="Times New Roman" w:hAnsi="Times New Roman" w:cs="Times New Roman"/>
          <w:sz w:val="24"/>
        </w:rPr>
        <w:t>.</w:t>
      </w:r>
      <w:r w:rsidR="00FE0FB5" w:rsidRPr="00F4550C">
        <w:rPr>
          <w:rFonts w:ascii="Times New Roman" w:hAnsi="Times New Roman" w:cs="Times New Roman"/>
          <w:sz w:val="24"/>
        </w:rPr>
        <w:t xml:space="preserve"> No brain activation </w:t>
      </w:r>
      <w:r w:rsidR="00E00342" w:rsidRPr="00F4550C">
        <w:rPr>
          <w:rFonts w:ascii="Times New Roman" w:hAnsi="Times New Roman" w:cs="Times New Roman"/>
          <w:sz w:val="24"/>
        </w:rPr>
        <w:t>at</w:t>
      </w:r>
      <w:r w:rsidR="00FE0FB5" w:rsidRPr="00F4550C">
        <w:rPr>
          <w:rFonts w:ascii="Times New Roman" w:hAnsi="Times New Roman" w:cs="Times New Roman"/>
          <w:sz w:val="24"/>
        </w:rPr>
        <w:t xml:space="preserve"> a given time point in a given experiment can be perfectly replicated</w:t>
      </w:r>
      <w:r w:rsidR="00E14476" w:rsidRPr="00F4550C">
        <w:rPr>
          <w:rFonts w:ascii="Times New Roman" w:hAnsi="Times New Roman" w:cs="Times New Roman"/>
          <w:sz w:val="24"/>
        </w:rPr>
        <w:t>.</w:t>
      </w:r>
      <w:r w:rsidR="00FE0FB5" w:rsidRPr="00F4550C">
        <w:rPr>
          <w:rFonts w:ascii="Times New Roman" w:hAnsi="Times New Roman" w:cs="Times New Roman"/>
          <w:sz w:val="24"/>
        </w:rPr>
        <w:t xml:space="preserve"> </w:t>
      </w:r>
      <w:r w:rsidR="002A47B0" w:rsidRPr="00F4550C">
        <w:rPr>
          <w:rFonts w:ascii="Times New Roman" w:hAnsi="Times New Roman" w:cs="Times New Roman"/>
          <w:sz w:val="24"/>
        </w:rPr>
        <w:t xml:space="preserve">Using human subjects implies that </w:t>
      </w:r>
      <w:r w:rsidR="002A47B0" w:rsidRPr="00F4550C">
        <w:rPr>
          <w:rFonts w:ascii="Times New Roman" w:hAnsi="Times New Roman" w:cs="Times New Roman"/>
          <w:sz w:val="24"/>
        </w:rPr>
        <w:lastRenderedPageBreak/>
        <w:t>the dependent variable (i.e.</w:t>
      </w:r>
      <w:r w:rsidR="00026DB5" w:rsidRPr="00F4550C">
        <w:rPr>
          <w:rFonts w:ascii="Times New Roman" w:hAnsi="Times New Roman" w:cs="Times New Roman"/>
          <w:sz w:val="24"/>
        </w:rPr>
        <w:t>,</w:t>
      </w:r>
      <w:r w:rsidR="002A47B0" w:rsidRPr="00F4550C">
        <w:rPr>
          <w:rFonts w:ascii="Times New Roman" w:hAnsi="Times New Roman" w:cs="Times New Roman"/>
          <w:sz w:val="24"/>
        </w:rPr>
        <w:t xml:space="preserve"> physiological signal variation) is influenced by several individual processes, which experimenters are unable to </w:t>
      </w:r>
      <w:r w:rsidR="00C44B51" w:rsidRPr="00F4550C">
        <w:rPr>
          <w:rFonts w:ascii="Times New Roman" w:hAnsi="Times New Roman" w:cs="Times New Roman"/>
          <w:sz w:val="24"/>
        </w:rPr>
        <w:t>account</w:t>
      </w:r>
      <w:r w:rsidR="002A47B0" w:rsidRPr="00F4550C">
        <w:rPr>
          <w:rFonts w:ascii="Times New Roman" w:hAnsi="Times New Roman" w:cs="Times New Roman"/>
          <w:sz w:val="24"/>
        </w:rPr>
        <w:t xml:space="preserve"> for</w:t>
      </w:r>
      <w:r w:rsidR="00FE0FB5" w:rsidRPr="00F4550C">
        <w:rPr>
          <w:rFonts w:ascii="Times New Roman" w:hAnsi="Times New Roman" w:cs="Times New Roman"/>
          <w:sz w:val="24"/>
        </w:rPr>
        <w:t>.</w:t>
      </w:r>
      <w:r w:rsidRPr="00F4550C">
        <w:rPr>
          <w:rFonts w:ascii="Times New Roman" w:hAnsi="Times New Roman" w:cs="Times New Roman"/>
          <w:sz w:val="24"/>
        </w:rPr>
        <w:t xml:space="preserve"> Even when performing identical experiments with the same experimental protocol, the timelines of signal changes in the two experiments eventually diverge.</w:t>
      </w:r>
      <w:r w:rsidR="00FE0FB5" w:rsidRPr="00F4550C">
        <w:rPr>
          <w:rFonts w:ascii="Times New Roman" w:hAnsi="Times New Roman" w:cs="Times New Roman"/>
          <w:sz w:val="24"/>
        </w:rPr>
        <w:t xml:space="preserve"> Thus, </w:t>
      </w:r>
      <w:r w:rsidR="002A47B0" w:rsidRPr="00F4550C">
        <w:rPr>
          <w:rFonts w:ascii="Times New Roman" w:hAnsi="Times New Roman" w:cs="Times New Roman"/>
          <w:sz w:val="24"/>
        </w:rPr>
        <w:t xml:space="preserve">in </w:t>
      </w:r>
      <w:r w:rsidR="00113B0F" w:rsidRPr="00F4550C">
        <w:rPr>
          <w:rFonts w:ascii="Times New Roman" w:hAnsi="Times New Roman" w:cs="Times New Roman"/>
          <w:sz w:val="24"/>
        </w:rPr>
        <w:t>separate</w:t>
      </w:r>
      <w:r w:rsidR="002A47B0" w:rsidRPr="00F4550C">
        <w:rPr>
          <w:rFonts w:ascii="Times New Roman" w:hAnsi="Times New Roman" w:cs="Times New Roman"/>
          <w:sz w:val="24"/>
        </w:rPr>
        <w:t xml:space="preserve"> EEG-fMRI </w:t>
      </w:r>
      <w:r w:rsidR="00FE0FB5" w:rsidRPr="00F4550C">
        <w:rPr>
          <w:rFonts w:ascii="Times New Roman" w:hAnsi="Times New Roman" w:cs="Times New Roman"/>
          <w:sz w:val="24"/>
        </w:rPr>
        <w:t xml:space="preserve">it is </w:t>
      </w:r>
      <w:r w:rsidR="00C44B51" w:rsidRPr="00F4550C">
        <w:rPr>
          <w:rFonts w:ascii="Times New Roman" w:hAnsi="Times New Roman" w:cs="Times New Roman"/>
          <w:sz w:val="24"/>
        </w:rPr>
        <w:t>ill-advised</w:t>
      </w:r>
      <w:r w:rsidR="00FE0FB5" w:rsidRPr="00F4550C">
        <w:rPr>
          <w:rFonts w:ascii="Times New Roman" w:hAnsi="Times New Roman" w:cs="Times New Roman"/>
          <w:sz w:val="24"/>
        </w:rPr>
        <w:t xml:space="preserve"> to relate for instance single-trial EEG and </w:t>
      </w:r>
      <w:r w:rsidR="002A47B0" w:rsidRPr="00F4550C">
        <w:rPr>
          <w:rFonts w:ascii="Times New Roman" w:hAnsi="Times New Roman" w:cs="Times New Roman"/>
          <w:sz w:val="24"/>
        </w:rPr>
        <w:t>f</w:t>
      </w:r>
      <w:r w:rsidR="00FE0FB5" w:rsidRPr="00F4550C">
        <w:rPr>
          <w:rFonts w:ascii="Times New Roman" w:hAnsi="Times New Roman" w:cs="Times New Roman"/>
          <w:sz w:val="24"/>
        </w:rPr>
        <w:t xml:space="preserve">MRI signals, </w:t>
      </w:r>
      <w:r w:rsidR="002A47B0" w:rsidRPr="00F4550C">
        <w:rPr>
          <w:rFonts w:ascii="Times New Roman" w:hAnsi="Times New Roman" w:cs="Times New Roman"/>
          <w:sz w:val="24"/>
        </w:rPr>
        <w:t>because</w:t>
      </w:r>
      <w:r w:rsidR="00FE0FB5" w:rsidRPr="00F4550C">
        <w:rPr>
          <w:rFonts w:ascii="Times New Roman" w:hAnsi="Times New Roman" w:cs="Times New Roman"/>
          <w:sz w:val="24"/>
        </w:rPr>
        <w:t xml:space="preserve"> they were acquired </w:t>
      </w:r>
      <w:r w:rsidR="00821192" w:rsidRPr="00F4550C">
        <w:rPr>
          <w:rFonts w:ascii="Times New Roman" w:hAnsi="Times New Roman" w:cs="Times New Roman"/>
          <w:sz w:val="24"/>
        </w:rPr>
        <w:t>successively instead of concurrently.</w:t>
      </w:r>
      <w:r w:rsidR="009C56B6" w:rsidRPr="00F4550C">
        <w:rPr>
          <w:rFonts w:ascii="Times New Roman" w:hAnsi="Times New Roman" w:cs="Times New Roman"/>
          <w:sz w:val="24"/>
        </w:rPr>
        <w:t xml:space="preserve"> </w:t>
      </w:r>
      <w:r w:rsidR="00821192" w:rsidRPr="00F4550C">
        <w:rPr>
          <w:rFonts w:ascii="Times New Roman" w:hAnsi="Times New Roman" w:cs="Times New Roman"/>
          <w:sz w:val="24"/>
        </w:rPr>
        <w:t>O</w:t>
      </w:r>
      <w:r w:rsidR="009C56B6" w:rsidRPr="00F4550C">
        <w:rPr>
          <w:rFonts w:ascii="Times New Roman" w:hAnsi="Times New Roman" w:cs="Times New Roman"/>
          <w:sz w:val="24"/>
        </w:rPr>
        <w:t>ther problems, such as training effects, habituation or fatigue</w:t>
      </w:r>
      <w:r w:rsidR="00821192" w:rsidRPr="00F4550C">
        <w:rPr>
          <w:rFonts w:ascii="Times New Roman" w:hAnsi="Times New Roman" w:cs="Times New Roman"/>
          <w:sz w:val="24"/>
        </w:rPr>
        <w:t xml:space="preserve">, further add to the limitations of </w:t>
      </w:r>
      <w:r w:rsidR="00113B0F" w:rsidRPr="00F4550C">
        <w:rPr>
          <w:rFonts w:ascii="Times New Roman" w:hAnsi="Times New Roman" w:cs="Times New Roman"/>
          <w:sz w:val="24"/>
        </w:rPr>
        <w:t>separate</w:t>
      </w:r>
      <w:r w:rsidR="00821192" w:rsidRPr="00F4550C">
        <w:rPr>
          <w:rFonts w:ascii="Times New Roman" w:hAnsi="Times New Roman" w:cs="Times New Roman"/>
          <w:sz w:val="24"/>
        </w:rPr>
        <w:t xml:space="preserve"> recordings</w:t>
      </w:r>
      <w:r w:rsidR="009C56B6" w:rsidRPr="00F4550C">
        <w:rPr>
          <w:rFonts w:ascii="Times New Roman" w:hAnsi="Times New Roman" w:cs="Times New Roman"/>
          <w:sz w:val="24"/>
        </w:rPr>
        <w:t>.</w:t>
      </w:r>
    </w:p>
    <w:p w14:paraId="4EBE7BE1" w14:textId="35D553D3" w:rsidR="009F76CC" w:rsidRPr="00F4550C" w:rsidRDefault="00FD2D22" w:rsidP="00167BDE">
      <w:pPr>
        <w:tabs>
          <w:tab w:val="left" w:pos="5812"/>
        </w:tabs>
        <w:spacing w:after="0" w:line="360" w:lineRule="auto"/>
        <w:ind w:firstLine="425"/>
        <w:jc w:val="both"/>
        <w:rPr>
          <w:rFonts w:ascii="Times New Roman" w:hAnsi="Times New Roman" w:cs="Times New Roman"/>
          <w:sz w:val="24"/>
        </w:rPr>
      </w:pPr>
      <w:r w:rsidRPr="00F4550C">
        <w:rPr>
          <w:rFonts w:ascii="Times New Roman" w:hAnsi="Times New Roman" w:cs="Times New Roman"/>
          <w:sz w:val="24"/>
        </w:rPr>
        <w:t xml:space="preserve">Perhaps even more </w:t>
      </w:r>
      <w:r w:rsidR="003B113E" w:rsidRPr="00F4550C">
        <w:rPr>
          <w:rFonts w:ascii="Times New Roman" w:hAnsi="Times New Roman" w:cs="Times New Roman"/>
          <w:sz w:val="24"/>
        </w:rPr>
        <w:t>notable</w:t>
      </w:r>
      <w:r w:rsidR="002B5764" w:rsidRPr="00F4550C">
        <w:rPr>
          <w:rFonts w:ascii="Times New Roman" w:hAnsi="Times New Roman" w:cs="Times New Roman"/>
          <w:sz w:val="24"/>
        </w:rPr>
        <w:t xml:space="preserve"> than the complementing spatial and temporal </w:t>
      </w:r>
      <w:r w:rsidR="00AD6DA1" w:rsidRPr="00F4550C">
        <w:rPr>
          <w:rFonts w:ascii="Times New Roman" w:hAnsi="Times New Roman" w:cs="Times New Roman"/>
          <w:sz w:val="24"/>
        </w:rPr>
        <w:t>resolutions</w:t>
      </w:r>
      <w:r w:rsidR="002B5764" w:rsidRPr="00F4550C">
        <w:rPr>
          <w:rFonts w:ascii="Times New Roman" w:hAnsi="Times New Roman" w:cs="Times New Roman"/>
          <w:sz w:val="24"/>
        </w:rPr>
        <w:t xml:space="preserve"> in combined EEG and fMRI is the benefit stemming from their</w:t>
      </w:r>
      <w:r w:rsidR="00FF4A54" w:rsidRPr="00F4550C">
        <w:rPr>
          <w:rFonts w:ascii="Times New Roman" w:hAnsi="Times New Roman" w:cs="Times New Roman"/>
          <w:sz w:val="24"/>
        </w:rPr>
        <w:t xml:space="preserve"> physiological relation. Variation in </w:t>
      </w:r>
      <w:r w:rsidR="00AD6DA1" w:rsidRPr="00F4550C">
        <w:rPr>
          <w:rFonts w:ascii="Times New Roman" w:hAnsi="Times New Roman" w:cs="Times New Roman"/>
          <w:sz w:val="24"/>
        </w:rPr>
        <w:t>LFP often bears</w:t>
      </w:r>
      <w:r w:rsidRPr="00F4550C">
        <w:rPr>
          <w:rFonts w:ascii="Times New Roman" w:hAnsi="Times New Roman" w:cs="Times New Roman"/>
          <w:sz w:val="24"/>
        </w:rPr>
        <w:t xml:space="preserve"> more similarity to changes in BOLD than to recordings of single cell </w:t>
      </w:r>
      <w:r w:rsidR="00FF4A54" w:rsidRPr="00F4550C">
        <w:rPr>
          <w:rFonts w:ascii="Times New Roman" w:hAnsi="Times New Roman" w:cs="Times New Roman"/>
          <w:sz w:val="24"/>
        </w:rPr>
        <w:t>activity</w:t>
      </w:r>
      <w:r w:rsidR="00AD6DA1" w:rsidRPr="00F4550C">
        <w:rPr>
          <w:rFonts w:ascii="Times New Roman" w:hAnsi="Times New Roman" w:cs="Times New Roman"/>
          <w:sz w:val="24"/>
        </w:rPr>
        <w:t xml:space="preserve"> or MUA</w:t>
      </w:r>
      <w:r w:rsidRPr="00F4550C">
        <w:rPr>
          <w:rFonts w:ascii="Times New Roman" w:hAnsi="Times New Roman" w:cs="Times New Roman"/>
          <w:sz w:val="24"/>
        </w:rPr>
        <w:t xml:space="preserve"> </w:t>
      </w:r>
      <w:r w:rsidRPr="00F4550C">
        <w:rPr>
          <w:rFonts w:ascii="Times New Roman" w:hAnsi="Times New Roman" w:cs="Times New Roman"/>
          <w:sz w:val="24"/>
        </w:rPr>
        <w:fldChar w:fldCharType="begin" w:fldLock="1"/>
      </w:r>
      <w:r w:rsidR="00993314" w:rsidRPr="00F4550C">
        <w:rPr>
          <w:rFonts w:ascii="Times New Roman" w:hAnsi="Times New Roman" w:cs="Times New Roman"/>
          <w:sz w:val="24"/>
        </w:rPr>
        <w:instrText>ADDIN CSL_CITATION { "citationItems" : [ { "id" : "ITEM-1", "itemData" : { "DOI" : "10.1038/35084005", "ISBN" : "0028-0836 (Print)\\r0028-0836 (Linking)", "ISSN" : "0028-0836", "PMID" : "11449264", "abstract" : "Functional magnetic resonance imaging (fMRI) is widely used to study the operational organization of the human brain, but the exact relationship between the measured fMRI signal and the underlying neural activity is unclear. Here we present simultaneous intracortical recordings of neural signals and fMRI responses. We compared local field potentials (LFPs), single- and multi-unit spiking activity with highly spatio-temporally resolved blood-oxygen-level-dependent (BOLD) fMRI responses from the visual cortex of monkeys. The largest magnitude changes were observed in LFPs, which at recording sites characterized by transient responses were the only signal that significantly correlated with the haemodynamic response. Linear systems analysis on a trial-by-trial basis showed that the impulse response of the neurovascular system is both animal- and site-specific, and that LFPs yield a better estimate of BOLD responses than the multi-unit responses. These findings suggest that the BOLD contrast mechanism reflects the input and intracortical processing of a given area rather than its spiking output.", "author" : [ { "dropping-particle" : "", "family" : "Logothetis", "given" : "Nikos K", "non-dropping-particle" : "", "parse-names" : false, "suffix" : "" }, { "dropping-particle" : "", "family" : "Pauls", "given" : "Jon", "non-dropping-particle" : "", "parse-names" : false, "suffix" : "" }, { "dropping-particle" : "", "family" : "Augath", "given" : "Mark", "non-dropping-particle" : "", "parse-names" : false, "suffix" : "" }, { "dropping-particle" : "", "family" : "Trinath", "given" : "Torsten", "non-dropping-particle" : "", "parse-names" : false, "suffix" : "" }, { "dropping-particle" : "", "family" : "Oeltermann", "given" : "Axel", "non-dropping-particle" : "", "parse-names" : false, "suffix" : "" } ], "container-title" : "Nature", "id" : "ITEM-1", "issue" : "6843", "issued" : { "date-parts" : [ [ "2001" ] ] }, "page" : "150-157", "title" : "Neurophysiological investigation of the basis of the fMRI signal", "type" : "article-journal", "volume" : "412" }, "uris" : [ "http://www.mendeley.com/documents/?uuid=9ff840bc-7b65-3c5d-ba24-a151fbcbdf81" ] } ], "mendeley" : { "formattedCitation" : "(Logothetis, Pauls, Augath, Trinath, &amp; Oeltermann, 2001)", "plainTextFormattedCitation" : "(Logothetis, Pauls, Augath, Trinath, &amp; Oeltermann, 2001)", "previouslyFormattedCitation" : "(Logothetis, Pauls, Augath, Trinath, &amp; Oeltermann, 2001)" }, "properties" : {  }, "schema" : "https://github.com/citation-style-language/schema/raw/master/csl-citation.json" }</w:instrText>
      </w:r>
      <w:r w:rsidRPr="00F4550C">
        <w:rPr>
          <w:rFonts w:ascii="Times New Roman" w:hAnsi="Times New Roman" w:cs="Times New Roman"/>
          <w:sz w:val="24"/>
        </w:rPr>
        <w:fldChar w:fldCharType="separate"/>
      </w:r>
      <w:r w:rsidRPr="00F4550C">
        <w:rPr>
          <w:rFonts w:ascii="Times New Roman" w:hAnsi="Times New Roman" w:cs="Times New Roman"/>
          <w:noProof/>
          <w:sz w:val="24"/>
        </w:rPr>
        <w:t>(Logothetis, Pauls, Augath, Trinath, &amp; Oeltermann, 2001)</w:t>
      </w:r>
      <w:r w:rsidRPr="00F4550C">
        <w:rPr>
          <w:rFonts w:ascii="Times New Roman" w:hAnsi="Times New Roman" w:cs="Times New Roman"/>
          <w:sz w:val="24"/>
        </w:rPr>
        <w:fldChar w:fldCharType="end"/>
      </w:r>
      <w:r w:rsidR="00F87D8A" w:rsidRPr="00F4550C">
        <w:rPr>
          <w:rFonts w:ascii="Times New Roman" w:hAnsi="Times New Roman" w:cs="Times New Roman"/>
          <w:sz w:val="24"/>
        </w:rPr>
        <w:t>.</w:t>
      </w:r>
      <w:r w:rsidRPr="00F4550C">
        <w:rPr>
          <w:rFonts w:ascii="Times New Roman" w:hAnsi="Times New Roman" w:cs="Times New Roman"/>
          <w:sz w:val="24"/>
        </w:rPr>
        <w:t xml:space="preserve"> </w:t>
      </w:r>
      <w:r w:rsidR="00B0616D" w:rsidRPr="00F4550C">
        <w:rPr>
          <w:rFonts w:ascii="Times New Roman" w:hAnsi="Times New Roman" w:cs="Times New Roman"/>
          <w:sz w:val="24"/>
        </w:rPr>
        <w:t>At the same time</w:t>
      </w:r>
      <w:r w:rsidR="00F87D8A" w:rsidRPr="00F4550C">
        <w:rPr>
          <w:rFonts w:ascii="Times New Roman" w:hAnsi="Times New Roman" w:cs="Times New Roman"/>
          <w:sz w:val="24"/>
        </w:rPr>
        <w:t>,</w:t>
      </w:r>
      <w:r w:rsidRPr="00F4550C">
        <w:rPr>
          <w:rFonts w:ascii="Times New Roman" w:hAnsi="Times New Roman" w:cs="Times New Roman"/>
          <w:sz w:val="24"/>
        </w:rPr>
        <w:t xml:space="preserve"> it is irrefutable that EEG and fMRI </w:t>
      </w:r>
      <w:r w:rsidR="00C320B4" w:rsidRPr="00F4550C">
        <w:rPr>
          <w:rFonts w:ascii="Times New Roman" w:hAnsi="Times New Roman" w:cs="Times New Roman"/>
          <w:sz w:val="24"/>
        </w:rPr>
        <w:t>re</w:t>
      </w:r>
      <w:r w:rsidRPr="00F4550C">
        <w:rPr>
          <w:rFonts w:ascii="Times New Roman" w:hAnsi="Times New Roman" w:cs="Times New Roman"/>
          <w:sz w:val="24"/>
        </w:rPr>
        <w:t>present brain activity from</w:t>
      </w:r>
      <w:r w:rsidR="00F87D8A" w:rsidRPr="00F4550C">
        <w:rPr>
          <w:rFonts w:ascii="Times New Roman" w:hAnsi="Times New Roman" w:cs="Times New Roman"/>
          <w:sz w:val="24"/>
        </w:rPr>
        <w:t xml:space="preserve"> two very different perspectives. Considering their physiological basis, it seems plausible that modulations across experimental </w:t>
      </w:r>
      <w:r w:rsidR="00C320B4" w:rsidRPr="00F4550C">
        <w:rPr>
          <w:rFonts w:ascii="Times New Roman" w:hAnsi="Times New Roman" w:cs="Times New Roman"/>
          <w:sz w:val="24"/>
        </w:rPr>
        <w:t>conditions</w:t>
      </w:r>
      <w:r w:rsidR="00F87D8A" w:rsidRPr="00F4550C">
        <w:rPr>
          <w:rFonts w:ascii="Times New Roman" w:hAnsi="Times New Roman" w:cs="Times New Roman"/>
          <w:sz w:val="24"/>
        </w:rPr>
        <w:t xml:space="preserve"> of BOLD and EEG activity do not </w:t>
      </w:r>
      <w:r w:rsidR="00470B7E" w:rsidRPr="00F4550C">
        <w:rPr>
          <w:rFonts w:ascii="Times New Roman" w:hAnsi="Times New Roman" w:cs="Times New Roman"/>
          <w:sz w:val="24"/>
        </w:rPr>
        <w:t>align</w:t>
      </w:r>
      <w:r w:rsidR="00C320B4" w:rsidRPr="00F4550C">
        <w:rPr>
          <w:rFonts w:ascii="Times New Roman" w:hAnsi="Times New Roman" w:cs="Times New Roman"/>
          <w:sz w:val="24"/>
        </w:rPr>
        <w:t xml:space="preserve"> all the time</w:t>
      </w:r>
      <w:r w:rsidR="00470B7E" w:rsidRPr="00F4550C">
        <w:rPr>
          <w:rFonts w:ascii="Times New Roman" w:hAnsi="Times New Roman" w:cs="Times New Roman"/>
          <w:sz w:val="24"/>
        </w:rPr>
        <w:t xml:space="preserve"> </w:t>
      </w:r>
      <w:r w:rsidR="00F87D8A" w:rsidRPr="00F4550C">
        <w:rPr>
          <w:rFonts w:ascii="Times New Roman" w:hAnsi="Times New Roman" w:cs="Times New Roman"/>
          <w:sz w:val="24"/>
        </w:rPr>
        <w:t xml:space="preserve"> </w:t>
      </w:r>
      <w:r w:rsidR="00F87D8A" w:rsidRPr="00F4550C">
        <w:rPr>
          <w:rFonts w:ascii="Times New Roman" w:hAnsi="Times New Roman" w:cs="Times New Roman"/>
          <w:sz w:val="24"/>
        </w:rPr>
        <w:fldChar w:fldCharType="begin" w:fldLock="1"/>
      </w:r>
      <w:r w:rsidR="00167BDE" w:rsidRPr="00F4550C">
        <w:rPr>
          <w:rFonts w:ascii="Times New Roman" w:hAnsi="Times New Roman" w:cs="Times New Roman"/>
          <w:sz w:val="24"/>
        </w:rPr>
        <w:instrText>ADDIN CSL_CITATION { "citationItems" : [ { "id" : "ITEM-1", "itemData" : { "author" : [ { "dropping-particle" : "", "family" : "Im", "given" : "CH", "non-dropping-particle" : "", "parse-names" : false, "suffix" : "" }, { "dropping-particle" : "", "family" : "Jung", "given" : "HK", "non-dropping-particle" : "", "parse-names" : false, "suffix" : "" }, { "dropping-particle" : "", "family" : "Fujimaki", "given" : "N", "non-dropping-particle" : "", "parse-names" : false, "suffix" : "" } ], "container-title" : "Human brain mapping", "id" : "ITEM-1", "issued" : { "date-parts" : [ [ "2005" ] ] }, "title" : "fMRI\u2010constrained MEG source imaging and consideration of fMRI invisible sources", "type" : "article-journal" }, "uris" : [ "http://www.mendeley.com/documents/?uuid=0bc9f01b-f725-3327-b6ca-c23d4ea72052" ] }, { "id" : "ITEM-2", "itemData" : { "author" : [ { "dropping-particle" : "", "family" : "Nunez", "given" : "PL", "non-dropping-particle" : "", "parse-names" : false, "suffix" : "" }, { "dropping-particle" : "", "family" : "Silberstein", "given" : "RB", "non-dropping-particle" : "", "parse-names" : false, "suffix" : "" } ], "container-title" : "Brain topography", "id" : "ITEM-2", "issued" : { "date-parts" : [ [ "2000" ] ] }, "title" : "On the relationship of synaptic activity to macroscopic measurements: does co-registration of EEG with fMRI make sense?", "type" : "article-journal" }, "uris" : [ "http://www.mendeley.com/documents/?uuid=4fa94e0f-5311-3e97-a550-cf47717af251" ] }, { "id" : "ITEM-3", "itemData" : { "DOI" : "10.1023/A:1026683200895", "ISSN" : "08960267", "author" : [ { "dropping-particle" : "", "family" : "Nunez", "given" : "Paul L.", "non-dropping-particle" : "", "parse-names" : false, "suffix" : "" }, { "dropping-particle" : "", "family" : "Silberstein", "given" : "Richard B.", "non-dropping-particle" : "", "parse-names" : false, "suffix" : "" } ], "container-title" : "Brain Topography", "id" : "ITEM-3", "issue" : "2", "issued" : { "date-parts" : [ [ "2000" ] ] }, "page" : "79-96", "publisher" : "Kluwer Academic Publishers-Plenum Publishers", "title" : "On the Relationship of Synaptic Activity to Macroscopic Measurements: Does Co-Registration of EEG with fMRI Make Sense?", "type" : "article-journal", "volume" : "13" }, "uris" : [ "http://www.mendeley.com/documents/?uuid=b0be2cf8-b137-3146-ab37-c49a32deed42" ] } ], "mendeley" : { "formattedCitation" : "(Im, Jung, &amp; Fujimaki, 2005; P. L. Nunez &amp; Silberstein, 2000; P. Nunez &amp; Silberstein, 2000)", "manualFormatting" : "(Im, Jung, &amp; Fujimaki, 2005; Nunez &amp; Silberstein, 2000)", "plainTextFormattedCitation" : "(Im, Jung, &amp; Fujimaki, 2005; P. L. Nunez &amp; Silberstein, 2000; P. Nunez &amp; Silberstein, 2000)", "previouslyFormattedCitation" : "(Im, Jung, &amp; Fujimaki, 2005; P. L. Nunez &amp; Silberstein, 2000; P. Nunez &amp; Silberstein, 2000)" }, "properties" : {  }, "schema" : "https://github.com/citation-style-language/schema/raw/master/csl-citation.json" }</w:instrText>
      </w:r>
      <w:r w:rsidR="00F87D8A" w:rsidRPr="00F4550C">
        <w:rPr>
          <w:rFonts w:ascii="Times New Roman" w:hAnsi="Times New Roman" w:cs="Times New Roman"/>
          <w:sz w:val="24"/>
        </w:rPr>
        <w:fldChar w:fldCharType="separate"/>
      </w:r>
      <w:r w:rsidR="00167BDE" w:rsidRPr="00F4550C">
        <w:rPr>
          <w:rFonts w:ascii="Times New Roman" w:hAnsi="Times New Roman" w:cs="Times New Roman"/>
          <w:noProof/>
          <w:sz w:val="24"/>
        </w:rPr>
        <w:t>(Im, Jung, &amp; Fujimaki, 2005; Nunez &amp; Silberstein, 2000)</w:t>
      </w:r>
      <w:r w:rsidR="00F87D8A" w:rsidRPr="00F4550C">
        <w:rPr>
          <w:rFonts w:ascii="Times New Roman" w:hAnsi="Times New Roman" w:cs="Times New Roman"/>
          <w:sz w:val="24"/>
        </w:rPr>
        <w:fldChar w:fldCharType="end"/>
      </w:r>
      <w:r w:rsidR="00470B7E" w:rsidRPr="00F4550C">
        <w:rPr>
          <w:rFonts w:ascii="Times New Roman" w:hAnsi="Times New Roman" w:cs="Times New Roman"/>
          <w:sz w:val="24"/>
        </w:rPr>
        <w:t>. Whereas EEG signals only show the result of multiple</w:t>
      </w:r>
      <w:r w:rsidR="00C320B4" w:rsidRPr="00F4550C">
        <w:rPr>
          <w:rFonts w:ascii="Times New Roman" w:hAnsi="Times New Roman" w:cs="Times New Roman"/>
          <w:sz w:val="24"/>
        </w:rPr>
        <w:t>, non-linear</w:t>
      </w:r>
      <w:r w:rsidR="00470B7E" w:rsidRPr="00F4550C">
        <w:rPr>
          <w:rFonts w:ascii="Times New Roman" w:hAnsi="Times New Roman" w:cs="Times New Roman"/>
          <w:sz w:val="24"/>
        </w:rPr>
        <w:t xml:space="preserve"> activity summations across cortical layers, changes in the BOLD signal </w:t>
      </w:r>
      <w:r w:rsidR="001A0660" w:rsidRPr="00F4550C">
        <w:rPr>
          <w:rFonts w:ascii="Times New Roman" w:hAnsi="Times New Roman" w:cs="Times New Roman"/>
          <w:sz w:val="24"/>
        </w:rPr>
        <w:t xml:space="preserve">reflect </w:t>
      </w:r>
      <w:r w:rsidR="00903BB0" w:rsidRPr="00F4550C">
        <w:rPr>
          <w:rFonts w:ascii="Times New Roman" w:hAnsi="Times New Roman" w:cs="Times New Roman"/>
          <w:sz w:val="24"/>
        </w:rPr>
        <w:t>variations of oxygen concentration</w:t>
      </w:r>
      <w:r w:rsidR="001A0660" w:rsidRPr="00F4550C">
        <w:rPr>
          <w:rFonts w:ascii="Times New Roman" w:hAnsi="Times New Roman" w:cs="Times New Roman"/>
          <w:sz w:val="24"/>
        </w:rPr>
        <w:t xml:space="preserve"> in different brain regions</w:t>
      </w:r>
      <w:r w:rsidR="00C320B4" w:rsidRPr="00F4550C">
        <w:rPr>
          <w:rFonts w:ascii="Times New Roman" w:hAnsi="Times New Roman" w:cs="Times New Roman"/>
          <w:sz w:val="24"/>
        </w:rPr>
        <w:t xml:space="preserve"> over time</w:t>
      </w:r>
      <w:r w:rsidR="001A0660" w:rsidRPr="00F4550C">
        <w:rPr>
          <w:rFonts w:ascii="Times New Roman" w:hAnsi="Times New Roman" w:cs="Times New Roman"/>
          <w:sz w:val="24"/>
        </w:rPr>
        <w:t>.</w:t>
      </w:r>
      <w:r w:rsidR="00DA1E6A" w:rsidRPr="00F4550C">
        <w:rPr>
          <w:rFonts w:ascii="Times New Roman" w:hAnsi="Times New Roman" w:cs="Times New Roman"/>
          <w:sz w:val="24"/>
        </w:rPr>
        <w:t xml:space="preserve"> </w:t>
      </w:r>
    </w:p>
    <w:p w14:paraId="2605B782" w14:textId="0A9FCC70" w:rsidR="00F9327A" w:rsidRPr="00F4550C" w:rsidRDefault="00B80B90" w:rsidP="00167BDE">
      <w:pPr>
        <w:tabs>
          <w:tab w:val="left" w:pos="5812"/>
        </w:tabs>
        <w:spacing w:after="0" w:line="360" w:lineRule="auto"/>
        <w:ind w:firstLine="425"/>
        <w:jc w:val="both"/>
        <w:rPr>
          <w:rFonts w:ascii="Times New Roman" w:hAnsi="Times New Roman" w:cs="Times New Roman"/>
          <w:sz w:val="24"/>
        </w:rPr>
      </w:pPr>
      <w:r w:rsidRPr="00F4550C">
        <w:rPr>
          <w:rFonts w:ascii="Times New Roman" w:hAnsi="Times New Roman" w:cs="Times New Roman"/>
          <w:sz w:val="24"/>
        </w:rPr>
        <w:t xml:space="preserve">The fact that the two signals do not </w:t>
      </w:r>
      <w:r w:rsidR="00C320B4" w:rsidRPr="00F4550C">
        <w:rPr>
          <w:rFonts w:ascii="Times New Roman" w:hAnsi="Times New Roman" w:cs="Times New Roman"/>
          <w:sz w:val="24"/>
        </w:rPr>
        <w:t>vary identically</w:t>
      </w:r>
      <w:r w:rsidRPr="00F4550C">
        <w:rPr>
          <w:rFonts w:ascii="Times New Roman" w:hAnsi="Times New Roman" w:cs="Times New Roman"/>
          <w:sz w:val="24"/>
        </w:rPr>
        <w:t xml:space="preserve"> can be regarded as an upside and a downside to concu</w:t>
      </w:r>
      <w:r w:rsidR="00903BB0" w:rsidRPr="00F4550C">
        <w:rPr>
          <w:rFonts w:ascii="Times New Roman" w:hAnsi="Times New Roman" w:cs="Times New Roman"/>
          <w:sz w:val="24"/>
        </w:rPr>
        <w:t>rrent EEG and fMRI recordings. For one,</w:t>
      </w:r>
      <w:r w:rsidR="00C320B4" w:rsidRPr="00F4550C">
        <w:rPr>
          <w:rFonts w:ascii="Times New Roman" w:hAnsi="Times New Roman" w:cs="Times New Roman"/>
          <w:sz w:val="24"/>
        </w:rPr>
        <w:t xml:space="preserve"> </w:t>
      </w:r>
      <w:r w:rsidR="000425E5" w:rsidRPr="00F4550C">
        <w:rPr>
          <w:rFonts w:ascii="Times New Roman" w:hAnsi="Times New Roman" w:cs="Times New Roman"/>
          <w:sz w:val="24"/>
        </w:rPr>
        <w:t>non-coinciding</w:t>
      </w:r>
      <w:r w:rsidR="00C320B4" w:rsidRPr="00F4550C">
        <w:rPr>
          <w:rFonts w:ascii="Times New Roman" w:hAnsi="Times New Roman" w:cs="Times New Roman"/>
          <w:sz w:val="24"/>
        </w:rPr>
        <w:t xml:space="preserve"> variation</w:t>
      </w:r>
      <w:r w:rsidRPr="00F4550C">
        <w:rPr>
          <w:rFonts w:ascii="Times New Roman" w:hAnsi="Times New Roman" w:cs="Times New Roman"/>
          <w:sz w:val="24"/>
        </w:rPr>
        <w:t xml:space="preserve"> of neuronal activity and cerebral blood flow</w:t>
      </w:r>
      <w:r w:rsidR="000425E5" w:rsidRPr="00F4550C">
        <w:rPr>
          <w:rFonts w:ascii="Times New Roman" w:hAnsi="Times New Roman" w:cs="Times New Roman"/>
          <w:sz w:val="24"/>
        </w:rPr>
        <w:t>, also referred to as neurovascular decoupling,</w:t>
      </w:r>
      <w:r w:rsidRPr="00F4550C">
        <w:rPr>
          <w:rFonts w:ascii="Times New Roman" w:hAnsi="Times New Roman" w:cs="Times New Roman"/>
          <w:sz w:val="24"/>
        </w:rPr>
        <w:t xml:space="preserve"> </w:t>
      </w:r>
      <w:r w:rsidR="00903BB0" w:rsidRPr="00F4550C">
        <w:rPr>
          <w:rFonts w:ascii="Times New Roman" w:hAnsi="Times New Roman" w:cs="Times New Roman"/>
          <w:sz w:val="24"/>
        </w:rPr>
        <w:t>could be seen as impeding</w:t>
      </w:r>
      <w:r w:rsidR="000425E5" w:rsidRPr="00F4550C">
        <w:rPr>
          <w:rFonts w:ascii="Times New Roman" w:hAnsi="Times New Roman" w:cs="Times New Roman"/>
          <w:sz w:val="24"/>
        </w:rPr>
        <w:t xml:space="preserve"> to</w:t>
      </w:r>
      <w:r w:rsidRPr="00F4550C">
        <w:rPr>
          <w:rFonts w:ascii="Times New Roman" w:hAnsi="Times New Roman" w:cs="Times New Roman"/>
          <w:sz w:val="24"/>
        </w:rPr>
        <w:t xml:space="preserve"> the validation of a result</w:t>
      </w:r>
      <w:r w:rsidR="000425E5" w:rsidRPr="00F4550C">
        <w:rPr>
          <w:rFonts w:ascii="Times New Roman" w:hAnsi="Times New Roman" w:cs="Times New Roman"/>
          <w:sz w:val="24"/>
        </w:rPr>
        <w:t>. If the multimodal results do not correspond, this might shed doubt on a significant finding, which is</w:t>
      </w:r>
      <w:r w:rsidRPr="00F4550C">
        <w:rPr>
          <w:rFonts w:ascii="Times New Roman" w:hAnsi="Times New Roman" w:cs="Times New Roman"/>
          <w:sz w:val="24"/>
        </w:rPr>
        <w:t xml:space="preserve"> </w:t>
      </w:r>
      <w:r w:rsidR="000425E5" w:rsidRPr="00F4550C">
        <w:rPr>
          <w:rFonts w:ascii="Times New Roman" w:hAnsi="Times New Roman" w:cs="Times New Roman"/>
          <w:sz w:val="24"/>
        </w:rPr>
        <w:t>discovered in one method but not</w:t>
      </w:r>
      <w:r w:rsidRPr="00F4550C">
        <w:rPr>
          <w:rFonts w:ascii="Times New Roman" w:hAnsi="Times New Roman" w:cs="Times New Roman"/>
          <w:sz w:val="24"/>
        </w:rPr>
        <w:t xml:space="preserve"> the other</w:t>
      </w:r>
      <w:r w:rsidR="000425E5" w:rsidRPr="00F4550C">
        <w:rPr>
          <w:rFonts w:ascii="Times New Roman" w:hAnsi="Times New Roman" w:cs="Times New Roman"/>
          <w:sz w:val="24"/>
        </w:rPr>
        <w:t>, although the one significant finding might still be meaningful</w:t>
      </w:r>
      <w:r w:rsidRPr="00F4550C">
        <w:rPr>
          <w:rFonts w:ascii="Times New Roman" w:hAnsi="Times New Roman" w:cs="Times New Roman"/>
          <w:sz w:val="24"/>
        </w:rPr>
        <w:t xml:space="preserve">. </w:t>
      </w:r>
      <w:r w:rsidR="00903BB0" w:rsidRPr="00F4550C">
        <w:rPr>
          <w:rFonts w:ascii="Times New Roman" w:hAnsi="Times New Roman" w:cs="Times New Roman"/>
          <w:sz w:val="24"/>
        </w:rPr>
        <w:t>However, w</w:t>
      </w:r>
      <w:r w:rsidRPr="00F4550C">
        <w:rPr>
          <w:rFonts w:ascii="Times New Roman" w:hAnsi="Times New Roman" w:cs="Times New Roman"/>
          <w:sz w:val="24"/>
        </w:rPr>
        <w:t>hen relating</w:t>
      </w:r>
      <w:r w:rsidR="007F08A6" w:rsidRPr="00F4550C">
        <w:rPr>
          <w:rFonts w:ascii="Times New Roman" w:hAnsi="Times New Roman" w:cs="Times New Roman"/>
          <w:sz w:val="24"/>
        </w:rPr>
        <w:t>,</w:t>
      </w:r>
      <w:r w:rsidRPr="00F4550C">
        <w:rPr>
          <w:rFonts w:ascii="Times New Roman" w:hAnsi="Times New Roman" w:cs="Times New Roman"/>
          <w:sz w:val="24"/>
        </w:rPr>
        <w:t xml:space="preserve"> for instance</w:t>
      </w:r>
      <w:r w:rsidR="007F08A6" w:rsidRPr="00F4550C">
        <w:rPr>
          <w:rFonts w:ascii="Times New Roman" w:hAnsi="Times New Roman" w:cs="Times New Roman"/>
          <w:sz w:val="24"/>
        </w:rPr>
        <w:t>,</w:t>
      </w:r>
      <w:r w:rsidRPr="00F4550C">
        <w:rPr>
          <w:rFonts w:ascii="Times New Roman" w:hAnsi="Times New Roman" w:cs="Times New Roman"/>
          <w:sz w:val="24"/>
        </w:rPr>
        <w:t xml:space="preserve"> </w:t>
      </w:r>
      <w:r w:rsidR="00086333" w:rsidRPr="00F4550C">
        <w:rPr>
          <w:rFonts w:ascii="Times New Roman" w:hAnsi="Times New Roman" w:cs="Times New Roman"/>
          <w:sz w:val="24"/>
        </w:rPr>
        <w:t>e</w:t>
      </w:r>
      <w:r w:rsidRPr="00F4550C">
        <w:rPr>
          <w:rFonts w:ascii="Times New Roman" w:hAnsi="Times New Roman" w:cs="Times New Roman"/>
          <w:sz w:val="24"/>
        </w:rPr>
        <w:t>vent-related poten</w:t>
      </w:r>
      <w:r w:rsidR="007F08A6" w:rsidRPr="00F4550C">
        <w:rPr>
          <w:rFonts w:ascii="Times New Roman" w:hAnsi="Times New Roman" w:cs="Times New Roman"/>
          <w:sz w:val="24"/>
        </w:rPr>
        <w:t xml:space="preserve">tials (ERP) to functional contrasts, neurovascular coupling would yield both results to be more meaningful. Plus, information from both sides aid the interpretation and integration of results into the greater theoretical background. </w:t>
      </w:r>
      <w:r w:rsidR="00903BB0" w:rsidRPr="00F4550C">
        <w:rPr>
          <w:rFonts w:ascii="Times New Roman" w:hAnsi="Times New Roman" w:cs="Times New Roman"/>
          <w:sz w:val="24"/>
        </w:rPr>
        <w:t>Here</w:t>
      </w:r>
      <w:r w:rsidR="007F08A6" w:rsidRPr="00F4550C">
        <w:rPr>
          <w:rFonts w:ascii="Times New Roman" w:hAnsi="Times New Roman" w:cs="Times New Roman"/>
          <w:sz w:val="24"/>
        </w:rPr>
        <w:t>, neurovascular decoupling</w:t>
      </w:r>
      <w:r w:rsidR="00227097" w:rsidRPr="00F4550C">
        <w:rPr>
          <w:rFonts w:ascii="Times New Roman" w:hAnsi="Times New Roman" w:cs="Times New Roman"/>
          <w:sz w:val="24"/>
        </w:rPr>
        <w:t xml:space="preserve"> might</w:t>
      </w:r>
      <w:r w:rsidR="007F08A6" w:rsidRPr="00F4550C">
        <w:rPr>
          <w:rFonts w:ascii="Times New Roman" w:hAnsi="Times New Roman" w:cs="Times New Roman"/>
          <w:sz w:val="24"/>
        </w:rPr>
        <w:t xml:space="preserve"> </w:t>
      </w:r>
      <w:r w:rsidR="00227097" w:rsidRPr="00F4550C">
        <w:rPr>
          <w:rFonts w:ascii="Times New Roman" w:hAnsi="Times New Roman" w:cs="Times New Roman"/>
          <w:sz w:val="24"/>
        </w:rPr>
        <w:t xml:space="preserve">provide </w:t>
      </w:r>
      <w:r w:rsidR="000425E5" w:rsidRPr="00F4550C">
        <w:rPr>
          <w:rFonts w:ascii="Times New Roman" w:hAnsi="Times New Roman" w:cs="Times New Roman"/>
          <w:sz w:val="24"/>
        </w:rPr>
        <w:t xml:space="preserve">information </w:t>
      </w:r>
      <w:r w:rsidR="00227097" w:rsidRPr="00F4550C">
        <w:rPr>
          <w:rFonts w:ascii="Times New Roman" w:hAnsi="Times New Roman" w:cs="Times New Roman"/>
          <w:sz w:val="24"/>
        </w:rPr>
        <w:t xml:space="preserve">as </w:t>
      </w:r>
      <w:r w:rsidR="000425E5" w:rsidRPr="00F4550C">
        <w:rPr>
          <w:rFonts w:ascii="Times New Roman" w:hAnsi="Times New Roman" w:cs="Times New Roman"/>
          <w:sz w:val="24"/>
        </w:rPr>
        <w:t>relevant</w:t>
      </w:r>
      <w:r w:rsidR="00227097" w:rsidRPr="00F4550C">
        <w:rPr>
          <w:rFonts w:ascii="Times New Roman" w:hAnsi="Times New Roman" w:cs="Times New Roman"/>
          <w:sz w:val="24"/>
        </w:rPr>
        <w:t xml:space="preserve"> as </w:t>
      </w:r>
      <w:r w:rsidR="00EB2A7D" w:rsidRPr="00F4550C">
        <w:rPr>
          <w:rFonts w:ascii="Times New Roman" w:hAnsi="Times New Roman" w:cs="Times New Roman"/>
          <w:sz w:val="24"/>
        </w:rPr>
        <w:t xml:space="preserve">neurovascular </w:t>
      </w:r>
      <w:r w:rsidR="00227097" w:rsidRPr="00F4550C">
        <w:rPr>
          <w:rFonts w:ascii="Times New Roman" w:hAnsi="Times New Roman" w:cs="Times New Roman"/>
          <w:sz w:val="24"/>
        </w:rPr>
        <w:t xml:space="preserve">coupling </w:t>
      </w:r>
      <w:r w:rsidR="00227097" w:rsidRPr="00F4550C">
        <w:rPr>
          <w:rFonts w:ascii="Times New Roman" w:hAnsi="Times New Roman" w:cs="Times New Roman"/>
          <w:sz w:val="24"/>
        </w:rPr>
        <w:fldChar w:fldCharType="begin" w:fldLock="1"/>
      </w:r>
      <w:r w:rsidR="00993314" w:rsidRPr="00F4550C">
        <w:rPr>
          <w:rFonts w:ascii="Times New Roman" w:hAnsi="Times New Roman" w:cs="Times New Roman"/>
          <w:sz w:val="24"/>
        </w:rPr>
        <w:instrText>ADDIN CSL_CITATION { "citationItems" : [ { "id" : "ITEM-1", "itemData" : { "author" : [ { "dropping-particle" : "", "family" : "Rosa", "given" : "MJ", "non-dropping-particle" : "", "parse-names" : false, "suffix" : "" }, { "dropping-particle" : "", "family" : "Daunizeau", "given" : "J", "non-dropping-particle" : "", "parse-names" : false, "suffix" : "" }, { "dropping-particle" : "", "family" : "Friston", "given" : "KJ", "non-dropping-particle" : "", "parse-names" : false, "suffix" : "" } ], "container-title" : "Journal of integrative", "id" : "ITEM-1", "issued" : { "date-parts" : [ [ "2010" ] ] }, "title" : "EEG-fMRI integration: a critical review of biophysical modeling and data analysis approaches", "type" : "article-journal" }, "uris" : [ "http://www.mendeley.com/documents/?uuid=08f87eb4-0b83-33cb-bad6-8eb59d341f43" ] } ], "mendeley" : { "formattedCitation" : "(Rosa, Daunizeau, &amp; Friston, 2010)", "plainTextFormattedCitation" : "(Rosa, Daunizeau, &amp; Friston, 2010)", "previouslyFormattedCitation" : "(Rosa, Daunizeau, &amp; Friston, 2010)" }, "properties" : {  }, "schema" : "https://github.com/citation-style-language/schema/raw/master/csl-citation.json" }</w:instrText>
      </w:r>
      <w:r w:rsidR="00227097" w:rsidRPr="00F4550C">
        <w:rPr>
          <w:rFonts w:ascii="Times New Roman" w:hAnsi="Times New Roman" w:cs="Times New Roman"/>
          <w:sz w:val="24"/>
        </w:rPr>
        <w:fldChar w:fldCharType="separate"/>
      </w:r>
      <w:r w:rsidR="00227097" w:rsidRPr="00F4550C">
        <w:rPr>
          <w:rFonts w:ascii="Times New Roman" w:hAnsi="Times New Roman" w:cs="Times New Roman"/>
          <w:noProof/>
          <w:sz w:val="24"/>
        </w:rPr>
        <w:t>(Rosa, Daunizeau, &amp; Friston, 2010)</w:t>
      </w:r>
      <w:r w:rsidR="00227097" w:rsidRPr="00F4550C">
        <w:rPr>
          <w:rFonts w:ascii="Times New Roman" w:hAnsi="Times New Roman" w:cs="Times New Roman"/>
          <w:sz w:val="24"/>
        </w:rPr>
        <w:fldChar w:fldCharType="end"/>
      </w:r>
      <w:r w:rsidR="00227097" w:rsidRPr="00F4550C">
        <w:rPr>
          <w:rFonts w:ascii="Times New Roman" w:hAnsi="Times New Roman" w:cs="Times New Roman"/>
          <w:sz w:val="24"/>
        </w:rPr>
        <w:t xml:space="preserve">. </w:t>
      </w:r>
      <w:r w:rsidR="00AE0910" w:rsidRPr="00F4550C">
        <w:rPr>
          <w:rFonts w:ascii="Times New Roman" w:hAnsi="Times New Roman" w:cs="Times New Roman"/>
          <w:sz w:val="24"/>
        </w:rPr>
        <w:t>D</w:t>
      </w:r>
      <w:r w:rsidR="00227097" w:rsidRPr="00F4550C">
        <w:rPr>
          <w:rFonts w:ascii="Times New Roman" w:hAnsi="Times New Roman" w:cs="Times New Roman"/>
          <w:sz w:val="24"/>
        </w:rPr>
        <w:t>ecoupling could be merely the result of failed signal detection</w:t>
      </w:r>
      <w:r w:rsidR="006D1AFF" w:rsidRPr="00F4550C">
        <w:rPr>
          <w:rFonts w:ascii="Times New Roman" w:hAnsi="Times New Roman" w:cs="Times New Roman"/>
          <w:sz w:val="24"/>
        </w:rPr>
        <w:t xml:space="preserve"> or</w:t>
      </w:r>
      <w:r w:rsidR="00167BDE" w:rsidRPr="00F4550C">
        <w:rPr>
          <w:rFonts w:ascii="Times New Roman" w:hAnsi="Times New Roman" w:cs="Times New Roman"/>
          <w:sz w:val="24"/>
        </w:rPr>
        <w:t xml:space="preserve"> it</w:t>
      </w:r>
      <w:r w:rsidR="00FD020D" w:rsidRPr="00F4550C">
        <w:rPr>
          <w:rFonts w:ascii="Times New Roman" w:hAnsi="Times New Roman" w:cs="Times New Roman"/>
          <w:sz w:val="24"/>
        </w:rPr>
        <w:t xml:space="preserve"> could be</w:t>
      </w:r>
      <w:r w:rsidR="006D1AFF" w:rsidRPr="00F4550C">
        <w:rPr>
          <w:rFonts w:ascii="Times New Roman" w:hAnsi="Times New Roman" w:cs="Times New Roman"/>
          <w:sz w:val="24"/>
        </w:rPr>
        <w:t xml:space="preserve"> entirely unrelated to experimental conditions</w:t>
      </w:r>
      <w:r w:rsidR="00227097" w:rsidRPr="00F4550C">
        <w:rPr>
          <w:rFonts w:ascii="Times New Roman" w:hAnsi="Times New Roman" w:cs="Times New Roman"/>
          <w:sz w:val="24"/>
        </w:rPr>
        <w:t xml:space="preserve">. However, it could also </w:t>
      </w:r>
      <w:r w:rsidR="006D1AFF" w:rsidRPr="00F4550C">
        <w:rPr>
          <w:rFonts w:ascii="Times New Roman" w:hAnsi="Times New Roman" w:cs="Times New Roman"/>
          <w:sz w:val="24"/>
        </w:rPr>
        <w:t>be attributed</w:t>
      </w:r>
      <w:r w:rsidR="00227097" w:rsidRPr="00F4550C">
        <w:rPr>
          <w:rFonts w:ascii="Times New Roman" w:hAnsi="Times New Roman" w:cs="Times New Roman"/>
          <w:sz w:val="24"/>
        </w:rPr>
        <w:t xml:space="preserve"> to pathological characteristics </w:t>
      </w:r>
      <w:r w:rsidR="00227097" w:rsidRPr="00F4550C">
        <w:rPr>
          <w:rFonts w:ascii="Times New Roman" w:hAnsi="Times New Roman" w:cs="Times New Roman"/>
          <w:sz w:val="24"/>
        </w:rPr>
        <w:fldChar w:fldCharType="begin" w:fldLock="1"/>
      </w:r>
      <w:r w:rsidR="00993314" w:rsidRPr="00F4550C">
        <w:rPr>
          <w:rFonts w:ascii="Times New Roman" w:hAnsi="Times New Roman" w:cs="Times New Roman"/>
          <w:sz w:val="24"/>
        </w:rPr>
        <w:instrText>ADDIN CSL_CITATION { "citationItems" : [ { "id" : "ITEM-1", "itemData" : { "DOI" : "10.1093/cercor/bhm208", "ISBN" : "1460-2199 (Electronic)\\r1047-3211 (Linking)", "ISSN" : "10473211", "PMID" : "18063563", "abstract" : "Blood oxygen level-dependent (BOLD) functional magnetic resonance imaging (fMRI) is widely used in neuroscience to study brain activity. However, BOLD fMRI does not measure neuronal activity directly but depends on cerebral blood flow (CBF), cerebral blood volume (CBV), and cerebral metabolic rate of oxygen (CMRO(2)) consumption. Using fMRI, CBV, CBF, neuronal recordings, and CMRO(2) modeling, we investigated how the signals are related during seizures in rats. We found that increases in hemodynamic, neuronal, and metabolic activity were associated with positive BOLD signals in the cortex, but with negative BOLD signals in hippocampus. Our data show that negative BOLD signals do not necessarily imply decreased neuronal activity or CBF, but can result from increased neuronal activity, depending on the interplay between hemodynamics and metabolism. Caution should be used in interpreting fMRI signals because the relationship between neuronal activity and BOLD signals may depend on brain region and state and can be different during normal and pathological conditions.", "author" : [ { "dropping-particle" : "", "family" : "Schridde", "given" : "Ulrich", "non-dropping-particle" : "", "parse-names" : false, "suffix" : "" }, { "dropping-particle" : "", "family" : "Khubchandani", "given" : "Manjula", "non-dropping-particle" : "", "parse-names" : false, "suffix" : "" }, { "dropping-particle" : "", "family" : "Motelow", "given" : "Joshua E.", "non-dropping-particle" : "", "parse-names" : false, "suffix" : "" }, { "dropping-particle" : "", "family" : "Sanganahalli", "given" : "Basavaraju G.", "non-dropping-particle" : "", "parse-names" : false, "suffix" : "" }, { "dropping-particle" : "", "family" : "Hyder", "given" : "Fahmeed", "non-dropping-particle" : "", "parse-names" : false, "suffix" : "" }, { "dropping-particle" : "", "family" : "Blumenfeld", "given" : "Hal", "non-dropping-particle" : "", "parse-names" : false, "suffix" : "" } ], "container-title" : "Cerebral Cortex", "id" : "ITEM-1", "issue" : "8", "issued" : { "date-parts" : [ [ "2008", "8", "1" ] ] }, "page" : "1814-1827", "title" : "Negative BOLD with large increases in neuronal activity", "type" : "article-journal", "volume" : "18" }, "uris" : [ "http://www.mendeley.com/documents/?uuid=f5b37496-38a8-3aa8-9b0c-226e3e8b7fdb" ] } ], "mendeley" : { "formattedCitation" : "(Schridde et al., 2008)", "plainTextFormattedCitation" : "(Schridde et al., 2008)", "previouslyFormattedCitation" : "(Schridde et al., 2008)" }, "properties" : {  }, "schema" : "https://github.com/citation-style-language/schema/raw/master/csl-citation.json" }</w:instrText>
      </w:r>
      <w:r w:rsidR="00227097" w:rsidRPr="00F4550C">
        <w:rPr>
          <w:rFonts w:ascii="Times New Roman" w:hAnsi="Times New Roman" w:cs="Times New Roman"/>
          <w:sz w:val="24"/>
        </w:rPr>
        <w:fldChar w:fldCharType="separate"/>
      </w:r>
      <w:r w:rsidR="00227097" w:rsidRPr="00F4550C">
        <w:rPr>
          <w:rFonts w:ascii="Times New Roman" w:hAnsi="Times New Roman" w:cs="Times New Roman"/>
          <w:noProof/>
          <w:sz w:val="24"/>
        </w:rPr>
        <w:t>(Schridde et al., 2008)</w:t>
      </w:r>
      <w:r w:rsidR="00227097" w:rsidRPr="00F4550C">
        <w:rPr>
          <w:rFonts w:ascii="Times New Roman" w:hAnsi="Times New Roman" w:cs="Times New Roman"/>
          <w:sz w:val="24"/>
        </w:rPr>
        <w:fldChar w:fldCharType="end"/>
      </w:r>
      <w:r w:rsidR="00227097" w:rsidRPr="00F4550C">
        <w:rPr>
          <w:rFonts w:ascii="Times New Roman" w:hAnsi="Times New Roman" w:cs="Times New Roman"/>
          <w:sz w:val="24"/>
        </w:rPr>
        <w:t>.</w:t>
      </w:r>
      <w:r w:rsidR="006D1AFF" w:rsidRPr="00F4550C">
        <w:rPr>
          <w:rFonts w:ascii="Times New Roman" w:hAnsi="Times New Roman" w:cs="Times New Roman"/>
          <w:sz w:val="24"/>
        </w:rPr>
        <w:t xml:space="preserve"> </w:t>
      </w:r>
    </w:p>
    <w:p w14:paraId="7CA34119" w14:textId="156F0D15" w:rsidR="00DA1E6A" w:rsidRPr="00F4550C" w:rsidRDefault="009F76CC" w:rsidP="00167BDE">
      <w:pPr>
        <w:tabs>
          <w:tab w:val="left" w:pos="5812"/>
        </w:tabs>
        <w:spacing w:after="0" w:line="360" w:lineRule="auto"/>
        <w:ind w:firstLine="425"/>
        <w:jc w:val="both"/>
        <w:rPr>
          <w:rFonts w:ascii="Times New Roman" w:hAnsi="Times New Roman" w:cs="Times New Roman"/>
          <w:sz w:val="24"/>
        </w:rPr>
      </w:pPr>
      <w:r w:rsidRPr="00F4550C">
        <w:rPr>
          <w:rFonts w:ascii="Times New Roman" w:hAnsi="Times New Roman" w:cs="Times New Roman"/>
          <w:sz w:val="24"/>
        </w:rPr>
        <w:t xml:space="preserve">Lastly, finding discrete variances in EEG and fMRI data can be regarded as a great advantage to single recordings, since it </w:t>
      </w:r>
      <w:r w:rsidR="000425E5" w:rsidRPr="00F4550C">
        <w:rPr>
          <w:rFonts w:ascii="Times New Roman" w:hAnsi="Times New Roman" w:cs="Times New Roman"/>
          <w:sz w:val="24"/>
        </w:rPr>
        <w:t>supports</w:t>
      </w:r>
      <w:r w:rsidRPr="00F4550C">
        <w:rPr>
          <w:rFonts w:ascii="Times New Roman" w:hAnsi="Times New Roman" w:cs="Times New Roman"/>
          <w:sz w:val="24"/>
        </w:rPr>
        <w:t xml:space="preserve"> statistical predictions. </w:t>
      </w:r>
      <w:r w:rsidR="00DC140E" w:rsidRPr="00F4550C">
        <w:rPr>
          <w:rFonts w:ascii="Times New Roman" w:hAnsi="Times New Roman" w:cs="Times New Roman"/>
          <w:sz w:val="24"/>
        </w:rPr>
        <w:t>Capitalizing</w:t>
      </w:r>
      <w:r w:rsidRPr="00F4550C">
        <w:rPr>
          <w:rFonts w:ascii="Times New Roman" w:hAnsi="Times New Roman" w:cs="Times New Roman"/>
          <w:sz w:val="24"/>
        </w:rPr>
        <w:t xml:space="preserve"> on a larger variety of physiologica</w:t>
      </w:r>
      <w:r w:rsidR="0020019C" w:rsidRPr="00F4550C">
        <w:rPr>
          <w:rFonts w:ascii="Times New Roman" w:hAnsi="Times New Roman" w:cs="Times New Roman"/>
          <w:sz w:val="24"/>
        </w:rPr>
        <w:t>l signals aids predictive model</w:t>
      </w:r>
      <w:r w:rsidRPr="00F4550C">
        <w:rPr>
          <w:rFonts w:ascii="Times New Roman" w:hAnsi="Times New Roman" w:cs="Times New Roman"/>
          <w:sz w:val="24"/>
        </w:rPr>
        <w:t>ing by</w:t>
      </w:r>
      <w:r w:rsidR="002F07EB" w:rsidRPr="00F4550C">
        <w:rPr>
          <w:rFonts w:ascii="Times New Roman" w:hAnsi="Times New Roman" w:cs="Times New Roman"/>
          <w:sz w:val="24"/>
        </w:rPr>
        <w:t>,</w:t>
      </w:r>
      <w:r w:rsidRPr="00F4550C">
        <w:rPr>
          <w:rFonts w:ascii="Times New Roman" w:hAnsi="Times New Roman" w:cs="Times New Roman"/>
          <w:sz w:val="24"/>
        </w:rPr>
        <w:t xml:space="preserve"> for instance</w:t>
      </w:r>
      <w:r w:rsidR="002F07EB" w:rsidRPr="00F4550C">
        <w:rPr>
          <w:rFonts w:ascii="Times New Roman" w:hAnsi="Times New Roman" w:cs="Times New Roman"/>
          <w:sz w:val="24"/>
        </w:rPr>
        <w:t>,</w:t>
      </w:r>
      <w:r w:rsidRPr="00F4550C">
        <w:rPr>
          <w:rFonts w:ascii="Times New Roman" w:hAnsi="Times New Roman" w:cs="Times New Roman"/>
          <w:sz w:val="24"/>
        </w:rPr>
        <w:t xml:space="preserve"> either constraining or enriching a single signal’s prediction with the other </w:t>
      </w:r>
      <w:r w:rsidRPr="00F4550C">
        <w:rPr>
          <w:rFonts w:ascii="Times New Roman" w:hAnsi="Times New Roman" w:cs="Times New Roman"/>
          <w:sz w:val="24"/>
        </w:rPr>
        <w:fldChar w:fldCharType="begin" w:fldLock="1"/>
      </w:r>
      <w:r w:rsidR="00F9327A" w:rsidRPr="00F4550C">
        <w:rPr>
          <w:rFonts w:ascii="Times New Roman" w:hAnsi="Times New Roman" w:cs="Times New Roman"/>
          <w:sz w:val="24"/>
        </w:rPr>
        <w:instrText>ADDIN CSL_CITATION { "citationItems" : [ { "id" : "ITEM-1", "itemData" : { "DOI" : "10.1016/j.neuroimage.2015.12.030", "abstract" : "a b s t r a c t The need to test a growing number of theories in cognitive science has led to increased interest in inferential methods that integrate multiple data modalities. In this manuscript, we show how a method for integrating three data modalities within a single framework provides (1) more detailed descriptions of cognitive processes and (2) more accurate predictions of unobserved data than less integrative methods. Specifically, we show how combining either EEG and fMRI with a behavioral model can perform substantially better than a behavioral-data-only model in both generative and predictive modeling analyses. We then show how a trivariate model \u2013 a model including EEG, fMRI, and behavioral data \u2013 outperforms bivariate models in both generative and predictive modeling analyses. Together, these results suggest that within an appropriate modeling framework, more data can be used to better constrain cognitive theory, and to generate more accurate predictions for behav-ioral and neural data.", "author" : [ { "dropping-particle" : "", "family" : "Turner", "given" : "Brandon M", "non-dropping-particle" : "", "parse-names" : false, "suffix" : "" }, { "dropping-particle" : "", "family" : "Rodriguez", "given" : "Christian A", "non-dropping-particle" : "", "parse-names" : false, "suffix" : "" }, { "dropping-particle" : "", "family" : "Norcia", "given" : "Tony M", "non-dropping-particle" : "", "parse-names" : false, "suffix" : "" }, { "dropping-particle" : "", "family" : "Mcclure", "given" : "Samuel M", "non-dropping-particle" : "", "parse-names" : false, "suffix" : "" }, { "dropping-particle" : "", "family" : "Steyvers", "given" : "Mark", "non-dropping-particle" : "", "parse-names" : false, "suffix" : "" } ], "container-title" : "NeuroImage", "id" : "ITEM-1", "issued" : { "date-parts" : [ [ "2016" ] ] }, "page" : "96-115", "title" : "Why more is better: Simultaneous modeling of EEG, fMRI, and behavioral data", "type" : "article-journal", "volume" : "128" }, "uris" : [ "http://www.mendeley.com/documents/?uuid=8b12733a-78ce-3276-98e2-ab9cd66527d5" ] }, { "id" : "ITEM-2", "itemData" : { "DOI" : "10.1037/a0032222", "ISSN" : "1939-1463", "PMID" : "23646991", "abstract" : "Bayesian estimation has played a pivotal role in the understanding of individual differences. However, for many models in psychology, Bayesian estimation of model parameters can be difficult. One reason for this difficulty is that conventional sampling algorithms, such as Markov chain Monte Carlo (MCMC), can be inefficient and impractical when little is known about the target distribution--particularly the target distribution's covariance structure. In this article, we highlight some reasons for this inefficiency and advocate the use of a population MCMC algorithm, called differential evolution Markov chain Monte Carlo (DE-MCMC), as a means of efficient proposal generation. We demonstrate in a simulation study that the performance of the DE-MCMC algorithm is unaffected by the correlation of the target distribution, whereas conventional MCMC performs substantially worse as the correlation increases. We then show that the DE-MCMC algorithm can be used to efficiently fit a hierarchical version of the linear ballistic accumulator model to response time data, which has proven to be a difficult task when conventional MCMC is used.", "author" : [ { "dropping-particle" : "", "family" : "Turner", "given" : "Brandon M", "non-dropping-particle" : "", "parse-names" : false, "suffix" : "" }, { "dropping-particle" : "", "family" : "Sederberg", "given" : "Per B", "non-dropping-particle" : "", "parse-names" : false, "suffix" : "" }, { "dropping-particle" : "", "family" : "Brown", "given" : "Scott D", "non-dropping-particle" : "", "parse-names" : false, "suffix" : "" }, { "dropping-particle" : "", "family" : "Steyvers", "given" : "Mark", "non-dropping-particle" : "", "parse-names" : false, "suffix" : "" } ], "container-title" : "Psychological methods", "id" : "ITEM-2", "issue" : "3", "issued" : { "date-parts" : [ [ "2013", "9" ] ] }, "page" : "368-84", "publisher" : "NIH Public Access", "title" : "A method for efficiently sampling from distributions with correlated dimensions.", "type" : "article-journal", "volume" : "18" }, "uris" : [ "http://www.mendeley.com/documents/?uuid=d8ca032b-664d-39f0-aef4-ab4488240dd4" ] }, { "id" : "ITEM-3", "itemData" : { "DOI" : "10.1016/j.neuroimage.2013.01.048", "ISSN" : "1095-9572", "PMID" : "23370060", "abstract" : "Scientists who study cognition infer underlying processes either by observing behavior (e.g., response times, percentage correct) or by observing neural activity (e.g., the BOLD response). These two types of observations have traditionally supported two separate lines of study. The first is led by cognitive modelers, who rely on behavior alone to support their computational theories. The second is led by cognitive neuroimagers, who rely on statistical models to link patterns of neural activity to experimental manipulations, often without any attempt to make a direct connection to an explicit computational theory. Here we present a flexible Bayesian framework for combining neural and cognitive models. Joining neuroimaging and computational modeling in a single hierarchical framework allows the neural data to influence the parameters of the cognitive model and allows behavioral data, even in the absence of neural data, to constrain the neural model. Critically, our Bayesian approach can reveal interactions between behavioral and neural parameters, and hence between neural activity and cognitive mechanisms. We demonstrate the utility of our approach with applications to simulated fMRI data with a recognition model and to diffusion-weighted imaging data with a response time model of perceptual choice.", "author" : [ { "dropping-particle" : "", "family" : "Turner", "given" : "Brandon M", "non-dropping-particle" : "", "parse-names" : false, "suffix" : "" }, { "dropping-particle" : "", "family" : "Forstmann", "given" : "Birte U", "non-dropping-particle" : "", "parse-names" : false, "suffix" : "" }, { "dropping-particle" : "", "family" : "Wagenmakers", "given" : "Eric-Jan", "non-dropping-particle" : "", "parse-names" : false, "suffix" : "" }, { "dropping-particle" : "", "family" : "Brown", "given" : "Scott D", "non-dropping-particle" : "", "parse-names" : false, "suffix" : "" }, { "dropping-particle" : "", "family" : "Sederberg", "given" : "Per B", "non-dropping-particle" : "", "parse-names" : false, "suffix" : "" }, { "dropping-particle" : "", "family" : "Steyvers", "given" : "Mark", "non-dropping-particle" : "", "parse-names" : false, "suffix" : "" } ], "container-title" : "NeuroImage", "id" : "ITEM-3", "issued" : { "date-parts" : [ [ "2013", "5", "15" ] ] }, "page" : "193-206", "publisher" : "NIH Public Access", "title" : "A Bayesian framework for simultaneously modeling neural and behavioral data.", "type" : "article-journal", "volume" : "72" }, "uris" : [ "http://www.mendeley.com/documents/?uuid=4bc1097d-3524-3625-9a71-ad35b7c8a71e" ] } ], "mendeley" : { "formattedCitation" : "(Turner, Forstmann, et al., 2013; Turner et al., 2016; Turner, Sederberg, Brown, &amp; Steyvers, 2013)", "manualFormatting" : "(Turner et al., 2013; Turner et al., 2016; Turner, Sederberg, Brown, &amp; Steyvers, 2013)", "plainTextFormattedCitation" : "(Turner, Forstmann, et al., 2013; Turner et al., 2016; Turner, Sederberg, Brown, &amp; Steyvers, 2013)", "previouslyFormattedCitation" : "(Turner, Forstmann, et al., 2013; Turner et al., 2016; Turner, Sederberg, Brown, &amp; Steyvers, 2013)" }, "properties" : {  }, "schema" : "https://github.com/citation-style-language/schema/raw/master/csl-citation.json" }</w:instrText>
      </w:r>
      <w:r w:rsidRPr="00F4550C">
        <w:rPr>
          <w:rFonts w:ascii="Times New Roman" w:hAnsi="Times New Roman" w:cs="Times New Roman"/>
          <w:sz w:val="24"/>
        </w:rPr>
        <w:fldChar w:fldCharType="separate"/>
      </w:r>
      <w:r w:rsidR="00F9327A" w:rsidRPr="00F4550C">
        <w:rPr>
          <w:rFonts w:ascii="Times New Roman" w:hAnsi="Times New Roman" w:cs="Times New Roman"/>
          <w:noProof/>
          <w:sz w:val="24"/>
        </w:rPr>
        <w:t>(Turner</w:t>
      </w:r>
      <w:r w:rsidR="009472BC" w:rsidRPr="00F4550C">
        <w:rPr>
          <w:rFonts w:ascii="Times New Roman" w:hAnsi="Times New Roman" w:cs="Times New Roman"/>
          <w:noProof/>
          <w:sz w:val="24"/>
        </w:rPr>
        <w:t xml:space="preserve"> et al., 2013; Turner et al., 2016; </w:t>
      </w:r>
      <w:r w:rsidR="009472BC" w:rsidRPr="00F4550C">
        <w:rPr>
          <w:rFonts w:ascii="Times New Roman" w:hAnsi="Times New Roman" w:cs="Times New Roman"/>
          <w:noProof/>
          <w:sz w:val="24"/>
        </w:rPr>
        <w:lastRenderedPageBreak/>
        <w:t>Turner, Sederberg, Brown, &amp; Steyvers, 2013)</w:t>
      </w:r>
      <w:r w:rsidRPr="00F4550C">
        <w:rPr>
          <w:rFonts w:ascii="Times New Roman" w:hAnsi="Times New Roman" w:cs="Times New Roman"/>
          <w:sz w:val="24"/>
        </w:rPr>
        <w:fldChar w:fldCharType="end"/>
      </w:r>
      <w:r w:rsidR="000425E5" w:rsidRPr="00F4550C">
        <w:rPr>
          <w:rFonts w:ascii="Times New Roman" w:hAnsi="Times New Roman" w:cs="Times New Roman"/>
          <w:sz w:val="24"/>
        </w:rPr>
        <w:t>.</w:t>
      </w:r>
      <w:r w:rsidR="00F9327A" w:rsidRPr="00F4550C">
        <w:rPr>
          <w:rFonts w:ascii="Times New Roman" w:hAnsi="Times New Roman" w:cs="Times New Roman"/>
          <w:sz w:val="24"/>
        </w:rPr>
        <w:t xml:space="preserve"> Multiple investigations from Turner et al. </w:t>
      </w:r>
      <w:r w:rsidR="002F07EB" w:rsidRPr="00F4550C">
        <w:rPr>
          <w:rFonts w:ascii="Times New Roman" w:hAnsi="Times New Roman" w:cs="Times New Roman"/>
          <w:sz w:val="24"/>
        </w:rPr>
        <w:fldChar w:fldCharType="begin" w:fldLock="1"/>
      </w:r>
      <w:r w:rsidR="002F07EB" w:rsidRPr="00F4550C">
        <w:rPr>
          <w:rFonts w:ascii="Times New Roman" w:hAnsi="Times New Roman" w:cs="Times New Roman"/>
          <w:sz w:val="24"/>
        </w:rPr>
        <w:instrText>ADDIN CSL_CITATION { "citationItems" : [ { "id" : "ITEM-1", "itemData" : { "DOI" : "10.1016/j.neuroimage.2013.01.048", "ISSN" : "1095-9572", "PMID" : "23370060", "abstract" : "Scientists who study cognition infer underlying processes either by observing behavior (e.g., response times, percentage correct) or by observing neural activity (e.g., the BOLD response). These two types of observations have traditionally supported two separate lines of study. The first is led by cognitive modelers, who rely on behavior alone to support their computational theories. The second is led by cognitive neuroimagers, who rely on statistical models to link patterns of neural activity to experimental manipulations, often without any attempt to make a direct connection to an explicit computational theory. Here we present a flexible Bayesian framework for combining neural and cognitive models. Joining neuroimaging and computational modeling in a single hierarchical framework allows the neural data to influence the parameters of the cognitive model and allows behavioral data, even in the absence of neural data, to constrain the neural model. Critically, our Bayesian approach can reveal interactions between behavioral and neural parameters, and hence between neural activity and cognitive mechanisms. We demonstrate the utility of our approach with applications to simulated fMRI data with a recognition model and to diffusion-weighted imaging data with a response time model of perceptual choice.", "author" : [ { "dropping-particle" : "", "family" : "Turner", "given" : "Brandon M", "non-dropping-particle" : "", "parse-names" : false, "suffix" : "" }, { "dropping-particle" : "", "family" : "Forstmann", "given" : "Birte U", "non-dropping-particle" : "", "parse-names" : false, "suffix" : "" }, { "dropping-particle" : "", "family" : "Wagenmakers", "given" : "Eric-Jan", "non-dropping-particle" : "", "parse-names" : false, "suffix" : "" }, { "dropping-particle" : "", "family" : "Brown", "given" : "Scott D", "non-dropping-particle" : "", "parse-names" : false, "suffix" : "" }, { "dropping-particle" : "", "family" : "Sederberg", "given" : "Per B", "non-dropping-particle" : "", "parse-names" : false, "suffix" : "" }, { "dropping-particle" : "", "family" : "Steyvers", "given" : "Mark", "non-dropping-particle" : "", "parse-names" : false, "suffix" : "" } ], "container-title" : "NeuroImage", "id" : "ITEM-1", "issued" : { "date-parts" : [ [ "2013", "5", "15" ] ] }, "page" : "193-206", "publisher" : "NIH Public Access", "title" : "A Bayesian framework for simultaneously modeling neural and behavioral data.", "type" : "article-journal", "volume" : "72" }, "uris" : [ "http://www.mendeley.com/documents/?uuid=4bc1097d-3524-3625-9a71-ad35b7c8a71e" ] }, { "id" : "ITEM-2", "itemData" : { "DOI" : "10.1016/j.neuroimage.2015.12.030", "abstract" : "a b s t r a c t The need to test a growing number of theories in cognitive science has led to increased interest in inferential methods that integrate multiple data modalities. In this manuscript, we show how a method for integrating three data modalities within a single framework provides (1) more detailed descriptions of cognitive processes and (2) more accurate predictions of unobserved data than less integrative methods. Specifically, we show how combining either EEG and fMRI with a behavioral model can perform substantially better than a behavioral-data-only model in both generative and predictive modeling analyses. We then show how a trivariate model \u2013 a model including EEG, fMRI, and behavioral data \u2013 outperforms bivariate models in both generative and predictive modeling analyses. Together, these results suggest that within an appropriate modeling framework, more data can be used to better constrain cognitive theory, and to generate more accurate predictions for behav-ioral and neural data.", "author" : [ { "dropping-particle" : "", "family" : "Turner", "given" : "Brandon M", "non-dropping-particle" : "", "parse-names" : false, "suffix" : "" }, { "dropping-particle" : "", "family" : "Rodriguez", "given" : "Christian A", "non-dropping-particle" : "", "parse-names" : false, "suffix" : "" }, { "dropping-particle" : "", "family" : "Norcia", "given" : "Tony M", "non-dropping-particle" : "", "parse-names" : false, "suffix" : "" }, { "dropping-particle" : "", "family" : "Mcclure", "given" : "Samuel M", "non-dropping-particle" : "", "parse-names" : false, "suffix" : "" }, { "dropping-particle" : "", "family" : "Steyvers", "given" : "Mark", "non-dropping-particle" : "", "parse-names" : false, "suffix" : "" } ], "container-title" : "NeuroImage", "id" : "ITEM-2", "issued" : { "date-parts" : [ [ "2016" ] ] }, "page" : "96-115", "title" : "Why more is better: Simultaneous modeling of EEG, fMRI, and behavioral data", "type" : "article-journal", "volume" : "128" }, "uris" : [ "http://www.mendeley.com/documents/?uuid=8b12733a-78ce-3276-98e2-ab9cd66527d5" ] }, { "id" : "ITEM-3", "itemData" : { "DOI" : "10.1037/a0032222", "ISSN" : "1939-1463", "PMID" : "23646991", "abstract" : "Bayesian estimation has played a pivotal role in the understanding of individual differences. However, for many models in psychology, Bayesian estimation of model parameters can be difficult. One reason for this difficulty is that conventional sampling algorithms, such as Markov chain Monte Carlo (MCMC), can be inefficient and impractical when little is known about the target distribution--particularly the target distribution's covariance structure. In this article, we highlight some reasons for this inefficiency and advocate the use of a population MCMC algorithm, called differential evolution Markov chain Monte Carlo (DE-MCMC), as a means of efficient proposal generation. We demonstrate in a simulation study that the performance of the DE-MCMC algorithm is unaffected by the correlation of the target distribution, whereas conventional MCMC performs substantially worse as the correlation increases. We then show that the DE-MCMC algorithm can be used to efficiently fit a hierarchical version of the linear ballistic accumulator model to response time data, which has proven to be a difficult task when conventional MCMC is used.", "author" : [ { "dropping-particle" : "", "family" : "Turner", "given" : "Brandon M", "non-dropping-particle" : "", "parse-names" : false, "suffix" : "" }, { "dropping-particle" : "", "family" : "Sederberg", "given" : "Per B", "non-dropping-particle" : "", "parse-names" : false, "suffix" : "" }, { "dropping-particle" : "", "family" : "Brown", "given" : "Scott D", "non-dropping-particle" : "", "parse-names" : false, "suffix" : "" }, { "dropping-particle" : "", "family" : "Steyvers", "given" : "Mark", "non-dropping-particle" : "", "parse-names" : false, "suffix" : "" } ], "container-title" : "Psychological methods", "id" : "ITEM-3", "issue" : "3", "issued" : { "date-parts" : [ [ "2013", "9" ] ] }, "page" : "368-84", "publisher" : "NIH Public Access", "title" : "A method for efficiently sampling from distributions with correlated dimensions.", "type" : "article-journal", "volume" : "18" }, "uris" : [ "http://www.mendeley.com/documents/?uuid=d8ca032b-664d-39f0-aef4-ab4488240dd4" ] } ], "mendeley" : { "formattedCitation" : "(Turner, Forstmann, et al., 2013; Turner et al., 2016; Turner, Sederberg, et al., 2013)", "manualFormatting" : "(e.g., Turner, Forstmann, et al., 2013; Turner et al., 2016; Turner, Sederberg, et al., 2013)", "plainTextFormattedCitation" : "(Turner, Forstmann, et al., 2013; Turner et al., 2016; Turner, Sederberg, et al., 2013)", "previouslyFormattedCitation" : "(Turner, Forstmann, et al., 2013; Turner et al., 2016; Turner, Sederberg, et al., 2013)" }, "properties" : {  }, "schema" : "https://github.com/citation-style-language/schema/raw/master/csl-citation.json" }</w:instrText>
      </w:r>
      <w:r w:rsidR="002F07EB" w:rsidRPr="00F4550C">
        <w:rPr>
          <w:rFonts w:ascii="Times New Roman" w:hAnsi="Times New Roman" w:cs="Times New Roman"/>
          <w:sz w:val="24"/>
        </w:rPr>
        <w:fldChar w:fldCharType="separate"/>
      </w:r>
      <w:r w:rsidR="002F07EB" w:rsidRPr="00F4550C">
        <w:rPr>
          <w:rFonts w:ascii="Times New Roman" w:hAnsi="Times New Roman" w:cs="Times New Roman"/>
          <w:noProof/>
          <w:sz w:val="24"/>
        </w:rPr>
        <w:t>(e.g., Turner, Forstmann, et al., 2013; Turner et al., 2016; Turner, Sederberg, et al., 2013)</w:t>
      </w:r>
      <w:r w:rsidR="002F07EB" w:rsidRPr="00F4550C">
        <w:rPr>
          <w:rFonts w:ascii="Times New Roman" w:hAnsi="Times New Roman" w:cs="Times New Roman"/>
          <w:sz w:val="24"/>
        </w:rPr>
        <w:fldChar w:fldCharType="end"/>
      </w:r>
      <w:r w:rsidR="00F9327A" w:rsidRPr="00F4550C">
        <w:rPr>
          <w:rFonts w:ascii="Times New Roman" w:hAnsi="Times New Roman" w:cs="Times New Roman"/>
          <w:sz w:val="24"/>
        </w:rPr>
        <w:t xml:space="preserve"> revealed a significant advantage of multimodal predictors as compared to single EEG or MRI </w:t>
      </w:r>
      <w:proofErr w:type="spellStart"/>
      <w:r w:rsidR="003316BA" w:rsidRPr="00F4550C">
        <w:rPr>
          <w:rFonts w:ascii="Times New Roman" w:hAnsi="Times New Roman" w:cs="Times New Roman"/>
          <w:sz w:val="24"/>
        </w:rPr>
        <w:t>regressors</w:t>
      </w:r>
      <w:proofErr w:type="spellEnd"/>
      <w:r w:rsidR="00F9327A" w:rsidRPr="00F4550C">
        <w:rPr>
          <w:rFonts w:ascii="Times New Roman" w:hAnsi="Times New Roman" w:cs="Times New Roman"/>
          <w:sz w:val="24"/>
        </w:rPr>
        <w:t>.</w:t>
      </w:r>
      <w:r w:rsidR="000425E5" w:rsidRPr="00F4550C">
        <w:rPr>
          <w:rFonts w:ascii="Times New Roman" w:hAnsi="Times New Roman" w:cs="Times New Roman"/>
          <w:sz w:val="24"/>
        </w:rPr>
        <w:t xml:space="preserve"> Hence, integrating the two signals holds the potential to achieve a better understanding of how brain activity relates to behavior.</w:t>
      </w:r>
      <w:r w:rsidR="00535C92" w:rsidRPr="00F4550C">
        <w:rPr>
          <w:rFonts w:ascii="Times New Roman" w:hAnsi="Times New Roman" w:cs="Times New Roman"/>
          <w:sz w:val="24"/>
        </w:rPr>
        <w:t xml:space="preserve"> This advantage is not to be underestimated, since the weak correlations of functional or electrophysiological findings to a subject’s behavior have often been puzzling as to how otherwise promising experimental results can be interpreted. Paying tribute to the fact that the measures used in these predictions only make up a</w:t>
      </w:r>
      <w:r w:rsidR="00F9327A" w:rsidRPr="00F4550C">
        <w:rPr>
          <w:rFonts w:ascii="Times New Roman" w:hAnsi="Times New Roman" w:cs="Times New Roman"/>
          <w:sz w:val="24"/>
        </w:rPr>
        <w:t xml:space="preserve"> limited part of brain activity, a joint </w:t>
      </w:r>
      <w:r w:rsidR="003316BA" w:rsidRPr="00F4550C">
        <w:rPr>
          <w:rFonts w:ascii="Times New Roman" w:hAnsi="Times New Roman" w:cs="Times New Roman"/>
          <w:sz w:val="24"/>
        </w:rPr>
        <w:t>approach</w:t>
      </w:r>
      <w:r w:rsidR="00F9327A" w:rsidRPr="00F4550C">
        <w:rPr>
          <w:rFonts w:ascii="Times New Roman" w:hAnsi="Times New Roman" w:cs="Times New Roman"/>
          <w:sz w:val="24"/>
        </w:rPr>
        <w:t xml:space="preserve"> opens up the possibility of</w:t>
      </w:r>
      <w:r w:rsidR="003316BA" w:rsidRPr="00F4550C">
        <w:rPr>
          <w:rFonts w:ascii="Times New Roman" w:hAnsi="Times New Roman" w:cs="Times New Roman"/>
          <w:sz w:val="24"/>
        </w:rPr>
        <w:t xml:space="preserve"> testing the predictive value of multiple </w:t>
      </w:r>
      <w:proofErr w:type="spellStart"/>
      <w:r w:rsidR="003316BA" w:rsidRPr="00F4550C">
        <w:rPr>
          <w:rFonts w:ascii="Times New Roman" w:hAnsi="Times New Roman" w:cs="Times New Roman"/>
          <w:sz w:val="24"/>
        </w:rPr>
        <w:t>regressors</w:t>
      </w:r>
      <w:proofErr w:type="spellEnd"/>
      <w:r w:rsidR="003316BA" w:rsidRPr="00F4550C">
        <w:rPr>
          <w:rFonts w:ascii="Times New Roman" w:hAnsi="Times New Roman" w:cs="Times New Roman"/>
          <w:sz w:val="24"/>
        </w:rPr>
        <w:t>.</w:t>
      </w:r>
    </w:p>
    <w:p w14:paraId="54C3EFFE" w14:textId="0C358B23" w:rsidR="00716DCD" w:rsidRPr="00F4550C" w:rsidRDefault="00470B7E" w:rsidP="00420FB1">
      <w:pPr>
        <w:spacing w:after="0" w:line="360" w:lineRule="auto"/>
        <w:ind w:firstLine="425"/>
        <w:jc w:val="both"/>
        <w:rPr>
          <w:rFonts w:ascii="Times New Roman" w:hAnsi="Times New Roman" w:cs="Times New Roman"/>
          <w:sz w:val="24"/>
        </w:rPr>
      </w:pPr>
      <w:r w:rsidRPr="00F4550C">
        <w:rPr>
          <w:rFonts w:ascii="Times New Roman" w:hAnsi="Times New Roman" w:cs="Times New Roman"/>
          <w:sz w:val="24"/>
        </w:rPr>
        <w:t>As a result,</w:t>
      </w:r>
      <w:r w:rsidR="001A0660" w:rsidRPr="00F4550C">
        <w:rPr>
          <w:rFonts w:ascii="Times New Roman" w:hAnsi="Times New Roman" w:cs="Times New Roman"/>
          <w:sz w:val="24"/>
        </w:rPr>
        <w:t xml:space="preserve"> approaches for </w:t>
      </w:r>
      <w:r w:rsidR="001252A6" w:rsidRPr="00F4550C">
        <w:rPr>
          <w:rFonts w:ascii="Times New Roman" w:hAnsi="Times New Roman" w:cs="Times New Roman"/>
          <w:sz w:val="24"/>
        </w:rPr>
        <w:t>combined</w:t>
      </w:r>
      <w:r w:rsidR="001A0660" w:rsidRPr="00F4550C">
        <w:rPr>
          <w:rFonts w:ascii="Times New Roman" w:hAnsi="Times New Roman" w:cs="Times New Roman"/>
          <w:sz w:val="24"/>
        </w:rPr>
        <w:t xml:space="preserve"> EEG-fMRI recordings </w:t>
      </w:r>
      <w:r w:rsidR="0040629D" w:rsidRPr="00F4550C">
        <w:rPr>
          <w:rFonts w:ascii="Times New Roman" w:hAnsi="Times New Roman" w:cs="Times New Roman"/>
          <w:sz w:val="24"/>
        </w:rPr>
        <w:t xml:space="preserve">allow </w:t>
      </w:r>
      <w:r w:rsidR="00DC140E" w:rsidRPr="00F4550C">
        <w:rPr>
          <w:rFonts w:ascii="Times New Roman" w:hAnsi="Times New Roman" w:cs="Times New Roman"/>
          <w:sz w:val="24"/>
        </w:rPr>
        <w:t>analyzing</w:t>
      </w:r>
      <w:r w:rsidR="004639CC" w:rsidRPr="00F4550C">
        <w:rPr>
          <w:rFonts w:ascii="Times New Roman" w:hAnsi="Times New Roman" w:cs="Times New Roman"/>
          <w:sz w:val="24"/>
        </w:rPr>
        <w:t xml:space="preserve"> </w:t>
      </w:r>
      <w:r w:rsidRPr="00F4550C">
        <w:rPr>
          <w:rFonts w:ascii="Times New Roman" w:hAnsi="Times New Roman" w:cs="Times New Roman"/>
          <w:sz w:val="24"/>
        </w:rPr>
        <w:t>shared and discrete signal variation</w:t>
      </w:r>
      <w:r w:rsidR="00F937A0">
        <w:rPr>
          <w:rFonts w:ascii="Times New Roman" w:hAnsi="Times New Roman" w:cs="Times New Roman"/>
          <w:sz w:val="24"/>
        </w:rPr>
        <w:t xml:space="preserve"> (see </w:t>
      </w:r>
      <w:r w:rsidR="00F937A0">
        <w:rPr>
          <w:rFonts w:ascii="Times New Roman" w:hAnsi="Times New Roman" w:cs="Times New Roman"/>
          <w:sz w:val="24"/>
        </w:rPr>
        <w:fldChar w:fldCharType="begin"/>
      </w:r>
      <w:r w:rsidR="00F937A0">
        <w:rPr>
          <w:rFonts w:ascii="Times New Roman" w:hAnsi="Times New Roman" w:cs="Times New Roman"/>
          <w:sz w:val="24"/>
        </w:rPr>
        <w:instrText xml:space="preserve"> REF _Ref508543957 \h </w:instrText>
      </w:r>
      <w:r w:rsidR="00F937A0">
        <w:rPr>
          <w:rFonts w:ascii="Times New Roman" w:hAnsi="Times New Roman" w:cs="Times New Roman"/>
          <w:sz w:val="24"/>
        </w:rPr>
      </w:r>
      <w:r w:rsidR="00F937A0">
        <w:rPr>
          <w:rFonts w:ascii="Times New Roman" w:hAnsi="Times New Roman" w:cs="Times New Roman"/>
          <w:sz w:val="24"/>
        </w:rPr>
        <w:fldChar w:fldCharType="separate"/>
      </w:r>
      <w:r w:rsidR="00F937A0" w:rsidRPr="00E50F9A">
        <w:rPr>
          <w:rFonts w:ascii="Times New Roman" w:hAnsi="Times New Roman" w:cs="Times New Roman"/>
          <w:b/>
          <w:sz w:val="24"/>
          <w:szCs w:val="24"/>
        </w:rPr>
        <w:t xml:space="preserve">Figure </w:t>
      </w:r>
      <w:r w:rsidR="00F937A0" w:rsidRPr="00E50F9A">
        <w:rPr>
          <w:rFonts w:ascii="Times New Roman" w:hAnsi="Times New Roman" w:cs="Times New Roman"/>
          <w:b/>
          <w:noProof/>
          <w:sz w:val="24"/>
          <w:szCs w:val="24"/>
        </w:rPr>
        <w:t>1</w:t>
      </w:r>
      <w:r w:rsidR="00F937A0">
        <w:rPr>
          <w:rFonts w:ascii="Times New Roman" w:hAnsi="Times New Roman" w:cs="Times New Roman"/>
          <w:sz w:val="24"/>
        </w:rPr>
        <w:fldChar w:fldCharType="end"/>
      </w:r>
      <w:r w:rsidR="006D1AFF" w:rsidRPr="00F4550C">
        <w:rPr>
          <w:rFonts w:ascii="Times New Roman" w:hAnsi="Times New Roman" w:cs="Times New Roman"/>
          <w:sz w:val="24"/>
        </w:rPr>
        <w:t>)</w:t>
      </w:r>
      <w:r w:rsidRPr="00F4550C">
        <w:rPr>
          <w:rFonts w:ascii="Times New Roman" w:hAnsi="Times New Roman" w:cs="Times New Roman"/>
          <w:sz w:val="24"/>
        </w:rPr>
        <w:t xml:space="preserve"> </w:t>
      </w:r>
      <w:r w:rsidR="00F44AD8" w:rsidRPr="00F4550C">
        <w:rPr>
          <w:rFonts w:ascii="Times New Roman" w:hAnsi="Times New Roman" w:cs="Times New Roman"/>
          <w:sz w:val="24"/>
        </w:rPr>
        <w:t>in the respective data sets</w:t>
      </w:r>
      <w:r w:rsidR="001A0660" w:rsidRPr="00F4550C">
        <w:rPr>
          <w:rFonts w:ascii="Times New Roman" w:hAnsi="Times New Roman" w:cs="Times New Roman"/>
          <w:sz w:val="24"/>
        </w:rPr>
        <w:t xml:space="preserve"> </w:t>
      </w:r>
      <w:r w:rsidR="001A0660" w:rsidRPr="00F4550C">
        <w:rPr>
          <w:rFonts w:ascii="Times New Roman" w:hAnsi="Times New Roman" w:cs="Times New Roman"/>
          <w:sz w:val="24"/>
        </w:rPr>
        <w:fldChar w:fldCharType="begin" w:fldLock="1"/>
      </w:r>
      <w:r w:rsidR="00026DB5" w:rsidRPr="00F4550C">
        <w:rPr>
          <w:rFonts w:ascii="Times New Roman" w:hAnsi="Times New Roman" w:cs="Times New Roman"/>
          <w:sz w:val="24"/>
        </w:rPr>
        <w:instrText>ADDIN CSL_CITATION { "citationItems" : [ { "id" : "ITEM-1", "itemData" : { "DOI" : "10.1016/j.ijpsycho.2007.06.006", "ISBN" : "0167-8760 (Print)\\r0167-8760 (Linking)", "ISSN" : "01678760", "PMID" : "17719112", "abstract" : "Electromagnetic fields as measured with electroencephalogram (EEG) are a direct consequence of neuronal activity and feature the same timescale as the underlying cognitive processes, while hemodynamic signals as measured with functional magnetic resonance imaging (fMRI) are related to the energy consumption of neuronal populations. It is obvious that a combination of both techniques is a very attractive aim in neuroscience, in order to achieve both high temporal and spatial resolution for the non-invasive study of cognitive brain function. During the last decade a number of research groups have taken up this challenge. Here, we review the development of the combined EEG-fMRI approach. We summarize the main data integration approaches developed to achieve such a combination, discuss the current state-of-the-art in this field and outline challenges for the future success of this promising approach. \u00a9 2007.", "author" : [ { "dropping-particle" : "", "family" : "Herrmann", "given" : "Christoph S", "non-dropping-particle" : "", "parse-names" : false, "suffix" : "" }, { "dropping-particle" : "", "family" : "Debener", "given" : "Stefan", "non-dropping-particle" : "", "parse-names" : false, "suffix" : "" } ], "container-title" : "International Journal of Psychophysiology", "id" : "ITEM-1", "issue" : "3", "issued" : { "date-parts" : [ [ "2008" ] ] }, "page" : "161-168", "title" : "Simultaneous recording of EEG and BOLD responses: A historical perspective", "type" : "article-journal", "volume" : "67" }, "uris" : [ "http://www.mendeley.com/documents/?uuid=64708b12-d44f-33a5-b849-15a2f41ad2e0" ] } ], "mendeley" : { "formattedCitation" : "(Herrmann &amp; Debener, 2008)", "plainTextFormattedCitation" : "(Herrmann &amp; Debener, 2008)", "previouslyFormattedCitation" : "(Herrmann &amp; Debener, 2008)" }, "properties" : {  }, "schema" : "https://github.com/citation-style-language/schema/raw/master/csl-citation.json" }</w:instrText>
      </w:r>
      <w:r w:rsidR="001A0660" w:rsidRPr="00F4550C">
        <w:rPr>
          <w:rFonts w:ascii="Times New Roman" w:hAnsi="Times New Roman" w:cs="Times New Roman"/>
          <w:sz w:val="24"/>
        </w:rPr>
        <w:fldChar w:fldCharType="separate"/>
      </w:r>
      <w:r w:rsidR="00B04E3C" w:rsidRPr="00F4550C">
        <w:rPr>
          <w:rFonts w:ascii="Times New Roman" w:hAnsi="Times New Roman" w:cs="Times New Roman"/>
          <w:noProof/>
          <w:sz w:val="24"/>
        </w:rPr>
        <w:t>(Herrmann &amp; Debener, 2008)</w:t>
      </w:r>
      <w:r w:rsidR="001A0660" w:rsidRPr="00F4550C">
        <w:rPr>
          <w:rFonts w:ascii="Times New Roman" w:hAnsi="Times New Roman" w:cs="Times New Roman"/>
          <w:sz w:val="24"/>
        </w:rPr>
        <w:fldChar w:fldCharType="end"/>
      </w:r>
      <w:r w:rsidR="00DA1E6A" w:rsidRPr="00F4550C">
        <w:rPr>
          <w:rFonts w:ascii="Times New Roman" w:hAnsi="Times New Roman" w:cs="Times New Roman"/>
          <w:sz w:val="24"/>
        </w:rPr>
        <w:t>. Highlighting neurovascular</w:t>
      </w:r>
      <w:r w:rsidR="001A0660" w:rsidRPr="00F4550C">
        <w:rPr>
          <w:rFonts w:ascii="Times New Roman" w:hAnsi="Times New Roman" w:cs="Times New Roman"/>
          <w:sz w:val="24"/>
        </w:rPr>
        <w:t xml:space="preserve"> coupling and </w:t>
      </w:r>
      <w:r w:rsidR="00DA1E6A" w:rsidRPr="00F4550C">
        <w:rPr>
          <w:rFonts w:ascii="Times New Roman" w:hAnsi="Times New Roman" w:cs="Times New Roman"/>
          <w:sz w:val="24"/>
        </w:rPr>
        <w:t xml:space="preserve">decoupling </w:t>
      </w:r>
      <w:r w:rsidR="001A0660" w:rsidRPr="00F4550C">
        <w:rPr>
          <w:rFonts w:ascii="Times New Roman" w:hAnsi="Times New Roman" w:cs="Times New Roman"/>
          <w:sz w:val="24"/>
        </w:rPr>
        <w:t>promises</w:t>
      </w:r>
      <w:r w:rsidR="00FF4A54" w:rsidRPr="00F4550C">
        <w:rPr>
          <w:rFonts w:ascii="Times New Roman" w:hAnsi="Times New Roman" w:cs="Times New Roman"/>
          <w:sz w:val="24"/>
        </w:rPr>
        <w:t xml:space="preserve"> new</w:t>
      </w:r>
      <w:r w:rsidR="001A0660" w:rsidRPr="00F4550C">
        <w:rPr>
          <w:rFonts w:ascii="Times New Roman" w:hAnsi="Times New Roman" w:cs="Times New Roman"/>
          <w:sz w:val="24"/>
        </w:rPr>
        <w:t xml:space="preserve"> insights </w:t>
      </w:r>
      <w:r w:rsidR="00B0616D" w:rsidRPr="00F4550C">
        <w:rPr>
          <w:rFonts w:ascii="Times New Roman" w:hAnsi="Times New Roman" w:cs="Times New Roman"/>
          <w:sz w:val="24"/>
        </w:rPr>
        <w:t>for the study of</w:t>
      </w:r>
      <w:r w:rsidR="001A0660" w:rsidRPr="00F4550C">
        <w:rPr>
          <w:rFonts w:ascii="Times New Roman" w:hAnsi="Times New Roman" w:cs="Times New Roman"/>
          <w:sz w:val="24"/>
        </w:rPr>
        <w:t xml:space="preserve"> physiological foundations of EEG and fMRI as wells as</w:t>
      </w:r>
      <w:r w:rsidR="00C33C0A" w:rsidRPr="00F4550C">
        <w:rPr>
          <w:rFonts w:ascii="Times New Roman" w:hAnsi="Times New Roman" w:cs="Times New Roman"/>
          <w:sz w:val="24"/>
        </w:rPr>
        <w:t xml:space="preserve"> opportunities for testing hypotheses</w:t>
      </w:r>
      <w:r w:rsidR="00FF4A54" w:rsidRPr="00F4550C">
        <w:rPr>
          <w:rFonts w:ascii="Times New Roman" w:hAnsi="Times New Roman" w:cs="Times New Roman"/>
          <w:sz w:val="24"/>
        </w:rPr>
        <w:t xml:space="preserve"> </w:t>
      </w:r>
      <w:r w:rsidR="00C33C0A" w:rsidRPr="00F4550C">
        <w:rPr>
          <w:rFonts w:ascii="Times New Roman" w:hAnsi="Times New Roman" w:cs="Times New Roman"/>
          <w:sz w:val="24"/>
        </w:rPr>
        <w:t xml:space="preserve">in the </w:t>
      </w:r>
      <w:r w:rsidR="00FF4A54" w:rsidRPr="00F4550C">
        <w:rPr>
          <w:rFonts w:ascii="Times New Roman" w:hAnsi="Times New Roman" w:cs="Times New Roman"/>
          <w:sz w:val="24"/>
        </w:rPr>
        <w:t>experimental investigations of</w:t>
      </w:r>
      <w:r w:rsidR="001A0660" w:rsidRPr="00F4550C">
        <w:rPr>
          <w:rFonts w:ascii="Times New Roman" w:hAnsi="Times New Roman" w:cs="Times New Roman"/>
          <w:sz w:val="24"/>
        </w:rPr>
        <w:t xml:space="preserve"> cognitive processes.</w:t>
      </w:r>
      <w:r w:rsidR="001E1AA6" w:rsidRPr="00F4550C">
        <w:rPr>
          <w:rFonts w:ascii="Times New Roman" w:hAnsi="Times New Roman" w:cs="Times New Roman"/>
          <w:sz w:val="24"/>
        </w:rPr>
        <w:t xml:space="preserve"> </w:t>
      </w:r>
    </w:p>
    <w:p w14:paraId="1E055E89" w14:textId="2977B8B4" w:rsidR="00EB489F" w:rsidRPr="00F4550C" w:rsidRDefault="00465717" w:rsidP="00420FB1">
      <w:pPr>
        <w:spacing w:after="0" w:line="360" w:lineRule="auto"/>
        <w:ind w:firstLine="425"/>
        <w:jc w:val="both"/>
        <w:rPr>
          <w:rFonts w:ascii="Times New Roman" w:hAnsi="Times New Roman" w:cs="Times New Roman"/>
          <w:sz w:val="24"/>
        </w:rPr>
      </w:pPr>
      <w:r>
        <w:rPr>
          <w:rFonts w:ascii="Times New Roman" w:hAnsi="Times New Roman" w:cs="Times New Roman"/>
          <w:noProof/>
          <w:sz w:val="24"/>
        </w:rPr>
        <mc:AlternateContent>
          <mc:Choice Requires="wpg">
            <w:drawing>
              <wp:anchor distT="180340" distB="180340" distL="114300" distR="114300" simplePos="0" relativeHeight="251683840" behindDoc="0" locked="0" layoutInCell="1" allowOverlap="1" wp14:anchorId="70F58AC8" wp14:editId="41357A99">
                <wp:simplePos x="0" y="0"/>
                <wp:positionH relativeFrom="column">
                  <wp:posOffset>125095</wp:posOffset>
                </wp:positionH>
                <wp:positionV relativeFrom="page">
                  <wp:posOffset>6031521</wp:posOffset>
                </wp:positionV>
                <wp:extent cx="5353050" cy="3590926"/>
                <wp:effectExtent l="0" t="12700" r="6350" b="3175"/>
                <wp:wrapTopAndBottom/>
                <wp:docPr id="208" name="Group 208"/>
                <wp:cNvGraphicFramePr/>
                <a:graphic xmlns:a="http://schemas.openxmlformats.org/drawingml/2006/main">
                  <a:graphicData uri="http://schemas.microsoft.com/office/word/2010/wordprocessingGroup">
                    <wpg:wgp>
                      <wpg:cNvGrpSpPr/>
                      <wpg:grpSpPr>
                        <a:xfrm>
                          <a:off x="0" y="0"/>
                          <a:ext cx="5353050" cy="3590926"/>
                          <a:chOff x="0" y="0"/>
                          <a:chExt cx="5352900" cy="3590531"/>
                        </a:xfrm>
                      </wpg:grpSpPr>
                      <wpg:grpSp>
                        <wpg:cNvPr id="15" name="Gruppieren 15"/>
                        <wpg:cNvGrpSpPr/>
                        <wpg:grpSpPr>
                          <a:xfrm>
                            <a:off x="1256232" y="0"/>
                            <a:ext cx="2847340" cy="2819400"/>
                            <a:chOff x="123825" y="0"/>
                            <a:chExt cx="2849915" cy="2819400"/>
                          </a:xfrm>
                        </wpg:grpSpPr>
                        <wpg:grpSp>
                          <wpg:cNvPr id="13" name="Gruppieren 13"/>
                          <wpg:cNvGrpSpPr/>
                          <wpg:grpSpPr>
                            <a:xfrm>
                              <a:off x="123825" y="0"/>
                              <a:ext cx="2849915" cy="2819400"/>
                              <a:chOff x="98907" y="0"/>
                              <a:chExt cx="2276424" cy="2502535"/>
                            </a:xfrm>
                          </wpg:grpSpPr>
                          <wps:wsp>
                            <wps:cNvPr id="1" name="Ellipse 1"/>
                            <wps:cNvSpPr/>
                            <wps:spPr>
                              <a:xfrm>
                                <a:off x="98907" y="371475"/>
                                <a:ext cx="1592732" cy="1691640"/>
                              </a:xfrm>
                              <a:prstGeom prst="ellipse">
                                <a:avLst/>
                              </a:prstGeom>
                              <a:solidFill>
                                <a:srgbClr val="C00000">
                                  <a:alpha val="90000"/>
                                </a:srgbClr>
                              </a:solidFill>
                              <a:ln>
                                <a:solidFill>
                                  <a:schemeClr val="tx1">
                                    <a:lumMod val="50000"/>
                                    <a:lumOff val="50000"/>
                                  </a:schemeClr>
                                </a:solidFill>
                              </a:ln>
                              <a:scene3d>
                                <a:camera prst="orthographicFront"/>
                                <a:lightRig rig="threePt" dir="t"/>
                              </a:scene3d>
                              <a:sp3d extrusionH="76200">
                                <a:extrusionClr>
                                  <a:srgbClr val="C00000"/>
                                </a:extrusionClr>
                              </a:sp3d>
                            </wps:spPr>
                            <wps:style>
                              <a:lnRef idx="2">
                                <a:schemeClr val="accent1">
                                  <a:shade val="50000"/>
                                </a:schemeClr>
                              </a:lnRef>
                              <a:fillRef idx="1">
                                <a:schemeClr val="accent1"/>
                              </a:fillRef>
                              <a:effectRef idx="0">
                                <a:schemeClr val="accent1"/>
                              </a:effectRef>
                              <a:fontRef idx="minor">
                                <a:schemeClr val="lt1"/>
                              </a:fontRef>
                            </wps:style>
                            <wps:txbx>
                              <w:txbxContent>
                                <w:p w14:paraId="1FE78178" w14:textId="77777777" w:rsidR="00465717" w:rsidRPr="00EA7BDC" w:rsidRDefault="00465717" w:rsidP="006D1AFF">
                                  <w:pPr>
                                    <w:rPr>
                                      <w:b/>
                                      <w:color w:val="000000"/>
                                      <w:sz w:val="28"/>
                                      <w14:textFill>
                                        <w14:solidFill>
                                          <w14:srgbClr w14:val="000000">
                                            <w14:alpha w14:val="10000"/>
                                          </w14:srgbClr>
                                        </w14:solidFill>
                                      </w14:textFill>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 name="Ellipse 4"/>
                            <wps:cNvSpPr/>
                            <wps:spPr>
                              <a:xfrm>
                                <a:off x="781047" y="371475"/>
                                <a:ext cx="1594284" cy="1691640"/>
                              </a:xfrm>
                              <a:prstGeom prst="ellipse">
                                <a:avLst/>
                              </a:prstGeom>
                              <a:solidFill>
                                <a:srgbClr val="0070C0">
                                  <a:alpha val="90000"/>
                                </a:srgbClr>
                              </a:solidFill>
                              <a:ln>
                                <a:solidFill>
                                  <a:schemeClr val="tx1">
                                    <a:lumMod val="50000"/>
                                    <a:lumOff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B162A5B" w14:textId="77777777" w:rsidR="00465717" w:rsidRPr="00EA7BDC" w:rsidRDefault="00465717" w:rsidP="00EA7BDC">
                                  <w:pPr>
                                    <w:jc w:val="right"/>
                                    <w:rPr>
                                      <w:b/>
                                      <w:sz w:val="2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2" name="Gruppieren 12"/>
                            <wpg:cNvGrpSpPr/>
                            <wpg:grpSpPr>
                              <a:xfrm>
                                <a:off x="771525" y="0"/>
                                <a:ext cx="920115" cy="2502535"/>
                                <a:chOff x="104775" y="0"/>
                                <a:chExt cx="920115" cy="2502535"/>
                              </a:xfrm>
                            </wpg:grpSpPr>
                            <wps:wsp>
                              <wps:cNvPr id="5" name="Rechteck 5"/>
                              <wps:cNvSpPr/>
                              <wps:spPr>
                                <a:xfrm>
                                  <a:off x="104775" y="0"/>
                                  <a:ext cx="920115" cy="2502535"/>
                                </a:xfrm>
                                <a:prstGeom prst="rect">
                                  <a:avLst/>
                                </a:prstGeom>
                                <a:solidFill>
                                  <a:schemeClr val="bg2">
                                    <a:lumMod val="75000"/>
                                    <a:alpha val="16000"/>
                                  </a:schemeClr>
                                </a:solidFill>
                                <a:ln w="28575">
                                  <a:solidFill>
                                    <a:schemeClr val="tx1">
                                      <a:lumMod val="50000"/>
                                      <a:lumOff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8AAFA37" w14:textId="77777777" w:rsidR="00465717" w:rsidRPr="00FD020D" w:rsidRDefault="00465717" w:rsidP="006D1AFF">
                                    <w:pPr>
                                      <w:jc w:val="center"/>
                                      <w:rPr>
                                        <w:color w:val="000000" w:themeColor="text1"/>
                                        <w:sz w:val="26"/>
                                        <w:szCs w:val="26"/>
                                      </w:rPr>
                                    </w:pPr>
                                    <w:r w:rsidRPr="00FD020D">
                                      <w:rPr>
                                        <w:color w:val="000000" w:themeColor="text1"/>
                                        <w:sz w:val="26"/>
                                        <w:szCs w:val="26"/>
                                      </w:rPr>
                                      <w:t>Event-related</w:t>
                                    </w:r>
                                  </w:p>
                                  <w:p w14:paraId="524E14C1" w14:textId="77777777" w:rsidR="00465717" w:rsidRDefault="00465717" w:rsidP="006D1AFF">
                                    <w:pPr>
                                      <w:jc w:val="center"/>
                                      <w:rPr>
                                        <w:color w:val="000000" w:themeColor="text1"/>
                                        <w:sz w:val="24"/>
                                      </w:rPr>
                                    </w:pPr>
                                  </w:p>
                                  <w:p w14:paraId="187F04DC" w14:textId="77777777" w:rsidR="00465717" w:rsidRPr="00EA7BDC" w:rsidRDefault="00465717" w:rsidP="006D1AFF">
                                    <w:pPr>
                                      <w:jc w:val="center"/>
                                      <w:rPr>
                                        <w:b/>
                                        <w:color w:val="000000" w:themeColor="text1"/>
                                        <w:sz w:val="24"/>
                                      </w:rPr>
                                    </w:pPr>
                                  </w:p>
                                  <w:p w14:paraId="5BEA301B" w14:textId="77777777" w:rsidR="00465717" w:rsidRDefault="00465717" w:rsidP="006D1AFF">
                                    <w:pPr>
                                      <w:jc w:val="center"/>
                                      <w:rPr>
                                        <w:color w:val="000000" w:themeColor="text1"/>
                                      </w:rPr>
                                    </w:pPr>
                                  </w:p>
                                  <w:p w14:paraId="424460E3" w14:textId="77777777" w:rsidR="00465717" w:rsidRDefault="00465717" w:rsidP="006D1AFF">
                                    <w:pPr>
                                      <w:jc w:val="center"/>
                                      <w:rPr>
                                        <w:color w:val="000000" w:themeColor="text1"/>
                                      </w:rPr>
                                    </w:pPr>
                                  </w:p>
                                  <w:p w14:paraId="5445BF94" w14:textId="77777777" w:rsidR="00465717" w:rsidRDefault="00465717" w:rsidP="006D1AFF">
                                    <w:pPr>
                                      <w:jc w:val="center"/>
                                      <w:rPr>
                                        <w:color w:val="000000" w:themeColor="text1"/>
                                      </w:rPr>
                                    </w:pPr>
                                  </w:p>
                                  <w:p w14:paraId="12D365D0" w14:textId="77777777" w:rsidR="00465717" w:rsidRDefault="00465717" w:rsidP="006D1AFF">
                                    <w:pPr>
                                      <w:jc w:val="center"/>
                                      <w:rPr>
                                        <w:color w:val="000000" w:themeColor="text1"/>
                                      </w:rPr>
                                    </w:pPr>
                                  </w:p>
                                  <w:p w14:paraId="52F59642" w14:textId="77777777" w:rsidR="00465717" w:rsidRDefault="00465717" w:rsidP="006D1AFF">
                                    <w:pPr>
                                      <w:jc w:val="center"/>
                                      <w:rPr>
                                        <w:color w:val="000000" w:themeColor="text1"/>
                                      </w:rPr>
                                    </w:pPr>
                                  </w:p>
                                  <w:p w14:paraId="32923692" w14:textId="77777777" w:rsidR="00465717" w:rsidRPr="00FD020D" w:rsidRDefault="00465717" w:rsidP="006D1AFF">
                                    <w:pPr>
                                      <w:jc w:val="center"/>
                                      <w:rPr>
                                        <w:color w:val="000000" w:themeColor="text1"/>
                                        <w:sz w:val="26"/>
                                        <w:szCs w:val="26"/>
                                      </w:rPr>
                                    </w:pPr>
                                    <w:r w:rsidRPr="00FD020D">
                                      <w:rPr>
                                        <w:color w:val="000000" w:themeColor="text1"/>
                                        <w:sz w:val="26"/>
                                        <w:szCs w:val="26"/>
                                      </w:rPr>
                                      <w:t>Unrelated</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6" name="Gerader Verbinder 6"/>
                              <wps:cNvCnPr/>
                              <wps:spPr>
                                <a:xfrm>
                                  <a:off x="104775" y="1200150"/>
                                  <a:ext cx="918000" cy="0"/>
                                </a:xfrm>
                                <a:prstGeom prst="line">
                                  <a:avLst/>
                                </a:prstGeom>
                                <a:ln w="28575">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8" name="Gerader Verbinder 8"/>
                              <wps:cNvCnPr/>
                              <wps:spPr>
                                <a:xfrm>
                                  <a:off x="161925" y="952500"/>
                                  <a:ext cx="190500" cy="200025"/>
                                </a:xfrm>
                                <a:prstGeom prst="line">
                                  <a:avLst/>
                                </a:prstGeom>
                                <a:ln w="28575">
                                  <a:solidFill>
                                    <a:schemeClr val="tx1">
                                      <a:lumMod val="50000"/>
                                      <a:lumOff val="50000"/>
                                    </a:schemeClr>
                                  </a:solidFill>
                                  <a:prstDash val="sysDash"/>
                                </a:ln>
                              </wps:spPr>
                              <wps:style>
                                <a:lnRef idx="1">
                                  <a:schemeClr val="accent1"/>
                                </a:lnRef>
                                <a:fillRef idx="0">
                                  <a:schemeClr val="accent1"/>
                                </a:fillRef>
                                <a:effectRef idx="0">
                                  <a:schemeClr val="accent1"/>
                                </a:effectRef>
                                <a:fontRef idx="minor">
                                  <a:schemeClr val="tx1"/>
                                </a:fontRef>
                              </wps:style>
                              <wps:bodyPr/>
                            </wps:wsp>
                            <wps:wsp>
                              <wps:cNvPr id="9" name="Gerader Verbinder 9"/>
                              <wps:cNvCnPr/>
                              <wps:spPr>
                                <a:xfrm>
                                  <a:off x="257175" y="771525"/>
                                  <a:ext cx="352425" cy="371475"/>
                                </a:xfrm>
                                <a:prstGeom prst="line">
                                  <a:avLst/>
                                </a:prstGeom>
                                <a:ln w="28575">
                                  <a:solidFill>
                                    <a:schemeClr val="tx1">
                                      <a:lumMod val="50000"/>
                                      <a:lumOff val="50000"/>
                                    </a:schemeClr>
                                  </a:solidFill>
                                  <a:prstDash val="sysDash"/>
                                </a:ln>
                              </wps:spPr>
                              <wps:style>
                                <a:lnRef idx="1">
                                  <a:schemeClr val="accent1"/>
                                </a:lnRef>
                                <a:fillRef idx="0">
                                  <a:schemeClr val="accent1"/>
                                </a:fillRef>
                                <a:effectRef idx="0">
                                  <a:schemeClr val="accent1"/>
                                </a:effectRef>
                                <a:fontRef idx="minor">
                                  <a:schemeClr val="tx1"/>
                                </a:fontRef>
                              </wps:style>
                              <wps:bodyPr/>
                            </wps:wsp>
                            <wps:wsp>
                              <wps:cNvPr id="10" name="Gerader Verbinder 10"/>
                              <wps:cNvCnPr/>
                              <wps:spPr>
                                <a:xfrm>
                                  <a:off x="390525" y="638175"/>
                                  <a:ext cx="495300" cy="514350"/>
                                </a:xfrm>
                                <a:prstGeom prst="line">
                                  <a:avLst/>
                                </a:prstGeom>
                                <a:ln w="28575">
                                  <a:solidFill>
                                    <a:schemeClr val="tx1">
                                      <a:lumMod val="50000"/>
                                      <a:lumOff val="50000"/>
                                    </a:schemeClr>
                                  </a:solidFill>
                                  <a:prstDash val="sysDash"/>
                                </a:ln>
                              </wps:spPr>
                              <wps:style>
                                <a:lnRef idx="1">
                                  <a:schemeClr val="accent1"/>
                                </a:lnRef>
                                <a:fillRef idx="0">
                                  <a:schemeClr val="accent1"/>
                                </a:fillRef>
                                <a:effectRef idx="0">
                                  <a:schemeClr val="accent1"/>
                                </a:effectRef>
                                <a:fontRef idx="minor">
                                  <a:schemeClr val="tx1"/>
                                </a:fontRef>
                              </wps:style>
                              <wps:bodyPr/>
                            </wps:wsp>
                            <wps:wsp>
                              <wps:cNvPr id="11" name="Gerader Verbinder 11"/>
                              <wps:cNvCnPr/>
                              <wps:spPr>
                                <a:xfrm>
                                  <a:off x="542925" y="533400"/>
                                  <a:ext cx="390525" cy="419100"/>
                                </a:xfrm>
                                <a:prstGeom prst="line">
                                  <a:avLst/>
                                </a:prstGeom>
                                <a:ln w="28575">
                                  <a:solidFill>
                                    <a:schemeClr val="tx1">
                                      <a:lumMod val="50000"/>
                                      <a:lumOff val="50000"/>
                                    </a:schemeClr>
                                  </a:solidFill>
                                  <a:prstDash val="sysDash"/>
                                </a:ln>
                              </wps:spPr>
                              <wps:style>
                                <a:lnRef idx="1">
                                  <a:schemeClr val="accent1"/>
                                </a:lnRef>
                                <a:fillRef idx="0">
                                  <a:schemeClr val="accent1"/>
                                </a:fillRef>
                                <a:effectRef idx="0">
                                  <a:schemeClr val="accent1"/>
                                </a:effectRef>
                                <a:fontRef idx="minor">
                                  <a:schemeClr val="tx1"/>
                                </a:fontRef>
                              </wps:style>
                              <wps:bodyPr/>
                            </wps:wsp>
                          </wpg:grpSp>
                        </wpg:grpSp>
                        <wps:wsp>
                          <wps:cNvPr id="217" name="Textfeld 2"/>
                          <wps:cNvSpPr txBox="1">
                            <a:spLocks noChangeArrowheads="1"/>
                          </wps:cNvSpPr>
                          <wps:spPr bwMode="auto">
                            <a:xfrm>
                              <a:off x="190550" y="1219199"/>
                              <a:ext cx="561975" cy="314325"/>
                            </a:xfrm>
                            <a:prstGeom prst="rect">
                              <a:avLst/>
                            </a:prstGeom>
                            <a:solidFill>
                              <a:srgbClr val="C00000"/>
                            </a:solidFill>
                            <a:ln w="9525">
                              <a:noFill/>
                              <a:miter lim="800000"/>
                              <a:headEnd/>
                              <a:tailEnd/>
                            </a:ln>
                          </wps:spPr>
                          <wps:txbx>
                            <w:txbxContent>
                              <w:p w14:paraId="0F7CDCA1" w14:textId="77777777" w:rsidR="00465717" w:rsidRPr="006503D5" w:rsidRDefault="00465717">
                                <w:pPr>
                                  <w:rPr>
                                    <w:b/>
                                    <w:sz w:val="28"/>
                                    <w:lang w:val="de-DE"/>
                                  </w:rPr>
                                </w:pPr>
                                <w:r w:rsidRPr="006503D5">
                                  <w:rPr>
                                    <w:b/>
                                    <w:sz w:val="28"/>
                                  </w:rPr>
                                  <w:t>EEG</w:t>
                                </w:r>
                              </w:p>
                            </w:txbxContent>
                          </wps:txbx>
                          <wps:bodyPr rot="0" vert="horz" wrap="square" lIns="91440" tIns="45720" rIns="91440" bIns="45720" anchor="ctr" anchorCtr="0">
                            <a:noAutofit/>
                          </wps:bodyPr>
                        </wps:wsp>
                        <wps:wsp>
                          <wps:cNvPr id="14" name="Textfeld 2"/>
                          <wps:cNvSpPr txBox="1">
                            <a:spLocks noChangeArrowheads="1"/>
                          </wps:cNvSpPr>
                          <wps:spPr bwMode="auto">
                            <a:xfrm>
                              <a:off x="2371696" y="1219200"/>
                              <a:ext cx="552450" cy="314324"/>
                            </a:xfrm>
                            <a:prstGeom prst="rect">
                              <a:avLst/>
                            </a:prstGeom>
                            <a:solidFill>
                              <a:srgbClr val="0070C0"/>
                            </a:solidFill>
                            <a:ln w="9525">
                              <a:noFill/>
                              <a:miter lim="800000"/>
                              <a:headEnd/>
                              <a:tailEnd/>
                            </a:ln>
                          </wps:spPr>
                          <wps:txbx>
                            <w:txbxContent>
                              <w:p w14:paraId="6A6D577F" w14:textId="77777777" w:rsidR="00465717" w:rsidRPr="006503D5" w:rsidRDefault="00465717" w:rsidP="006503D5">
                                <w:pPr>
                                  <w:rPr>
                                    <w:b/>
                                    <w:color w:val="FFFFFF" w:themeColor="background1"/>
                                    <w:sz w:val="28"/>
                                    <w:lang w:val="de-DE"/>
                                  </w:rPr>
                                </w:pPr>
                                <w:r w:rsidRPr="006503D5">
                                  <w:rPr>
                                    <w:b/>
                                    <w:color w:val="FFFFFF" w:themeColor="background1"/>
                                    <w:sz w:val="28"/>
                                  </w:rPr>
                                  <w:t>fMRI</w:t>
                                </w:r>
                              </w:p>
                            </w:txbxContent>
                          </wps:txbx>
                          <wps:bodyPr rot="0" vert="horz" wrap="square" lIns="91440" tIns="45720" rIns="91440" bIns="45720" anchor="ctr" anchorCtr="0">
                            <a:noAutofit/>
                          </wps:bodyPr>
                        </wps:wsp>
                      </wpg:grpSp>
                      <wps:wsp>
                        <wps:cNvPr id="207" name="Text Box 207"/>
                        <wps:cNvSpPr txBox="1"/>
                        <wps:spPr>
                          <a:xfrm>
                            <a:off x="0" y="2921949"/>
                            <a:ext cx="5352900" cy="668582"/>
                          </a:xfrm>
                          <a:prstGeom prst="rect">
                            <a:avLst/>
                          </a:prstGeom>
                          <a:solidFill>
                            <a:prstClr val="white"/>
                          </a:solidFill>
                          <a:ln>
                            <a:noFill/>
                          </a:ln>
                        </wps:spPr>
                        <wps:txbx>
                          <w:txbxContent>
                            <w:p w14:paraId="5461DB4F" w14:textId="2889DF57" w:rsidR="00465717" w:rsidRPr="00E50F9A" w:rsidRDefault="00465717" w:rsidP="00465717">
                              <w:pPr>
                                <w:jc w:val="both"/>
                                <w:rPr>
                                  <w:rFonts w:ascii="Times New Roman" w:hAnsi="Times New Roman" w:cs="Times New Roman"/>
                                  <w:color w:val="000000" w:themeColor="text1"/>
                                  <w:sz w:val="24"/>
                                  <w:szCs w:val="24"/>
                                </w:rPr>
                              </w:pPr>
                              <w:bookmarkStart w:id="28" w:name="_Ref508543957"/>
                              <w:proofErr w:type="spellStart"/>
                              <w:r w:rsidRPr="00E50F9A">
                                <w:rPr>
                                  <w:rFonts w:ascii="Times New Roman" w:hAnsi="Times New Roman" w:cs="Times New Roman"/>
                                  <w:b/>
                                  <w:sz w:val="24"/>
                                  <w:szCs w:val="24"/>
                                </w:rPr>
                                <w:t>Figure</w:t>
                              </w:r>
                              <w:proofErr w:type="spellEnd"/>
                              <w:r w:rsidRPr="00E50F9A">
                                <w:rPr>
                                  <w:rFonts w:ascii="Times New Roman" w:hAnsi="Times New Roman" w:cs="Times New Roman"/>
                                  <w:b/>
                                  <w:sz w:val="24"/>
                                  <w:szCs w:val="24"/>
                                </w:rPr>
                                <w:t xml:space="preserve"> </w:t>
                              </w:r>
                              <w:r w:rsidRPr="00E50F9A">
                                <w:rPr>
                                  <w:rFonts w:ascii="Times New Roman" w:hAnsi="Times New Roman" w:cs="Times New Roman"/>
                                  <w:b/>
                                  <w:sz w:val="24"/>
                                  <w:szCs w:val="24"/>
                                </w:rPr>
                                <w:fldChar w:fldCharType="begin"/>
                              </w:r>
                              <w:r w:rsidRPr="00E50F9A">
                                <w:rPr>
                                  <w:rFonts w:ascii="Times New Roman" w:hAnsi="Times New Roman" w:cs="Times New Roman"/>
                                  <w:b/>
                                  <w:sz w:val="24"/>
                                  <w:szCs w:val="24"/>
                                </w:rPr>
                                <w:instrText xml:space="preserve"> SEQ Figure \* ARABIC </w:instrText>
                              </w:r>
                              <w:r w:rsidRPr="00E50F9A">
                                <w:rPr>
                                  <w:rFonts w:ascii="Times New Roman" w:hAnsi="Times New Roman" w:cs="Times New Roman"/>
                                  <w:b/>
                                  <w:sz w:val="24"/>
                                  <w:szCs w:val="24"/>
                                </w:rPr>
                                <w:fldChar w:fldCharType="separate"/>
                              </w:r>
                              <w:r w:rsidR="00E50F9A" w:rsidRPr="00E50F9A">
                                <w:rPr>
                                  <w:rFonts w:ascii="Times New Roman" w:hAnsi="Times New Roman" w:cs="Times New Roman"/>
                                  <w:b/>
                                  <w:noProof/>
                                  <w:sz w:val="24"/>
                                  <w:szCs w:val="24"/>
                                </w:rPr>
                                <w:t>1</w:t>
                              </w:r>
                              <w:r w:rsidRPr="00E50F9A">
                                <w:rPr>
                                  <w:rFonts w:ascii="Times New Roman" w:hAnsi="Times New Roman" w:cs="Times New Roman"/>
                                  <w:b/>
                                  <w:sz w:val="24"/>
                                  <w:szCs w:val="24"/>
                                </w:rPr>
                                <w:fldChar w:fldCharType="end"/>
                              </w:r>
                              <w:bookmarkEnd w:id="28"/>
                              <w:r w:rsidRPr="00E50F9A">
                                <w:rPr>
                                  <w:rFonts w:ascii="Times New Roman" w:hAnsi="Times New Roman" w:cs="Times New Roman"/>
                                  <w:b/>
                                  <w:sz w:val="24"/>
                                  <w:szCs w:val="24"/>
                                </w:rPr>
                                <w:t xml:space="preserve"> </w:t>
                              </w:r>
                              <w:r w:rsidRPr="00E50F9A">
                                <w:rPr>
                                  <w:rFonts w:ascii="Times New Roman" w:hAnsi="Times New Roman" w:cs="Times New Roman"/>
                                  <w:color w:val="000000" w:themeColor="text1"/>
                                  <w:sz w:val="24"/>
                                  <w:szCs w:val="24"/>
                                </w:rPr>
                                <w:t xml:space="preserve">Illustration of variance proportions in EEG and fMRI signal attributed uniquely to EEG (red) or fMRI (blue) and event-related neurovascular coupling (striped) or event-unrelated coupling (not striped shared area) adapted from Herrmann and </w:t>
                              </w:r>
                              <w:proofErr w:type="spellStart"/>
                              <w:r w:rsidRPr="00E50F9A">
                                <w:rPr>
                                  <w:rFonts w:ascii="Times New Roman" w:hAnsi="Times New Roman" w:cs="Times New Roman"/>
                                  <w:color w:val="000000" w:themeColor="text1"/>
                                  <w:sz w:val="24"/>
                                  <w:szCs w:val="24"/>
                                </w:rPr>
                                <w:t>Debener</w:t>
                              </w:r>
                              <w:proofErr w:type="spellEnd"/>
                              <w:r w:rsidRPr="00E50F9A">
                                <w:rPr>
                                  <w:rFonts w:ascii="Times New Roman" w:hAnsi="Times New Roman" w:cs="Times New Roman"/>
                                  <w:color w:val="000000" w:themeColor="text1"/>
                                  <w:sz w:val="24"/>
                                  <w:szCs w:val="24"/>
                                </w:rPr>
                                <w:t xml:space="preserve"> </w:t>
                              </w:r>
                              <w:r w:rsidRPr="00E50F9A">
                                <w:rPr>
                                  <w:rFonts w:ascii="Times New Roman" w:hAnsi="Times New Roman" w:cs="Times New Roman"/>
                                  <w:color w:val="000000" w:themeColor="text1"/>
                                  <w:sz w:val="24"/>
                                  <w:szCs w:val="24"/>
                                </w:rPr>
                                <w:fldChar w:fldCharType="begin" w:fldLock="1"/>
                              </w:r>
                              <w:r w:rsidRPr="00E50F9A">
                                <w:rPr>
                                  <w:rFonts w:ascii="Times New Roman" w:hAnsi="Times New Roman" w:cs="Times New Roman"/>
                                  <w:color w:val="000000" w:themeColor="text1"/>
                                  <w:sz w:val="24"/>
                                  <w:szCs w:val="24"/>
                                </w:rPr>
                                <w:instrText>ADDIN CSL_CITATION { "citationItems" : [ { "id" : "ITEM-1", "itemData" : { "DOI" : "10.1016/j.ijpsycho.2007.06.006", "ISBN" : "0167-8760 (Print)\\r0167-8760 (Linking)", "ISSN" : "01678760", "PMID" : "17719112", "abstract" : "Electromagnetic fields as measured with electroencephalogram (EEG) are a direct consequence of neuronal activity and feature the same timescale as the underlying cognitive processes, while hemodynamic signals as measured with functional magnetic resonance imaging (fMRI) are related to the energy consumption of neuronal populations. It is obvious that a combination of both techniques is a very attractive aim in neuroscience, in order to achieve both high temporal and spatial resolution for the non-invasive study of cognitive brain function. During the last decade a number of research groups have taken up this challenge. Here, we review the development of the combined EEG-fMRI approach. We summarize the main data integration approaches developed to achieve such a combination, discuss the current state-of-the-art in this field and outline challenges for the future success of this promising approach. \u00a9 2007.", "author" : [ { "dropping-particle" : "", "family" : "Herrmann", "given" : "Christoph S", "non-dropping-particle" : "", "parse-names" : false, "suffix" : "" }, { "dropping-particle" : "", "family" : "Debener", "given" : "Stefan", "non-dropping-particle" : "", "parse-names" : false, "suffix" : "" } ], "container-title" : "International Journal of Psychophysiology", "id" : "ITEM-1", "issue" : "3", "issued" : { "date-parts" : [ [ "2008" ] ] }, "page" : "161-168", "title" : "Simultaneous recording of EEG and BOLD responses: A historical perspective", "type" : "article-journal", "volume" : "67" }, "uris" : [ "http://www.mendeley.com/documents/?uuid=64708b12-d44f-33a5-b849-15a2f41ad2e0" ] } ], "mendeley" : { "formattedCitation" : "(Herrmann &amp; Debener, 2008)", "manualFormatting" : "(2007)", "plainTextFormattedCitation" : "(Herrmann &amp; Debener, 2008)", "previouslyFormattedCitation" : "(Herrmann &amp; Debener, 2008)" }, "properties" : {  }, "schema" : "https://github.com/citation-style-language/schema/raw/master/csl-citation.json" }</w:instrText>
                              </w:r>
                              <w:r w:rsidRPr="00E50F9A">
                                <w:rPr>
                                  <w:rFonts w:ascii="Times New Roman" w:hAnsi="Times New Roman" w:cs="Times New Roman"/>
                                  <w:color w:val="000000" w:themeColor="text1"/>
                                  <w:sz w:val="24"/>
                                  <w:szCs w:val="24"/>
                                </w:rPr>
                                <w:fldChar w:fldCharType="separate"/>
                              </w:r>
                              <w:r w:rsidRPr="00E50F9A">
                                <w:rPr>
                                  <w:rFonts w:ascii="Times New Roman" w:hAnsi="Times New Roman" w:cs="Times New Roman"/>
                                  <w:noProof/>
                                  <w:color w:val="000000" w:themeColor="text1"/>
                                  <w:sz w:val="24"/>
                                  <w:szCs w:val="24"/>
                                </w:rPr>
                                <w:t>(2007)</w:t>
                              </w:r>
                              <w:r w:rsidRPr="00E50F9A">
                                <w:rPr>
                                  <w:rFonts w:ascii="Times New Roman" w:hAnsi="Times New Roman" w:cs="Times New Roman"/>
                                  <w:color w:val="000000" w:themeColor="text1"/>
                                  <w:sz w:val="24"/>
                                  <w:szCs w:val="24"/>
                                </w:rPr>
                                <w:fldChar w:fldCharType="end"/>
                              </w:r>
                              <w:r w:rsidRPr="00E50F9A">
                                <w:rPr>
                                  <w:rFonts w:ascii="Times New Roman" w:hAnsi="Times New Roman" w:cs="Times New Roman"/>
                                  <w:color w:val="000000" w:themeColor="text1"/>
                                  <w:sz w:val="24"/>
                                  <w:szCs w:val="24"/>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0F58AC8" id="Group 208" o:spid="_x0000_s1026" style="position:absolute;left:0;text-align:left;margin-left:9.85pt;margin-top:474.9pt;width:421.5pt;height:282.75pt;z-index:251683840;mso-wrap-distance-top:14.2pt;mso-wrap-distance-bottom:14.2pt;mso-position-vertical-relative:page;mso-width-relative:margin;mso-height-relative:margin" coordsize="53529,359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">
                <v:group id="Gruppieren 15" o:spid="_x0000_s1027" style="position:absolute;left:12562;width:28473;height:28194" coordorigin="1238" coordsize="28499,2819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">
                  <v:group id="Gruppieren 13" o:spid="_x0000_s1028" style="position:absolute;left:1238;width:28499;height:28194" coordorigin="989" coordsize="22764,250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">
                    <v:oval id="Ellipse 1" o:spid="_x0000_s1029" style="position:absolute;left:989;top:3714;width:15927;height:1691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" fillcolor="#c00000" strokecolor="gray [1629]" strokeweight="1pt">
                      <v:fill opacity="59110f"/>
                      <v:stroke joinstyle="miter"/>
                      <v:textbox>
                        <w:txbxContent>
                          <w:p w14:paraId="1FE78178" w14:textId="77777777" w:rsidR="00465717" w:rsidRPr="00EA7BDC" w:rsidRDefault="00465717" w:rsidP="006D1AFF">
                            <w:pPr>
                              <w:rPr>
                                <w:b/>
                                <w:color w:val="000000"/>
                                <w:sz w:val="28"/>
                                <w14:textFill>
                                  <w14:solidFill>
                                    <w14:srgbClr w14:val="000000">
                                      <w14:alpha w14:val="10000"/>
                                    </w14:srgbClr>
                                  </w14:solidFill>
                                </w14:textFill>
                              </w:rPr>
                            </w:pPr>
                          </w:p>
                        </w:txbxContent>
                      </v:textbox>
                    </v:oval>
                    <v:oval id="Ellipse 4" o:spid="_x0000_s1030" style="position:absolute;left:7810;top:3714;width:15943;height:1691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" fillcolor="#0070c0" strokecolor="gray [1629]" strokeweight="1pt">
                      <v:fill opacity="59110f"/>
                      <v:stroke joinstyle="miter"/>
                      <v:textbox>
                        <w:txbxContent>
                          <w:p w14:paraId="3B162A5B" w14:textId="77777777" w:rsidR="00465717" w:rsidRPr="00EA7BDC" w:rsidRDefault="00465717" w:rsidP="00EA7BDC">
                            <w:pPr>
                              <w:jc w:val="right"/>
                              <w:rPr>
                                <w:b/>
                                <w:sz w:val="28"/>
                              </w:rPr>
                            </w:pPr>
                          </w:p>
                        </w:txbxContent>
                      </v:textbox>
                    </v:oval>
                    <v:group id="Gruppieren 12" o:spid="_x0000_s1031" style="position:absolute;left:7715;width:9201;height:25025" coordorigin="1047" coordsize="9201,250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">
                      <v:rect id="Rechteck 5" o:spid="_x0000_s1032" style="position:absolute;left:1047;width:9201;height:25025;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" fillcolor="#aeaaaa [2414]" strokecolor="gray [1629]" strokeweight="2.25pt">
                        <v:fill opacity="10537f"/>
                        <v:textbox>
                          <w:txbxContent>
                            <w:p w14:paraId="78AAFA37" w14:textId="77777777" w:rsidR="00465717" w:rsidRPr="00FD020D" w:rsidRDefault="00465717" w:rsidP="006D1AFF">
                              <w:pPr>
                                <w:jc w:val="center"/>
                                <w:rPr>
                                  <w:color w:val="000000" w:themeColor="text1"/>
                                  <w:sz w:val="26"/>
                                  <w:szCs w:val="26"/>
                                </w:rPr>
                              </w:pPr>
                              <w:r w:rsidRPr="00FD020D">
                                <w:rPr>
                                  <w:color w:val="000000" w:themeColor="text1"/>
                                  <w:sz w:val="26"/>
                                  <w:szCs w:val="26"/>
                                </w:rPr>
                                <w:t>Event-related</w:t>
                              </w:r>
                            </w:p>
                            <w:p w14:paraId="524E14C1" w14:textId="77777777" w:rsidR="00465717" w:rsidRDefault="00465717" w:rsidP="006D1AFF">
                              <w:pPr>
                                <w:jc w:val="center"/>
                                <w:rPr>
                                  <w:color w:val="000000" w:themeColor="text1"/>
                                  <w:sz w:val="24"/>
                                </w:rPr>
                              </w:pPr>
                            </w:p>
                            <w:p w14:paraId="187F04DC" w14:textId="77777777" w:rsidR="00465717" w:rsidRPr="00EA7BDC" w:rsidRDefault="00465717" w:rsidP="006D1AFF">
                              <w:pPr>
                                <w:jc w:val="center"/>
                                <w:rPr>
                                  <w:b/>
                                  <w:color w:val="000000" w:themeColor="text1"/>
                                  <w:sz w:val="24"/>
                                </w:rPr>
                              </w:pPr>
                            </w:p>
                            <w:p w14:paraId="5BEA301B" w14:textId="77777777" w:rsidR="00465717" w:rsidRDefault="00465717" w:rsidP="006D1AFF">
                              <w:pPr>
                                <w:jc w:val="center"/>
                                <w:rPr>
                                  <w:color w:val="000000" w:themeColor="text1"/>
                                </w:rPr>
                              </w:pPr>
                            </w:p>
                            <w:p w14:paraId="424460E3" w14:textId="77777777" w:rsidR="00465717" w:rsidRDefault="00465717" w:rsidP="006D1AFF">
                              <w:pPr>
                                <w:jc w:val="center"/>
                                <w:rPr>
                                  <w:color w:val="000000" w:themeColor="text1"/>
                                </w:rPr>
                              </w:pPr>
                            </w:p>
                            <w:p w14:paraId="5445BF94" w14:textId="77777777" w:rsidR="00465717" w:rsidRDefault="00465717" w:rsidP="006D1AFF">
                              <w:pPr>
                                <w:jc w:val="center"/>
                                <w:rPr>
                                  <w:color w:val="000000" w:themeColor="text1"/>
                                </w:rPr>
                              </w:pPr>
                            </w:p>
                            <w:p w14:paraId="12D365D0" w14:textId="77777777" w:rsidR="00465717" w:rsidRDefault="00465717" w:rsidP="006D1AFF">
                              <w:pPr>
                                <w:jc w:val="center"/>
                                <w:rPr>
                                  <w:color w:val="000000" w:themeColor="text1"/>
                                </w:rPr>
                              </w:pPr>
                            </w:p>
                            <w:p w14:paraId="52F59642" w14:textId="77777777" w:rsidR="00465717" w:rsidRDefault="00465717" w:rsidP="006D1AFF">
                              <w:pPr>
                                <w:jc w:val="center"/>
                                <w:rPr>
                                  <w:color w:val="000000" w:themeColor="text1"/>
                                </w:rPr>
                              </w:pPr>
                            </w:p>
                            <w:p w14:paraId="32923692" w14:textId="77777777" w:rsidR="00465717" w:rsidRPr="00FD020D" w:rsidRDefault="00465717" w:rsidP="006D1AFF">
                              <w:pPr>
                                <w:jc w:val="center"/>
                                <w:rPr>
                                  <w:color w:val="000000" w:themeColor="text1"/>
                                  <w:sz w:val="26"/>
                                  <w:szCs w:val="26"/>
                                </w:rPr>
                              </w:pPr>
                              <w:r w:rsidRPr="00FD020D">
                                <w:rPr>
                                  <w:color w:val="000000" w:themeColor="text1"/>
                                  <w:sz w:val="26"/>
                                  <w:szCs w:val="26"/>
                                </w:rPr>
                                <w:t>Unrelated</w:t>
                              </w:r>
                            </w:p>
                          </w:txbxContent>
                        </v:textbox>
                      </v:rect>
                      <v:line id="Gerader Verbinder 6" o:spid="_x0000_s1033" style="position:absolute;visibility:visible;mso-wrap-style:square" from="1047,12001" to="10227,1200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" strokecolor="gray [1629]" strokeweight="2.25pt">
                        <v:stroke joinstyle="miter"/>
                      </v:line>
                      <v:line id="Gerader Verbinder 8" o:spid="_x0000_s1034" style="position:absolute;visibility:visible;mso-wrap-style:square" from="1619,9525" to="3524,1152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" strokecolor="gray [1629]" strokeweight="2.25pt">
                        <v:stroke dashstyle="3 1" joinstyle="miter"/>
                      </v:line>
                      <v:line id="Gerader Verbinder 9" o:spid="_x0000_s1035" style="position:absolute;visibility:visible;mso-wrap-style:square" from="2571,7715" to="6096,1143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" strokecolor="gray [1629]" strokeweight="2.25pt">
                        <v:stroke dashstyle="3 1" joinstyle="miter"/>
                      </v:line>
                      <v:line id="Gerader Verbinder 10" o:spid="_x0000_s1036" style="position:absolute;visibility:visible;mso-wrap-style:square" from="3905,6381" to="8858,1152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" strokecolor="gray [1629]" strokeweight="2.25pt">
                        <v:stroke dashstyle="3 1" joinstyle="miter"/>
                      </v:line>
                      <v:line id="Gerader Verbinder 11" o:spid="_x0000_s1037" style="position:absolute;visibility:visible;mso-wrap-style:square" from="5429,5334" to="9334,952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" strokecolor="gray [1629]" strokeweight="2.25pt">
                        <v:stroke dashstyle="3 1" joinstyle="miter"/>
                      </v:line>
                    </v:group>
                  </v:group>
                  <v:shapetype id="_x0000_t202" coordsize="21600,21600" o:spt="202" path="m,l,21600r21600,l21600,xe">
                    <v:stroke joinstyle="miter"/>
                    <v:path gradientshapeok="t" o:connecttype="rect"/>
                  </v:shapetype>
                  <v:shape id="Textfeld 2" o:spid="_x0000_s1038" type="#_x0000_t202" style="position:absolute;left:1905;top:12191;width:5620;height:314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" fillcolor="#c00000" stroked="f">
                    <v:textbox>
                      <w:txbxContent>
                        <w:p w14:paraId="0F7CDCA1" w14:textId="77777777" w:rsidR="00465717" w:rsidRPr="006503D5" w:rsidRDefault="00465717">
                          <w:pPr>
                            <w:rPr>
                              <w:b/>
                              <w:sz w:val="28"/>
                              <w:lang w:val="de-DE"/>
                            </w:rPr>
                          </w:pPr>
                          <w:r w:rsidRPr="006503D5">
                            <w:rPr>
                              <w:b/>
                              <w:sz w:val="28"/>
                            </w:rPr>
                            <w:t>EEG</w:t>
                          </w:r>
                        </w:p>
                      </w:txbxContent>
                    </v:textbox>
                  </v:shape>
                  <v:shape id="Textfeld 2" o:spid="_x0000_s1039" type="#_x0000_t202" style="position:absolute;left:23716;top:12192;width:5525;height:314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" fillcolor="#0070c0" stroked="f">
                    <v:textbox>
                      <w:txbxContent>
                        <w:p w14:paraId="6A6D577F" w14:textId="77777777" w:rsidR="00465717" w:rsidRPr="006503D5" w:rsidRDefault="00465717" w:rsidP="006503D5">
                          <w:pPr>
                            <w:rPr>
                              <w:b/>
                              <w:color w:val="FFFFFF" w:themeColor="background1"/>
                              <w:sz w:val="28"/>
                              <w:lang w:val="de-DE"/>
                            </w:rPr>
                          </w:pPr>
                          <w:r w:rsidRPr="006503D5">
                            <w:rPr>
                              <w:b/>
                              <w:color w:val="FFFFFF" w:themeColor="background1"/>
                              <w:sz w:val="28"/>
                            </w:rPr>
                            <w:t>fMRI</w:t>
                          </w:r>
                        </w:p>
                      </w:txbxContent>
                    </v:textbox>
                  </v:shape>
                </v:group>
                <v:shape id="Text Box 207" o:spid="_x0000_s1040" type="#_x0000_t202" style="position:absolute;top:29219;width:53529;height:668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" stroked="f">
                  <v:textbox style="mso-fit-shape-to-text:t" inset="0,0,0,0">
                    <w:txbxContent>
                      <w:p w14:paraId="5461DB4F" w14:textId="2889DF57" w:rsidR="00465717" w:rsidRPr="00E50F9A" w:rsidRDefault="00465717" w:rsidP="00465717">
                        <w:pPr>
                          <w:jc w:val="both"/>
                          <w:rPr>
                            <w:rFonts w:ascii="Times New Roman" w:hAnsi="Times New Roman" w:cs="Times New Roman"/>
                            <w:color w:val="000000" w:themeColor="text1"/>
                            <w:sz w:val="24"/>
                            <w:szCs w:val="24"/>
                          </w:rPr>
                        </w:pPr>
                        <w:bookmarkStart w:id="29" w:name="_Ref508543957"/>
                        <w:proofErr w:type="spellStart"/>
                        <w:r w:rsidRPr="00E50F9A">
                          <w:rPr>
                            <w:rFonts w:ascii="Times New Roman" w:hAnsi="Times New Roman" w:cs="Times New Roman"/>
                            <w:b/>
                            <w:sz w:val="24"/>
                            <w:szCs w:val="24"/>
                          </w:rPr>
                          <w:t>Figure</w:t>
                        </w:r>
                        <w:proofErr w:type="spellEnd"/>
                        <w:r w:rsidRPr="00E50F9A">
                          <w:rPr>
                            <w:rFonts w:ascii="Times New Roman" w:hAnsi="Times New Roman" w:cs="Times New Roman"/>
                            <w:b/>
                            <w:sz w:val="24"/>
                            <w:szCs w:val="24"/>
                          </w:rPr>
                          <w:t xml:space="preserve"> </w:t>
                        </w:r>
                        <w:r w:rsidRPr="00E50F9A">
                          <w:rPr>
                            <w:rFonts w:ascii="Times New Roman" w:hAnsi="Times New Roman" w:cs="Times New Roman"/>
                            <w:b/>
                            <w:sz w:val="24"/>
                            <w:szCs w:val="24"/>
                          </w:rPr>
                          <w:fldChar w:fldCharType="begin"/>
                        </w:r>
                        <w:r w:rsidRPr="00E50F9A">
                          <w:rPr>
                            <w:rFonts w:ascii="Times New Roman" w:hAnsi="Times New Roman" w:cs="Times New Roman"/>
                            <w:b/>
                            <w:sz w:val="24"/>
                            <w:szCs w:val="24"/>
                          </w:rPr>
                          <w:instrText xml:space="preserve"> SEQ Figure \* ARABIC </w:instrText>
                        </w:r>
                        <w:r w:rsidRPr="00E50F9A">
                          <w:rPr>
                            <w:rFonts w:ascii="Times New Roman" w:hAnsi="Times New Roman" w:cs="Times New Roman"/>
                            <w:b/>
                            <w:sz w:val="24"/>
                            <w:szCs w:val="24"/>
                          </w:rPr>
                          <w:fldChar w:fldCharType="separate"/>
                        </w:r>
                        <w:r w:rsidR="00E50F9A" w:rsidRPr="00E50F9A">
                          <w:rPr>
                            <w:rFonts w:ascii="Times New Roman" w:hAnsi="Times New Roman" w:cs="Times New Roman"/>
                            <w:b/>
                            <w:noProof/>
                            <w:sz w:val="24"/>
                            <w:szCs w:val="24"/>
                          </w:rPr>
                          <w:t>1</w:t>
                        </w:r>
                        <w:r w:rsidRPr="00E50F9A">
                          <w:rPr>
                            <w:rFonts w:ascii="Times New Roman" w:hAnsi="Times New Roman" w:cs="Times New Roman"/>
                            <w:b/>
                            <w:sz w:val="24"/>
                            <w:szCs w:val="24"/>
                          </w:rPr>
                          <w:fldChar w:fldCharType="end"/>
                        </w:r>
                        <w:bookmarkEnd w:id="29"/>
                        <w:r w:rsidRPr="00E50F9A">
                          <w:rPr>
                            <w:rFonts w:ascii="Times New Roman" w:hAnsi="Times New Roman" w:cs="Times New Roman"/>
                            <w:b/>
                            <w:sz w:val="24"/>
                            <w:szCs w:val="24"/>
                          </w:rPr>
                          <w:t xml:space="preserve"> </w:t>
                        </w:r>
                        <w:r w:rsidRPr="00E50F9A">
                          <w:rPr>
                            <w:rFonts w:ascii="Times New Roman" w:hAnsi="Times New Roman" w:cs="Times New Roman"/>
                            <w:color w:val="000000" w:themeColor="text1"/>
                            <w:sz w:val="24"/>
                            <w:szCs w:val="24"/>
                          </w:rPr>
                          <w:t xml:space="preserve">Illustration of variance proportions in EEG and fMRI signal attributed uniquely to EEG (red) or fMRI (blue) and event-related neurovascular coupling (striped) or event-unrelated coupling (not striped shared area) adapted from Herrmann and </w:t>
                        </w:r>
                        <w:proofErr w:type="spellStart"/>
                        <w:r w:rsidRPr="00E50F9A">
                          <w:rPr>
                            <w:rFonts w:ascii="Times New Roman" w:hAnsi="Times New Roman" w:cs="Times New Roman"/>
                            <w:color w:val="000000" w:themeColor="text1"/>
                            <w:sz w:val="24"/>
                            <w:szCs w:val="24"/>
                          </w:rPr>
                          <w:t>Debener</w:t>
                        </w:r>
                        <w:proofErr w:type="spellEnd"/>
                        <w:r w:rsidRPr="00E50F9A">
                          <w:rPr>
                            <w:rFonts w:ascii="Times New Roman" w:hAnsi="Times New Roman" w:cs="Times New Roman"/>
                            <w:color w:val="000000" w:themeColor="text1"/>
                            <w:sz w:val="24"/>
                            <w:szCs w:val="24"/>
                          </w:rPr>
                          <w:t xml:space="preserve"> </w:t>
                        </w:r>
                        <w:r w:rsidRPr="00E50F9A">
                          <w:rPr>
                            <w:rFonts w:ascii="Times New Roman" w:hAnsi="Times New Roman" w:cs="Times New Roman"/>
                            <w:color w:val="000000" w:themeColor="text1"/>
                            <w:sz w:val="24"/>
                            <w:szCs w:val="24"/>
                          </w:rPr>
                          <w:fldChar w:fldCharType="begin" w:fldLock="1"/>
                        </w:r>
                        <w:r w:rsidRPr="00E50F9A">
                          <w:rPr>
                            <w:rFonts w:ascii="Times New Roman" w:hAnsi="Times New Roman" w:cs="Times New Roman"/>
                            <w:color w:val="000000" w:themeColor="text1"/>
                            <w:sz w:val="24"/>
                            <w:szCs w:val="24"/>
                          </w:rPr>
                          <w:instrText>ADDIN CSL_CITATION { "citationItems" : [ { "id" : "ITEM-1", "itemData" : { "DOI" : "10.1016/j.ijpsycho.2007.06.006", "ISBN" : "0167-8760 (Print)\\r0167-8760 (Linking)", "ISSN" : "01678760", "PMID" : "17719112", "abstract" : "Electromagnetic fields as measured with electroencephalogram (EEG) are a direct consequence of neuronal activity and feature the same timescale as the underlying cognitive processes, while hemodynamic signals as measured with functional magnetic resonance imaging (fMRI) are related to the energy consumption of neuronal populations. It is obvious that a combination of both techniques is a very attractive aim in neuroscience, in order to achieve both high temporal and spatial resolution for the non-invasive study of cognitive brain function. During the last decade a number of research groups have taken up this challenge. Here, we review the development of the combined EEG-fMRI approach. We summarize the main data integration approaches developed to achieve such a combination, discuss the current state-of-the-art in this field and outline challenges for the future success of this promising approach. \u00a9 2007.", "author" : [ { "dropping-particle" : "", "family" : "Herrmann", "given" : "Christoph S", "non-dropping-particle" : "", "parse-names" : false, "suffix" : "" }, { "dropping-particle" : "", "family" : "Debener", "given" : "Stefan", "non-dropping-particle" : "", "parse-names" : false, "suffix" : "" } ], "container-title" : "International Journal of Psychophysiology", "id" : "ITEM-1", "issue" : "3", "issued" : { "date-parts" : [ [ "2008" ] ] }, "page" : "161-168", "title" : "Simultaneous recording of EEG and BOLD responses: A historical perspective", "type" : "article-journal", "volume" : "67" }, "uris" : [ "http://www.mendeley.com/documents/?uuid=64708b12-d44f-33a5-b849-15a2f41ad2e0" ] } ], "mendeley" : { "formattedCitation" : "(Herrmann &amp; Debener, 2008)", "manualFormatting" : "(2007)", "plainTextFormattedCitation" : "(Herrmann &amp; Debener, 2008)", "previouslyFormattedCitation" : "(Herrmann &amp; Debener, 2008)" }, "properties" : {  }, "schema" : "https://github.com/citation-style-language/schema/raw/master/csl-citation.json" }</w:instrText>
                        </w:r>
                        <w:r w:rsidRPr="00E50F9A">
                          <w:rPr>
                            <w:rFonts w:ascii="Times New Roman" w:hAnsi="Times New Roman" w:cs="Times New Roman"/>
                            <w:color w:val="000000" w:themeColor="text1"/>
                            <w:sz w:val="24"/>
                            <w:szCs w:val="24"/>
                          </w:rPr>
                          <w:fldChar w:fldCharType="separate"/>
                        </w:r>
                        <w:r w:rsidRPr="00E50F9A">
                          <w:rPr>
                            <w:rFonts w:ascii="Times New Roman" w:hAnsi="Times New Roman" w:cs="Times New Roman"/>
                            <w:noProof/>
                            <w:color w:val="000000" w:themeColor="text1"/>
                            <w:sz w:val="24"/>
                            <w:szCs w:val="24"/>
                          </w:rPr>
                          <w:t>(2007)</w:t>
                        </w:r>
                        <w:r w:rsidRPr="00E50F9A">
                          <w:rPr>
                            <w:rFonts w:ascii="Times New Roman" w:hAnsi="Times New Roman" w:cs="Times New Roman"/>
                            <w:color w:val="000000" w:themeColor="text1"/>
                            <w:sz w:val="24"/>
                            <w:szCs w:val="24"/>
                          </w:rPr>
                          <w:fldChar w:fldCharType="end"/>
                        </w:r>
                        <w:r w:rsidRPr="00E50F9A">
                          <w:rPr>
                            <w:rFonts w:ascii="Times New Roman" w:hAnsi="Times New Roman" w:cs="Times New Roman"/>
                            <w:color w:val="000000" w:themeColor="text1"/>
                            <w:sz w:val="24"/>
                            <w:szCs w:val="24"/>
                          </w:rPr>
                          <w:t>.</w:t>
                        </w:r>
                      </w:p>
                    </w:txbxContent>
                  </v:textbox>
                </v:shape>
                <w10:wrap type="topAndBottom" anchory="page"/>
              </v:group>
            </w:pict>
          </mc:Fallback>
        </mc:AlternateContent>
      </w:r>
      <w:r w:rsidR="00F9513F" w:rsidRPr="00F4550C">
        <w:rPr>
          <w:rFonts w:ascii="Times New Roman" w:hAnsi="Times New Roman" w:cs="Times New Roman"/>
          <w:sz w:val="24"/>
        </w:rPr>
        <w:t xml:space="preserve">For example, in decision making research combined EEG-fMRI has already </w:t>
      </w:r>
      <w:r w:rsidR="00C534AF" w:rsidRPr="00F4550C">
        <w:rPr>
          <w:rFonts w:ascii="Times New Roman" w:hAnsi="Times New Roman" w:cs="Times New Roman"/>
          <w:sz w:val="24"/>
        </w:rPr>
        <w:t>been applied in a framework</w:t>
      </w:r>
      <w:r w:rsidR="00F9513F" w:rsidRPr="00F4550C">
        <w:rPr>
          <w:rFonts w:ascii="Times New Roman" w:hAnsi="Times New Roman" w:cs="Times New Roman"/>
          <w:sz w:val="24"/>
        </w:rPr>
        <w:t xml:space="preserve"> </w:t>
      </w:r>
      <w:r w:rsidR="00C534AF" w:rsidRPr="00F4550C">
        <w:rPr>
          <w:rFonts w:ascii="Times New Roman" w:hAnsi="Times New Roman" w:cs="Times New Roman"/>
          <w:sz w:val="24"/>
        </w:rPr>
        <w:t>for</w:t>
      </w:r>
      <w:r w:rsidR="00F9513F" w:rsidRPr="00F4550C">
        <w:rPr>
          <w:rFonts w:ascii="Times New Roman" w:hAnsi="Times New Roman" w:cs="Times New Roman"/>
          <w:sz w:val="24"/>
        </w:rPr>
        <w:t xml:space="preserve"> </w:t>
      </w:r>
      <w:r w:rsidR="00C534AF" w:rsidRPr="00F4550C">
        <w:rPr>
          <w:rFonts w:ascii="Times New Roman" w:hAnsi="Times New Roman" w:cs="Times New Roman"/>
          <w:sz w:val="24"/>
        </w:rPr>
        <w:t xml:space="preserve">outlining how </w:t>
      </w:r>
      <w:proofErr w:type="spellStart"/>
      <w:r w:rsidR="00C534AF" w:rsidRPr="00F4550C">
        <w:rPr>
          <w:rFonts w:ascii="Times New Roman" w:hAnsi="Times New Roman" w:cs="Times New Roman"/>
          <w:sz w:val="24"/>
        </w:rPr>
        <w:t>spatio</w:t>
      </w:r>
      <w:proofErr w:type="spellEnd"/>
      <w:r w:rsidR="00C534AF" w:rsidRPr="00F4550C">
        <w:rPr>
          <w:rFonts w:ascii="Times New Roman" w:hAnsi="Times New Roman" w:cs="Times New Roman"/>
          <w:sz w:val="24"/>
        </w:rPr>
        <w:t xml:space="preserve">-temporal measures derived from both methods can change as a function of rising task complexity and how they can </w:t>
      </w:r>
      <w:r w:rsidR="00EB2DDA" w:rsidRPr="00F4550C">
        <w:rPr>
          <w:rFonts w:ascii="Times New Roman" w:hAnsi="Times New Roman" w:cs="Times New Roman"/>
          <w:sz w:val="24"/>
        </w:rPr>
        <w:t>predict performance in a delay</w:t>
      </w:r>
      <w:r w:rsidR="00C534AF" w:rsidRPr="00F4550C">
        <w:rPr>
          <w:rFonts w:ascii="Times New Roman" w:hAnsi="Times New Roman" w:cs="Times New Roman"/>
          <w:sz w:val="24"/>
        </w:rPr>
        <w:t xml:space="preserve"> discounting task</w:t>
      </w:r>
      <w:r w:rsidR="00EB2DDA" w:rsidRPr="00F4550C">
        <w:rPr>
          <w:rFonts w:ascii="Times New Roman" w:hAnsi="Times New Roman" w:cs="Times New Roman"/>
          <w:sz w:val="24"/>
        </w:rPr>
        <w:t xml:space="preserve"> </w:t>
      </w:r>
      <w:r w:rsidR="00C534AF" w:rsidRPr="00F4550C">
        <w:rPr>
          <w:rFonts w:ascii="Times New Roman" w:hAnsi="Times New Roman" w:cs="Times New Roman"/>
          <w:sz w:val="24"/>
        </w:rPr>
        <w:fldChar w:fldCharType="begin" w:fldLock="1"/>
      </w:r>
      <w:r w:rsidR="002F07EB" w:rsidRPr="00F4550C">
        <w:rPr>
          <w:rFonts w:ascii="Times New Roman" w:hAnsi="Times New Roman" w:cs="Times New Roman"/>
          <w:sz w:val="24"/>
        </w:rPr>
        <w:instrText>ADDIN CSL_CITATION { "citationItems" : [ { "id" : "ITEM-1", "itemData" : { "DOI" : "10.1109/JBHI.2016.2590434", "ISSN" : "2168-2194", "PMID" : "27416610", "abstract" : "Human decision-making is a multidimensional construct, driven by a complex interplay between external factors, internal biases and computational capacity constraints. Here we propose a layered approach to experimental design in which multiple tasks - from simple to complex - with additional layers of complexity introduced at each stage, are incorporated for investigating decision-making. This is demonstrated using tasks involving intertemporal choice between immediate and future prospects. Previous functional magnetic resonance imaging (fMRI) and electroencephalographic (EEG) studies have separately investigated the spatial and temporal neural substrates, respectively, of specific factors underlying decision making. In contrast, we performed simultaneous acquisition of EEG/fMRI data and fusion of both modalities using joint independent component analysis (jICA) such that: (i) the native temporal/spatial resolutions of either modality is not compromised and (ii) fast temporal dynamics of decision-making as well as involved deeper striatal structures can be characterized. We show that spatio-temporal neural substrates underlying our proposed complex intertemporal task simultaneously incorporating rewards, costs and uncertainty of future outcomes can be predicted (using a linear model) from neural substrates of each of these factors, which were separately obtained by simpler tasks. This was not the case for spatial and temporal features obtained separately from fMRI and EEG respectively. However, certain prefrontal activations in the complex task could not be predicted from activations in simpler tasks, indicating that the assumption of pure insertion has limited validity. Overall, our approach provides a realistic and novel framework for investigating the neural substrates of decision making with high spatio-temporal resolution.", "author" : [ { "dropping-particle" : "", "family" : "Kyathanahally", "given" : "Sreenath", "non-dropping-particle" : "", "parse-names" : false, "suffix" : "" }, { "dropping-particle" : "", "family" : "Franco-Watkins", "given" : "Ana", "non-dropping-particle" : "", "parse-names" : false, "suffix" : "" }, { "dropping-particle" : "", "family" : "Zhang", "given" : "Xiaoxia", "non-dropping-particle" : "", "parse-names" : false, "suffix" : "" }, { "dropping-particle" : "", "family" : "Calhoun", "given" : "Vince", "non-dropping-particle" : "", "parse-names" : false, "suffix" : "" }, { "dropping-particle" : "", "family" : "Deshpande", "given" : "Gopikrishna", "non-dropping-particle" : "", "parse-names" : false, "suffix" : "" } ], "container-title" : "IEEE Journal of Biomedical and Health Informatics", "id" : "ITEM-1", "issue" : "c", "issued" : { "date-parts" : [ [ "2016" ] ] }, "page" : "1-1", "title" : "A realistic framework for investigating decision-making in the brain with high spatio-temporal resolution using simultaneous EEG/fMRI and joint ICA", "type" : "article-journal", "volume" : "2194" }, "uris" : [ "http://www.mendeley.com/documents/?uuid=ece7c9bd-59fe-4626-8a60-d3dfbca38abf" ] } ], "mendeley" : { "formattedCitation" : "(Kyathanahally, Franco-Watkins, Zhang, Calhoun, &amp; Deshpande, 2016)", "manualFormatting" : "(DDT; Kyathanahally, Franco-Watkins, Zhang, Calhoun, &amp; Deshpande, 2016)", "plainTextFormattedCitation" : "(Kyathanahally, Franco-Watkins, Zhang, Calhoun, &amp; Deshpande, 2016)", "previouslyFormattedCitation" : "(Kyathanahally, Franco-Watkins, Zhang, Calhoun, &amp; Deshpande, 2016)" }, "properties" : {  }, "schema" : "https://github.com/citation-style-language/schema/raw/master/csl-citation.json" }</w:instrText>
      </w:r>
      <w:r w:rsidR="00C534AF" w:rsidRPr="00F4550C">
        <w:rPr>
          <w:rFonts w:ascii="Times New Roman" w:hAnsi="Times New Roman" w:cs="Times New Roman"/>
          <w:sz w:val="24"/>
        </w:rPr>
        <w:fldChar w:fldCharType="separate"/>
      </w:r>
      <w:r w:rsidR="00C534AF" w:rsidRPr="00F4550C">
        <w:rPr>
          <w:rFonts w:ascii="Times New Roman" w:hAnsi="Times New Roman" w:cs="Times New Roman"/>
          <w:noProof/>
          <w:sz w:val="24"/>
        </w:rPr>
        <w:t>(</w:t>
      </w:r>
      <w:r w:rsidR="002F07EB" w:rsidRPr="00F4550C">
        <w:rPr>
          <w:rFonts w:ascii="Times New Roman" w:hAnsi="Times New Roman" w:cs="Times New Roman"/>
          <w:noProof/>
          <w:sz w:val="24"/>
        </w:rPr>
        <w:t xml:space="preserve">DDT; </w:t>
      </w:r>
      <w:r w:rsidR="00C534AF" w:rsidRPr="00F4550C">
        <w:rPr>
          <w:rFonts w:ascii="Times New Roman" w:hAnsi="Times New Roman" w:cs="Times New Roman"/>
          <w:noProof/>
          <w:sz w:val="24"/>
        </w:rPr>
        <w:t xml:space="preserve">Kyathanahally, Franco-Watkins, Zhang, Calhoun, &amp; Deshpande, </w:t>
      </w:r>
      <w:r w:rsidR="00C534AF" w:rsidRPr="00F4550C">
        <w:rPr>
          <w:rFonts w:ascii="Times New Roman" w:hAnsi="Times New Roman" w:cs="Times New Roman"/>
          <w:noProof/>
          <w:sz w:val="24"/>
        </w:rPr>
        <w:lastRenderedPageBreak/>
        <w:t>2016)</w:t>
      </w:r>
      <w:r w:rsidR="00C534AF" w:rsidRPr="00F4550C">
        <w:rPr>
          <w:rFonts w:ascii="Times New Roman" w:hAnsi="Times New Roman" w:cs="Times New Roman"/>
          <w:sz w:val="24"/>
        </w:rPr>
        <w:fldChar w:fldCharType="end"/>
      </w:r>
      <w:r w:rsidR="00C534AF" w:rsidRPr="00F4550C">
        <w:rPr>
          <w:rFonts w:ascii="Times New Roman" w:hAnsi="Times New Roman" w:cs="Times New Roman"/>
          <w:sz w:val="24"/>
        </w:rPr>
        <w:t xml:space="preserve">. The latter requires the exertion of cognitive control, which </w:t>
      </w:r>
      <w:r w:rsidR="0050665C" w:rsidRPr="00F4550C">
        <w:rPr>
          <w:rFonts w:ascii="Times New Roman" w:hAnsi="Times New Roman" w:cs="Times New Roman"/>
          <w:sz w:val="24"/>
        </w:rPr>
        <w:t>can be considered the ability to adaptively recruit cognitive resources and subordinate executive functions in a manner that is beneficial and compatible to a person’s goals. In delaying an expected reward, the gain can be maximized, which might be momentarily dissatisfying, but more remunerating in the long-term. In order</w:t>
      </w:r>
      <w:r w:rsidR="00716DCD" w:rsidRPr="00F4550C">
        <w:rPr>
          <w:rFonts w:ascii="Times New Roman" w:hAnsi="Times New Roman" w:cs="Times New Roman"/>
          <w:sz w:val="24"/>
        </w:rPr>
        <w:t xml:space="preserve"> to suspend the need for reward, </w:t>
      </w:r>
      <w:proofErr w:type="spellStart"/>
      <w:r w:rsidR="0050665C" w:rsidRPr="00F4550C">
        <w:rPr>
          <w:rFonts w:ascii="Times New Roman" w:hAnsi="Times New Roman" w:cs="Times New Roman"/>
          <w:sz w:val="24"/>
        </w:rPr>
        <w:t>prepotent</w:t>
      </w:r>
      <w:proofErr w:type="spellEnd"/>
      <w:r w:rsidR="0050665C" w:rsidRPr="00F4550C">
        <w:rPr>
          <w:rFonts w:ascii="Times New Roman" w:hAnsi="Times New Roman" w:cs="Times New Roman"/>
          <w:sz w:val="24"/>
        </w:rPr>
        <w:t xml:space="preserve"> reactions</w:t>
      </w:r>
      <w:r w:rsidR="00716DCD" w:rsidRPr="00F4550C">
        <w:rPr>
          <w:rFonts w:ascii="Times New Roman" w:hAnsi="Times New Roman" w:cs="Times New Roman"/>
          <w:sz w:val="24"/>
        </w:rPr>
        <w:t xml:space="preserve"> need to inhibited</w:t>
      </w:r>
      <w:r w:rsidR="0050665C" w:rsidRPr="00F4550C">
        <w:rPr>
          <w:rFonts w:ascii="Times New Roman" w:hAnsi="Times New Roman" w:cs="Times New Roman"/>
          <w:sz w:val="24"/>
        </w:rPr>
        <w:t>,</w:t>
      </w:r>
      <w:r w:rsidR="00716DCD" w:rsidRPr="00F4550C">
        <w:rPr>
          <w:rFonts w:ascii="Times New Roman" w:hAnsi="Times New Roman" w:cs="Times New Roman"/>
          <w:sz w:val="24"/>
        </w:rPr>
        <w:t xml:space="preserve"> while keeping in mind context information about how</w:t>
      </w:r>
      <w:r w:rsidR="0050665C" w:rsidRPr="00F4550C">
        <w:rPr>
          <w:rFonts w:ascii="Times New Roman" w:hAnsi="Times New Roman" w:cs="Times New Roman"/>
          <w:sz w:val="24"/>
        </w:rPr>
        <w:t xml:space="preserve"> </w:t>
      </w:r>
      <w:r w:rsidR="00716DCD" w:rsidRPr="00F4550C">
        <w:rPr>
          <w:rFonts w:ascii="Times New Roman" w:hAnsi="Times New Roman" w:cs="Times New Roman"/>
          <w:sz w:val="24"/>
        </w:rPr>
        <w:t>behavior and rewards can be optimized.</w:t>
      </w:r>
      <w:r w:rsidR="0050665C" w:rsidRPr="00F4550C">
        <w:rPr>
          <w:rFonts w:ascii="Times New Roman" w:hAnsi="Times New Roman" w:cs="Times New Roman"/>
          <w:sz w:val="24"/>
        </w:rPr>
        <w:t xml:space="preserve"> </w:t>
      </w:r>
      <w:r w:rsidR="00716DCD" w:rsidRPr="00F4550C">
        <w:rPr>
          <w:rFonts w:ascii="Times New Roman" w:hAnsi="Times New Roman" w:cs="Times New Roman"/>
          <w:sz w:val="24"/>
        </w:rPr>
        <w:t xml:space="preserve">In their theoretical framework Dual Mechanisms of Cognitive Control (DMC) Braver, Gray and Burgess </w:t>
      </w:r>
      <w:r w:rsidR="00716DCD" w:rsidRPr="00F4550C">
        <w:rPr>
          <w:rFonts w:ascii="Times New Roman" w:hAnsi="Times New Roman" w:cs="Times New Roman"/>
          <w:sz w:val="24"/>
        </w:rPr>
        <w:fldChar w:fldCharType="begin" w:fldLock="1"/>
      </w:r>
      <w:r w:rsidR="00801492">
        <w:rPr>
          <w:rFonts w:ascii="Times New Roman" w:hAnsi="Times New Roman" w:cs="Times New Roman"/>
          <w:sz w:val="24"/>
        </w:rPr>
        <w:instrText>ADDIN CSL_CITATION { "citationItems" : [ { "id" : "ITEM-1", "itemData" : { "author" : [ { "dropping-particle" : "", "family" : "Braver", "given" : "Todd S", "non-dropping-particle" : "", "parse-names" : false, "suffix" : "" }, { "dropping-particle" : "", "family" : "Gray", "given" : "Jeremy R", "non-dropping-particle" : "", "parse-names" : false, "suffix" : "" }, { "dropping-particle" : "", "family" : "Burgess", "given" : "Gregory C", "non-dropping-particle" : "", "parse-names" : false, "suffix" : "" } ], "container-title" : "Variation in working memory", "id" : "ITEM-1", "issued" : { "date-parts" : [ [ "2007" ] ] }, "number-of-pages" : "76-106", "publisher" : "Oxford University Press", "title" : "Explaining the many varieties of working memory variation BT - Variation in working memory", "type" : "book" }, "uris" : [ "http://www.mendeley.com/documents/?uuid=6083ca09-d91e-3ecb-9b88-e2743a228179" ] } ], "mendeley" : { "formattedCitation" : "(T. S. Braver, Gray, &amp; Burgess, 2007)", "manualFormatting" : "(2007)", "plainTextFormattedCitation" : "(T. S. Braver, Gray, &amp; Burgess, 2007)", "previouslyFormattedCitation" : "(T. S. Braver, Gray, &amp; Burgess, 2007)" }, "properties" : {  }, "schema" : "https://github.com/citation-style-language/schema/raw/master/csl-citation.json" }</w:instrText>
      </w:r>
      <w:r w:rsidR="00716DCD" w:rsidRPr="00F4550C">
        <w:rPr>
          <w:rFonts w:ascii="Times New Roman" w:hAnsi="Times New Roman" w:cs="Times New Roman"/>
          <w:sz w:val="24"/>
        </w:rPr>
        <w:fldChar w:fldCharType="separate"/>
      </w:r>
      <w:r w:rsidR="00716DCD" w:rsidRPr="00F4550C">
        <w:rPr>
          <w:rFonts w:ascii="Times New Roman" w:hAnsi="Times New Roman" w:cs="Times New Roman"/>
          <w:noProof/>
          <w:sz w:val="24"/>
        </w:rPr>
        <w:t>(2007)</w:t>
      </w:r>
      <w:r w:rsidR="00716DCD" w:rsidRPr="00F4550C">
        <w:rPr>
          <w:rFonts w:ascii="Times New Roman" w:hAnsi="Times New Roman" w:cs="Times New Roman"/>
          <w:sz w:val="24"/>
        </w:rPr>
        <w:fldChar w:fldCharType="end"/>
      </w:r>
      <w:r w:rsidR="00716DCD" w:rsidRPr="00F4550C">
        <w:rPr>
          <w:rFonts w:ascii="Times New Roman" w:hAnsi="Times New Roman" w:cs="Times New Roman"/>
          <w:sz w:val="24"/>
        </w:rPr>
        <w:t xml:space="preserve"> postulated two distinct modes, in which cognitive control operates, to explain inter- as well as </w:t>
      </w:r>
      <w:proofErr w:type="spellStart"/>
      <w:r w:rsidR="00716DCD" w:rsidRPr="00F4550C">
        <w:rPr>
          <w:rFonts w:ascii="Times New Roman" w:hAnsi="Times New Roman" w:cs="Times New Roman"/>
          <w:sz w:val="24"/>
        </w:rPr>
        <w:t>intraindividual</w:t>
      </w:r>
      <w:proofErr w:type="spellEnd"/>
      <w:r w:rsidR="00716DCD" w:rsidRPr="00F4550C">
        <w:rPr>
          <w:rFonts w:ascii="Times New Roman" w:hAnsi="Times New Roman" w:cs="Times New Roman"/>
          <w:sz w:val="24"/>
        </w:rPr>
        <w:t xml:space="preserve"> variability of working memory (WM) performance: 1) proactive control (i.e., anticipatory planning, early information selection, context-driven) and 2) reactive control (i.e., flexible behavioral adaptation, late correction, stimulus-driven).</w:t>
      </w:r>
    </w:p>
    <w:p w14:paraId="299F38B9" w14:textId="38ADCC0F" w:rsidR="00AD02EE" w:rsidRPr="00F4550C" w:rsidRDefault="00277B03" w:rsidP="00420FB1">
      <w:pPr>
        <w:spacing w:after="0" w:line="360" w:lineRule="auto"/>
        <w:ind w:firstLine="425"/>
        <w:jc w:val="both"/>
        <w:rPr>
          <w:rFonts w:ascii="Times New Roman" w:hAnsi="Times New Roman" w:cs="Times New Roman"/>
          <w:sz w:val="24"/>
        </w:rPr>
      </w:pPr>
      <w:r w:rsidRPr="00F4550C">
        <w:rPr>
          <w:rFonts w:ascii="Times New Roman" w:hAnsi="Times New Roman" w:cs="Times New Roman"/>
          <w:sz w:val="24"/>
        </w:rPr>
        <w:t>There is substantial evidence that proactive control, as the mode that optimizes behavior, is the more resource demanding and puts a larger load on WM</w:t>
      </w:r>
      <w:r w:rsidR="0021258C" w:rsidRPr="00F4550C">
        <w:rPr>
          <w:rFonts w:ascii="Times New Roman" w:hAnsi="Times New Roman" w:cs="Times New Roman"/>
          <w:sz w:val="24"/>
        </w:rPr>
        <w:t xml:space="preserve"> </w:t>
      </w:r>
      <w:r w:rsidR="0021258C" w:rsidRPr="00F4550C">
        <w:rPr>
          <w:rFonts w:ascii="Times New Roman" w:hAnsi="Times New Roman" w:cs="Times New Roman"/>
          <w:sz w:val="24"/>
        </w:rPr>
        <w:fldChar w:fldCharType="begin" w:fldLock="1"/>
      </w:r>
      <w:r w:rsidR="00801492">
        <w:rPr>
          <w:rFonts w:ascii="Times New Roman" w:hAnsi="Times New Roman" w:cs="Times New Roman"/>
          <w:sz w:val="24"/>
        </w:rPr>
        <w:instrText>ADDIN CSL_CITATION { "citationItems" : [ { "id" : "ITEM-1", "itemData" : { "DOI" : "10.1016/j.conb.2010.03.002", "ISBN" : "1873-6882 (Electronic)\\n0959-4388 (Linking)", "ISSN" : "09594388", "PMID" : "20381337", "abstract" : "Investigations of individual differences have become increasingly important in the cognitive neuroscience of executive control. For instance, individual variation in lateral prefrontal cortex function (and that of associated regions) has recently been used to identify contributions of executive control processes to a number of domains, including working memory capacity, anxiety, reward/motivation, and emotion regulation. However, the origins of such individual differences remain poorly understood. Recent progress toward identifying the genetic and environmental sources of variation in neural traits, in combination with progress in identifying the causal relationships between neural and cognitive processes, will be essential for developing a mechanistic understanding of executive control. ?? 2010 Elsevier Ltd.", "author" : [ { "dropping-particle" : "", "family" : "Braver", "given" : "Todd S.", "non-dropping-particle" : "", "parse-names" : false, "suffix" : "" }, { "dropping-particle" : "", "family" : "Cole", "given" : "Michael W.", "non-dropping-particle" : "", "parse-names" : false, "suffix" : "" }, { "dropping-particle" : "", "family" : "Yarkoni", "given" : "Tal", "non-dropping-particle" : "", "parse-names" : false, "suffix" : "" } ], "container-title" : "Current Opinion in Neurobiology", "id" : "ITEM-1", "issued" : { "date-parts" : [ [ "2010" ] ] }, "title" : "Vive les differences! Individual variation in neural mechanisms of executive control", "type" : "article" }, "uris" : [ "http://www.mendeley.com/documents/?uuid=246c026c-b50c-3bee-aef6-c3b651210770" ] }, { "id" : "ITEM-2", "itemData" : { "DOI" : "10.1016/S0896-6273(03)00466-5", "ISSN" : "0896-6273", "abstract" : "A hybrid blocked and event-related functional magnetic resonance imaging (fMRI) study decomposed brain activity during task switching into sustained and transient components. Contrasting task-switching blocks against single-task blocks revealed sustained activation in right anterior prefrontal cortex (PFC). Contrasting task-switch trials against task-repeat and single-task trials revealed activation in left lateral PFC and left superior parietal cortex. In both sets of regions, activation dynamics were strongly modulated by trial-by-trial fluctuations in response speed. In addition, right anterior PFC activity selectively covaried with the magnitude of mixing cost (i.e., task-repeat versus single-task trial performance), and left superior parietal activity selectively covaried with the magnitude of the switching cost (i.e., task-switch versus task-repeat trial performance). These results indicate a functional double dissociation in brain regions supporting different components of cognitive control during task switching and suggest that both sustained and transient control processes mediate the behavioral performance costs of task switching.", "author" : [ { "dropping-particle" : "", "family" : "Braver", "given" : "Todd S", "non-dropping-particle" : "", "parse-names" : false, "suffix" : "" }, { "dropping-particle" : "", "family" : "Reynolds", "given" : "Jeremy R", "non-dropping-particle" : "", "parse-names" : false, "suffix" : "" }, { "dropping-particle" : "", "family" : "Donaldson", "given" : "David I", "non-dropping-particle" : "", "parse-names" : false, "suffix" : "" } ], "container-title" : "Neuron", "id" : "ITEM-2", "issue" : "4", "issued" : { "date-parts" : [ [ "2003", "8", "14" ] ] }, "page" : "713-726", "publisher" : "Cell Press", "title" : "Neural Mechanisms of Transient and Sustained Cognitive Control during Task Switching", "type" : "article-journal", "volume" : "39" }, "uris" : [ "http://www.mendeley.com/documents/?uuid=2b099f8b-fbd7-3b76-9bf7-a97380555758" ] }, { "id" : "ITEM-3", "itemData" : { "DOI" : "10.1016/j.tics.2011.12.010", "ISBN" : "1364-6613", "ISSN" : "13646613", "PMID" : "22245618", "abstract" : "A core component of cognitive control - the ability to regulate thoughts and actions in accordance with internally represented behavioral goals - might be its intrinsic variability. In this article, I describe the dual mechanisms of control (DMC) framework, which postulates that this variability might arise from qualitative distinctions in temporal dynamics between proactive and reactive modes of control. Proactive control reflects the sustained and anticipatory maintenance of goal-relevant information within lateral prefrontal cortex (PFC) to enable optimal cognitive performance, whereas reactive control reflects transient stimulus-driven goal reactivation that recruits lateral PFC (plus a wider brain network) based on interference demands or episodic associations. I summarize recent research that demonstrates how the DMC framework provides a coherent explanation of three sources of cognitive control variation - intra-individual, inter-individual and between-groups - in terms of proactive versus reactive control biases. ?? 2011 Elsevier Ltd.", "author" : [ { "dropping-particle" : "", "family" : "Braver", "given" : "Todd S.", "non-dropping-particle" : "", "parse-names" : false, "suffix" : "" } ], "container-title" : "Trends in Cognitive Sciences", "id" : "ITEM-3", "issued" : { "date-parts" : [ [ "2012" ] ] }, "title" : "The variable nature of cognitive control: A dual mechanisms framework", "type" : "article" }, "uris" : [ "http://www.mendeley.com/documents/?uuid=0296b1df-8580-31c8-8deb-45a38096cb98" ] } ], "mendeley" : { "formattedCitation" : "(T. S. Braver, 2012; T. S. Braver, Cole, &amp; Yarkoni, 2010; T. S. Braver, Reynolds, &amp; Donaldson, 2003)", "plainTextFormattedCitation" : "(T. S. Braver, 2012; T. S. Braver, Cole, &amp; Yarkoni, 2010; T. S. Braver, Reynolds, &amp; Donaldson, 2003)", "previouslyFormattedCitation" : "(T. S. Braver, 2012; T. S. Braver, Cole, &amp; Yarkoni, 2010; T. S. Braver, Reynolds, &amp; Donaldson, 2003)" }, "properties" : {  }, "schema" : "https://github.com/citation-style-language/schema/raw/master/csl-citation.json" }</w:instrText>
      </w:r>
      <w:r w:rsidR="0021258C" w:rsidRPr="00F4550C">
        <w:rPr>
          <w:rFonts w:ascii="Times New Roman" w:hAnsi="Times New Roman" w:cs="Times New Roman"/>
          <w:sz w:val="24"/>
        </w:rPr>
        <w:fldChar w:fldCharType="separate"/>
      </w:r>
      <w:r w:rsidR="00801492" w:rsidRPr="00801492">
        <w:rPr>
          <w:rFonts w:ascii="Times New Roman" w:hAnsi="Times New Roman" w:cs="Times New Roman"/>
          <w:noProof/>
          <w:sz w:val="24"/>
        </w:rPr>
        <w:t>(T. S. Braver, 2012; T. S. Braver, Cole, &amp; Yarkoni, 2010; T. S. Braver, Reynolds, &amp; Donaldson, 2003)</w:t>
      </w:r>
      <w:r w:rsidR="0021258C" w:rsidRPr="00F4550C">
        <w:rPr>
          <w:rFonts w:ascii="Times New Roman" w:hAnsi="Times New Roman" w:cs="Times New Roman"/>
          <w:sz w:val="24"/>
        </w:rPr>
        <w:fldChar w:fldCharType="end"/>
      </w:r>
      <w:r w:rsidRPr="00F4550C">
        <w:rPr>
          <w:rFonts w:ascii="Times New Roman" w:hAnsi="Times New Roman" w:cs="Times New Roman"/>
          <w:sz w:val="24"/>
        </w:rPr>
        <w:t xml:space="preserve">. However, conceptually, proactive control is intended to rely on context information with a high predictive value and goal relevance. Therefore, decisions can be made at an early point and outcomes are maximized </w:t>
      </w:r>
      <w:r w:rsidRPr="00F4550C">
        <w:rPr>
          <w:rFonts w:ascii="Times New Roman" w:hAnsi="Times New Roman" w:cs="Times New Roman"/>
          <w:sz w:val="24"/>
        </w:rPr>
        <w:fldChar w:fldCharType="begin" w:fldLock="1"/>
      </w:r>
      <w:r w:rsidR="00801492">
        <w:rPr>
          <w:rFonts w:ascii="Times New Roman" w:hAnsi="Times New Roman" w:cs="Times New Roman"/>
          <w:sz w:val="24"/>
        </w:rPr>
        <w:instrText>ADDIN CSL_CITATION { "citationItems" : [ { "id" : "ITEM-1", "itemData" : { "DOI" : "10.1016/j.tics.2011.12.010", "ISBN" : "1364-6613", "ISSN" : "13646613", "PMID" : "22245618", "abstract" : "A core component of cognitive control - the ability to regulate thoughts and actions in accordance with internally represented behavioral goals - might be its intrinsic variability. In this article, I describe the dual mechanisms of control (DMC) framework, which postulates that this variability might arise from qualitative distinctions in temporal dynamics between proactive and reactive modes of control. Proactive control reflects the sustained and anticipatory maintenance of goal-relevant information within lateral prefrontal cortex (PFC) to enable optimal cognitive performance, whereas reactive control reflects transient stimulus-driven goal reactivation that recruits lateral PFC (plus a wider brain network) based on interference demands or episodic associations. I summarize recent research that demonstrates how the DMC framework provides a coherent explanation of three sources of cognitive control variation - intra-individual, inter-individual and between-groups - in terms of proactive versus reactive control biases. ?? 2011 Elsevier Ltd.", "author" : [ { "dropping-particle" : "", "family" : "Braver", "given" : "Todd S.", "non-dropping-particle" : "", "parse-names" : false, "suffix" : "" } ], "container-title" : "Trends in Cognitive Sciences", "id" : "ITEM-1", "issued" : { "date-parts" : [ [ "2012" ] ] }, "title" : "The variable nature of cognitive control: A dual mechanisms framework", "type" : "article" }, "uris" : [ "http://www.mendeley.com/documents/?uuid=0296b1df-8580-31c8-8deb-45a38096cb98" ] } ], "mendeley" : { "formattedCitation" : "(T. S. Braver, 2012)", "plainTextFormattedCitation" : "(T. S. Braver, 2012)", "previouslyFormattedCitation" : "(T. S. Braver, 2012)" }, "properties" : {  }, "schema" : "https://github.com/citation-style-language/schema/raw/master/csl-citation.json" }</w:instrText>
      </w:r>
      <w:r w:rsidRPr="00F4550C">
        <w:rPr>
          <w:rFonts w:ascii="Times New Roman" w:hAnsi="Times New Roman" w:cs="Times New Roman"/>
          <w:sz w:val="24"/>
        </w:rPr>
        <w:fldChar w:fldCharType="separate"/>
      </w:r>
      <w:r w:rsidR="00801492" w:rsidRPr="00801492">
        <w:rPr>
          <w:rFonts w:ascii="Times New Roman" w:hAnsi="Times New Roman" w:cs="Times New Roman"/>
          <w:noProof/>
          <w:sz w:val="24"/>
        </w:rPr>
        <w:t>(T. S. Braver, 2012)</w:t>
      </w:r>
      <w:r w:rsidRPr="00F4550C">
        <w:rPr>
          <w:rFonts w:ascii="Times New Roman" w:hAnsi="Times New Roman" w:cs="Times New Roman"/>
          <w:sz w:val="24"/>
        </w:rPr>
        <w:fldChar w:fldCharType="end"/>
      </w:r>
      <w:r w:rsidRPr="00F4550C">
        <w:rPr>
          <w:rFonts w:ascii="Times New Roman" w:hAnsi="Times New Roman" w:cs="Times New Roman"/>
          <w:sz w:val="24"/>
        </w:rPr>
        <w:t>. Further, as c</w:t>
      </w:r>
      <w:r w:rsidR="00D057FB" w:rsidRPr="00F4550C">
        <w:rPr>
          <w:rFonts w:ascii="Times New Roman" w:hAnsi="Times New Roman" w:cs="Times New Roman"/>
          <w:sz w:val="24"/>
        </w:rPr>
        <w:t>lassic theories of</w:t>
      </w:r>
      <w:r w:rsidRPr="00F4550C">
        <w:rPr>
          <w:rFonts w:ascii="Times New Roman" w:hAnsi="Times New Roman" w:cs="Times New Roman"/>
          <w:sz w:val="24"/>
        </w:rPr>
        <w:t xml:space="preserve"> motor control already </w:t>
      </w:r>
      <w:r w:rsidR="00AD02EE" w:rsidRPr="00F4550C">
        <w:rPr>
          <w:rFonts w:ascii="Times New Roman" w:hAnsi="Times New Roman" w:cs="Times New Roman"/>
          <w:sz w:val="24"/>
        </w:rPr>
        <w:t>hypothesized</w:t>
      </w:r>
      <w:r w:rsidR="00D057FB" w:rsidRPr="00F4550C">
        <w:rPr>
          <w:rFonts w:ascii="Times New Roman" w:hAnsi="Times New Roman" w:cs="Times New Roman"/>
          <w:sz w:val="24"/>
        </w:rPr>
        <w:t xml:space="preserve"> </w:t>
      </w:r>
      <w:r w:rsidR="00D057FB" w:rsidRPr="00F4550C">
        <w:rPr>
          <w:rFonts w:ascii="Times New Roman" w:hAnsi="Times New Roman" w:cs="Times New Roman"/>
          <w:sz w:val="24"/>
        </w:rPr>
        <w:fldChar w:fldCharType="begin" w:fldLock="1"/>
      </w:r>
      <w:r w:rsidR="00D057FB" w:rsidRPr="00F4550C">
        <w:rPr>
          <w:rFonts w:ascii="Times New Roman" w:hAnsi="Times New Roman" w:cs="Times New Roman"/>
          <w:sz w:val="24"/>
        </w:rPr>
        <w:instrText>ADDIN CSL_CITATION { "citationItems" : [ { "id" : "ITEM-1", "itemData" : { "DOI" : "10.1080/00222895.1986.10735369", "ISBN" : "0022-2895 (Print)\\r0022-2895 (Linking)", "ISSN" : "19401027", "PMID" : "15136283", "abstract" : "The equilibrium control hypothesis (? model) is considered with special reference to the following concepts: (a) the length-force invariant characteristic (IC) of the muscle together with central and reflex systems subserving its activity; (b) the tonic stretch reflex threshold (?) as an independent measure of central commands descending to alpha and gamma motoneurons; (c) the equilibrium point, defined in terms of ?, IC and static load characteristics, which is associated with the notion that posture and movement are controlled by a single mechanism; and (d) the muscle activation area (a reformulation of the ?size principle?)? the area of kinematic and command variables in which a rank-ordered recruitment of motor units takes place. The model is used for the interpretation of various motor phenomena, particularly electromyographic patterns. The stretch reflex in the ? model has no mechanism to follow-up a certain muscle length prescribed by central commands. Rather, its task is to bring the system to an equilibrium, load-dependent position. Another currently popular version defines the equilibrium point concept in terms of alpha motoneuron activity alone (the \u03b1 model). Although the model imitates (as does the ? model) spring-like properties of motor performance, it nevertheless is inconsistent with a substantial data base on intact motor control. An analysis of \u03b1 models, including their treatment of motor performance in deafferented animals, reveals that they suffer from grave shortcomings. It is concluded that parameterization of the stretch reflex is a basis for intact motor control. Muscle deafferentation impairs this graceful mechanism though it does not remove the possibility of movement. The equilibrium control hypothesis (? model) is considered with special reference to the following concepts: (a) the length-force invariant characteristic (IC) of the muscle together with central and reflex systems subserving its activity; (b) the tonic stretch reflex threshold (?) as an independent measure of central commands descending to alpha and gamma motoneurons; (c) the equilibrium point, defined in terms of ?, IC and static load characteristics, which is associated with the notion that posture and movement are controlled by a single mechanism; and (d) the muscle activation area (a reformulation of the ?size principle?)? the area of kinematic and command variables in which a rank-ordered recruitment of motor units takes place. The model is used for the int\u2026", "author" : [ { "dropping-particle" : "", "family" : "Feldman", "given" : "Anatol G.", "non-dropping-particle" : "", "parse-names" : false, "suffix" : "" } ], "container-title" : "Journal of Motor Behavior", "id" : "ITEM-1", "issue" : "1", "issued" : { "date-parts" : [ [ "1986", "3" ] ] }, "page" : "17-54", "title" : "Once more on the equilibrium-point hypothesis (\u03bb model) for motor control", "type" : "article-journal", "volume" : "18" }, "uris" : [ "http://www.mendeley.com/documents/?uuid=ec165d34-054e-333a-8477-525bcbdbdf7d" ] } ], "mendeley" : { "formattedCitation" : "(Feldman, 1986)", "manualFormatting" : "(e.g., Feldman, 1986)", "plainTextFormattedCitation" : "(Feldman, 1986)", "previouslyFormattedCitation" : "(Feldman, 1986)" }, "properties" : {  }, "schema" : "https://github.com/citation-style-language/schema/raw/master/csl-citation.json" }</w:instrText>
      </w:r>
      <w:r w:rsidR="00D057FB" w:rsidRPr="00F4550C">
        <w:rPr>
          <w:rFonts w:ascii="Times New Roman" w:hAnsi="Times New Roman" w:cs="Times New Roman"/>
          <w:sz w:val="24"/>
        </w:rPr>
        <w:fldChar w:fldCharType="separate"/>
      </w:r>
      <w:r w:rsidR="00D057FB" w:rsidRPr="00F4550C">
        <w:rPr>
          <w:rFonts w:ascii="Times New Roman" w:hAnsi="Times New Roman" w:cs="Times New Roman"/>
          <w:noProof/>
          <w:sz w:val="24"/>
        </w:rPr>
        <w:t>(e.g., Feldman, 1986)</w:t>
      </w:r>
      <w:r w:rsidR="00D057FB" w:rsidRPr="00F4550C">
        <w:rPr>
          <w:rFonts w:ascii="Times New Roman" w:hAnsi="Times New Roman" w:cs="Times New Roman"/>
          <w:sz w:val="24"/>
        </w:rPr>
        <w:fldChar w:fldCharType="end"/>
      </w:r>
      <w:r w:rsidR="00AD02EE" w:rsidRPr="00F4550C">
        <w:rPr>
          <w:rFonts w:ascii="Times New Roman" w:hAnsi="Times New Roman" w:cs="Times New Roman"/>
          <w:sz w:val="24"/>
        </w:rPr>
        <w:t xml:space="preserve">, optimal behavior in relation to cognitive resources is achieved through automatization and reduction of conscious effort. According to </w:t>
      </w:r>
      <w:r w:rsidR="00D057FB" w:rsidRPr="00F4550C">
        <w:rPr>
          <w:rFonts w:ascii="Times New Roman" w:hAnsi="Times New Roman" w:cs="Times New Roman"/>
          <w:sz w:val="24"/>
        </w:rPr>
        <w:t xml:space="preserve">a </w:t>
      </w:r>
      <w:r w:rsidR="00AD02EE" w:rsidRPr="00F4550C">
        <w:rPr>
          <w:rFonts w:ascii="Times New Roman" w:hAnsi="Times New Roman" w:cs="Times New Roman"/>
          <w:sz w:val="24"/>
        </w:rPr>
        <w:t>theory of optimal</w:t>
      </w:r>
      <w:r w:rsidR="00D057FB" w:rsidRPr="00F4550C">
        <w:rPr>
          <w:rFonts w:ascii="Times New Roman" w:hAnsi="Times New Roman" w:cs="Times New Roman"/>
          <w:sz w:val="24"/>
        </w:rPr>
        <w:t xml:space="preserve"> motor</w:t>
      </w:r>
      <w:r w:rsidR="00AD02EE" w:rsidRPr="00F4550C">
        <w:rPr>
          <w:rFonts w:ascii="Times New Roman" w:hAnsi="Times New Roman" w:cs="Times New Roman"/>
          <w:sz w:val="24"/>
        </w:rPr>
        <w:t xml:space="preserve"> control</w:t>
      </w:r>
      <w:r w:rsidR="00D057FB" w:rsidRPr="00F4550C">
        <w:rPr>
          <w:rFonts w:ascii="Times New Roman" w:hAnsi="Times New Roman" w:cs="Times New Roman"/>
          <w:sz w:val="24"/>
        </w:rPr>
        <w:t xml:space="preserve"> </w:t>
      </w:r>
      <w:r w:rsidR="00D057FB" w:rsidRPr="00F4550C">
        <w:rPr>
          <w:rFonts w:ascii="Times New Roman" w:hAnsi="Times New Roman" w:cs="Times New Roman"/>
          <w:sz w:val="24"/>
        </w:rPr>
        <w:fldChar w:fldCharType="begin" w:fldLock="1"/>
      </w:r>
      <w:r w:rsidR="00D057FB" w:rsidRPr="00F4550C">
        <w:rPr>
          <w:rFonts w:ascii="Times New Roman" w:hAnsi="Times New Roman" w:cs="Times New Roman"/>
          <w:sz w:val="24"/>
        </w:rPr>
        <w:instrText>ADDIN CSL_CITATION { "citationItems" : [ { "id" : "ITEM-1", "itemData" : { "DOI" : "10.2307/3752313", "ISSN" : "10520368", "author" : [ { "dropping-particle" : "", "family" : "Todorov", "given" : "Emmanuel", "non-dropping-particle" : "", "parse-names" : false, "suffix" : "" }, { "dropping-particle" : "", "family" : "Jordan", "given" : "Michael I.", "non-dropping-particle" : "", "parse-names" : false, "suffix" : "" } ], "container-title" : "nature.com", "id" : "ITEM-1", "issue" : "2", "issued" : { "date-parts" : [ [ "1889" ] ] }, "page" : "82", "title" : "Optimal feedback control as a theory of motor coordination: Supplementary Notes", "type" : "article-journal", "volume" : "5" }, "uris" : [ "http://www.mendeley.com/documents/?uuid=5aa6bb27-938c-3c08-908c-8ef86af4cedf" ] }, { "id" : "ITEM-2", "itemData" : { "ISBN" : "0262025507", "ISSN" : "10495258", "abstract" : "Behavioral goals are achieved reliably and repeatedly with movements rarely reproducible in their detail. Here we offer an explanation: we show that not only are variability and goal achievement compatible, but indeed that allowing variability in redundant dimensions is the optimal control strategy in the face of uncertainty. The optimal feedback control laws for typical motor tasks obey a \"minimal intervention\"principle: deviations from the average trajectory are only corrected when they interfere with the task goals. The resulting behavior exhibits task-constrained variability, as well as synergetic coupling among actuators which is another unexplained empirical phenomenon.", "author" : [ { "dropping-particle" : "", "family" : "Todorov", "given" : "Emanuel", "non-dropping-particle" : "", "parse-names" : false, "suffix" : "" }, { "dropping-particle" : "", "family" : "Jordan", "given" : "Michael I", "non-dropping-particle" : "", "parse-names" : false, "suffix" : "" } ], "container-title" : "Advances in Neural Information Processing Systems", "id" : "ITEM-2", "issued" : { "date-parts" : [ [ "2002" ] ] }, "page" : "27-34", "title" : "A Minimal Intervention Principle for Coordinated Movement", "type" : "article-journal" }, "uris" : [ "http://www.mendeley.com/documents/?uuid=d73f4fe4-0788-392b-9187-b28eec33e387" ] } ], "mendeley" : { "formattedCitation" : "(Emanuel Todorov &amp; Jordan, 2002; Emmanuel Todorov &amp; Jordan, 1889)", "plainTextFormattedCitation" : "(Emanuel Todorov &amp; Jordan, 2002; Emmanuel Todorov &amp; Jordan, 1889)", "previouslyFormattedCitation" : "(Emanuel Todorov &amp; Jordan, 2002; Emmanuel Todorov &amp; Jordan, 1889)" }, "properties" : {  }, "schema" : "https://github.com/citation-style-language/schema/raw/master/csl-citation.json" }</w:instrText>
      </w:r>
      <w:r w:rsidR="00D057FB" w:rsidRPr="00F4550C">
        <w:rPr>
          <w:rFonts w:ascii="Times New Roman" w:hAnsi="Times New Roman" w:cs="Times New Roman"/>
          <w:sz w:val="24"/>
        </w:rPr>
        <w:fldChar w:fldCharType="separate"/>
      </w:r>
      <w:r w:rsidR="00D057FB" w:rsidRPr="00F4550C">
        <w:rPr>
          <w:rFonts w:ascii="Times New Roman" w:hAnsi="Times New Roman" w:cs="Times New Roman"/>
          <w:noProof/>
          <w:sz w:val="24"/>
        </w:rPr>
        <w:t>(Emanuel Todorov &amp; Jordan, 2002; Emmanuel Todorov &amp; Jordan, 1889)</w:t>
      </w:r>
      <w:r w:rsidR="00D057FB" w:rsidRPr="00F4550C">
        <w:rPr>
          <w:rFonts w:ascii="Times New Roman" w:hAnsi="Times New Roman" w:cs="Times New Roman"/>
          <w:sz w:val="24"/>
        </w:rPr>
        <w:fldChar w:fldCharType="end"/>
      </w:r>
      <w:r w:rsidR="00AD02EE" w:rsidRPr="00F4550C">
        <w:rPr>
          <w:rFonts w:ascii="Times New Roman" w:hAnsi="Times New Roman" w:cs="Times New Roman"/>
          <w:sz w:val="24"/>
        </w:rPr>
        <w:t xml:space="preserve"> and equilibrium point control</w:t>
      </w:r>
      <w:r w:rsidR="00D057FB" w:rsidRPr="00F4550C">
        <w:rPr>
          <w:rFonts w:ascii="Times New Roman" w:hAnsi="Times New Roman" w:cs="Times New Roman"/>
          <w:sz w:val="24"/>
        </w:rPr>
        <w:t xml:space="preserve"> </w:t>
      </w:r>
      <w:r w:rsidR="00D057FB" w:rsidRPr="00F4550C">
        <w:rPr>
          <w:rFonts w:ascii="Times New Roman" w:hAnsi="Times New Roman" w:cs="Times New Roman"/>
          <w:sz w:val="24"/>
        </w:rPr>
        <w:fldChar w:fldCharType="begin" w:fldLock="1"/>
      </w:r>
      <w:r w:rsidR="00D057FB" w:rsidRPr="00F4550C">
        <w:rPr>
          <w:rFonts w:ascii="Times New Roman" w:hAnsi="Times New Roman" w:cs="Times New Roman"/>
          <w:sz w:val="24"/>
        </w:rPr>
        <w:instrText>ADDIN CSL_CITATION { "citationItems" : [ { "id" : "ITEM-1", "itemData" : { "DOI" : "10.1080/00222895.1986.10735369", "ISBN" : "0022-2895 (Print)\\r0022-2895 (Linking)", "ISSN" : "19401027", "PMID" : "15136283", "abstract" : "The equilibrium control hypothesis (? model) is considered with special reference to the following concepts: (a) the length-force invariant characteristic (IC) of the muscle together with central and reflex systems subserving its activity; (b) the tonic stretch reflex threshold (?) as an independent measure of central commands descending to alpha and gamma motoneurons; (c) the equilibrium point, defined in terms of ?, IC and static load characteristics, which is associated with the notion that posture and movement are controlled by a single mechanism; and (d) the muscle activation area (a reformulation of the ?size principle?)? the area of kinematic and command variables in which a rank-ordered recruitment of motor units takes place. The model is used for the interpretation of various motor phenomena, particularly electromyographic patterns. The stretch reflex in the ? model has no mechanism to follow-up a certain muscle length prescribed by central commands. Rather, its task is to bring the system to an equilibrium, load-dependent position. Another currently popular version defines the equilibrium point concept in terms of alpha motoneuron activity alone (the \u03b1 model). Although the model imitates (as does the ? model) spring-like properties of motor performance, it nevertheless is inconsistent with a substantial data base on intact motor control. An analysis of \u03b1 models, including their treatment of motor performance in deafferented animals, reveals that they suffer from grave shortcomings. It is concluded that parameterization of the stretch reflex is a basis for intact motor control. Muscle deafferentation impairs this graceful mechanism though it does not remove the possibility of movement. The equilibrium control hypothesis (? model) is considered with special reference to the following concepts: (a) the length-force invariant characteristic (IC) of the muscle together with central and reflex systems subserving its activity; (b) the tonic stretch reflex threshold (?) as an independent measure of central commands descending to alpha and gamma motoneurons; (c) the equilibrium point, defined in terms of ?, IC and static load characteristics, which is associated with the notion that posture and movement are controlled by a single mechanism; and (d) the muscle activation area (a reformulation of the ?size principle?)? the area of kinematic and command variables in which a rank-ordered recruitment of motor units takes place. The model is used for the int\u2026", "author" : [ { "dropping-particle" : "", "family" : "Feldman", "given" : "Anatol G.", "non-dropping-particle" : "", "parse-names" : false, "suffix" : "" } ], "container-title" : "Journal of Motor Behavior", "id" : "ITEM-1", "issue" : "1", "issued" : { "date-parts" : [ [ "1986", "3" ] ] }, "page" : "17-54", "title" : "Once more on the equilibrium-point hypothesis (\u03bb model) for motor control", "type" : "article-journal", "volume" : "18" }, "uris" : [ "http://www.mendeley.com/documents/?uuid=ec165d34-054e-333a-8477-525bcbdbdf7d" ] }, { "id" : "ITEM-2", "itemData" : { "DOI" : "10.1017/S0140525X00072538", "ISBN" : "0140-525X", "ISSN" : "0140-525X", "PMID" : "23302290", "abstract" : "The equilibrium-point hypothesis drastically simplifies the requisite computations for multijoint movements and mechanical interactions with complex dynamic objects in the environment. Because the neuromuscular system is springlike, the instantaneous difference between the arm's actual position and the equilibrium position specified by the neural activity can generate the requisite torques, avoiding the complex \"inverse dynamic\" problem of computing the torques at the joints. The hypothesis provides a simple unified description of posture and movement as well as contact control task performance, in which the limb must exert force stably and do work on objects in the environment. Recent work (e.g., S. F. Giszter et al, 1991) has shown that microstimulation of the frog spinal cord's premotoneural network produces leg movements to various positions in the frog's motor space. 26 commentaries on this article appear at the end of the journal.", "author" : [ { "dropping-particle" : "", "family" : "Bizzi", "given" : "E", "non-dropping-particle" : "", "parse-names" : false, "suffix" : "" }, { "dropping-particle" : "", "family" : "Hogan", "given" : "N", "non-dropping-particle" : "", "parse-names" : false, "suffix" : "" }, { "dropping-particle" : "", "family" : "Mussa-Ivaldi", "given" : "F.A.", "non-dropping-particle" : "", "parse-names" : false, "suffix" : "" }, { "dropping-particle" : "", "family" : "Giszter", "given" : "S.", "non-dropping-particle" : "", "parse-names" : false, "suffix" : "" } ], "container-title" : "Behavioral and Brain Sciences", "id" : "ITEM-2", "issued" : { "date-parts" : [ [ "1992" ] ] }, "page" : "603-613", "title" : "Does the nervous system use equilibrium-point control to guide single and multiple joint movments", "type" : "article", "volume" : "15" }, "uris" : [ "http://www.mendeley.com/documents/?uuid=3362b59c-3c2f-341f-b1f3-2199a6102ee7" ] } ], "mendeley" : { "formattedCitation" : "(Bizzi, Hogan, Mussa-Ivaldi, &amp; Giszter, 1992; Feldman, 1986)", "plainTextFormattedCitation" : "(Bizzi, Hogan, Mussa-Ivaldi, &amp; Giszter, 1992; Feldman, 1986)", "previouslyFormattedCitation" : "(Bizzi, Hogan, Mussa-Ivaldi, &amp; Giszter, 1992; Feldman, 1986)" }, "properties" : {  }, "schema" : "https://github.com/citation-style-language/schema/raw/master/csl-citation.json" }</w:instrText>
      </w:r>
      <w:r w:rsidR="00D057FB" w:rsidRPr="00F4550C">
        <w:rPr>
          <w:rFonts w:ascii="Times New Roman" w:hAnsi="Times New Roman" w:cs="Times New Roman"/>
          <w:sz w:val="24"/>
        </w:rPr>
        <w:fldChar w:fldCharType="separate"/>
      </w:r>
      <w:r w:rsidR="00D057FB" w:rsidRPr="00F4550C">
        <w:rPr>
          <w:rFonts w:ascii="Times New Roman" w:hAnsi="Times New Roman" w:cs="Times New Roman"/>
          <w:noProof/>
          <w:sz w:val="24"/>
        </w:rPr>
        <w:t>(Bizzi, Hogan, Mussa-Ivaldi, &amp; Giszter, 1992; Feldman, 1986)</w:t>
      </w:r>
      <w:r w:rsidR="00D057FB" w:rsidRPr="00F4550C">
        <w:rPr>
          <w:rFonts w:ascii="Times New Roman" w:hAnsi="Times New Roman" w:cs="Times New Roman"/>
          <w:sz w:val="24"/>
        </w:rPr>
        <w:fldChar w:fldCharType="end"/>
      </w:r>
      <w:r w:rsidR="00D057FB" w:rsidRPr="00F4550C">
        <w:rPr>
          <w:rFonts w:ascii="Times New Roman" w:hAnsi="Times New Roman" w:cs="Times New Roman"/>
          <w:sz w:val="24"/>
        </w:rPr>
        <w:t>,</w:t>
      </w:r>
      <w:r w:rsidR="00AD02EE" w:rsidRPr="00F4550C">
        <w:rPr>
          <w:rFonts w:ascii="Times New Roman" w:hAnsi="Times New Roman" w:cs="Times New Roman"/>
          <w:sz w:val="24"/>
        </w:rPr>
        <w:t xml:space="preserve"> adding prefrontal control to a routine task execution in a highly predictable environme</w:t>
      </w:r>
      <w:r w:rsidR="002F07EB" w:rsidRPr="00F4550C">
        <w:rPr>
          <w:rFonts w:ascii="Times New Roman" w:hAnsi="Times New Roman" w:cs="Times New Roman"/>
          <w:sz w:val="24"/>
        </w:rPr>
        <w:t>nt</w:t>
      </w:r>
      <w:r w:rsidR="00AD02EE" w:rsidRPr="00F4550C">
        <w:rPr>
          <w:rFonts w:ascii="Times New Roman" w:hAnsi="Times New Roman" w:cs="Times New Roman"/>
          <w:sz w:val="24"/>
        </w:rPr>
        <w:t xml:space="preserve"> is detrimental to the performance, since the involvement of the prefrontal cortex disrupts automatic control loops which would act faster on their own account. Still, considering proactive behavior that actually requires remembering a complex plan or information sequence necessary for task performance, </w:t>
      </w:r>
      <w:r w:rsidR="00DD0859" w:rsidRPr="00F4550C">
        <w:rPr>
          <w:rFonts w:ascii="Times New Roman" w:hAnsi="Times New Roman" w:cs="Times New Roman"/>
          <w:sz w:val="24"/>
        </w:rPr>
        <w:t>it</w:t>
      </w:r>
      <w:r w:rsidR="00AD02EE" w:rsidRPr="00F4550C">
        <w:rPr>
          <w:rFonts w:ascii="Times New Roman" w:hAnsi="Times New Roman" w:cs="Times New Roman"/>
          <w:sz w:val="24"/>
        </w:rPr>
        <w:t xml:space="preserve"> becomes apparent that proactive control cannot be a unitary construct. </w:t>
      </w:r>
      <w:r w:rsidR="00DD0859" w:rsidRPr="00F4550C">
        <w:rPr>
          <w:rFonts w:ascii="Times New Roman" w:hAnsi="Times New Roman" w:cs="Times New Roman"/>
          <w:sz w:val="24"/>
        </w:rPr>
        <w:t>Instead, it probably constitutes an underlying pattern of how predictions form our behavior in the long-term, but can be executed in a resource demanding or automatized fashion.</w:t>
      </w:r>
    </w:p>
    <w:p w14:paraId="4F019892" w14:textId="5FBE6C92" w:rsidR="00012DE7" w:rsidRPr="00F4550C" w:rsidRDefault="00AD02EE" w:rsidP="00420FB1">
      <w:pPr>
        <w:spacing w:after="0" w:line="360" w:lineRule="auto"/>
        <w:ind w:firstLine="425"/>
        <w:jc w:val="both"/>
        <w:rPr>
          <w:rFonts w:ascii="Times New Roman" w:hAnsi="Times New Roman" w:cs="Times New Roman"/>
          <w:sz w:val="24"/>
        </w:rPr>
      </w:pPr>
      <w:r w:rsidRPr="00F4550C">
        <w:rPr>
          <w:rFonts w:ascii="Times New Roman" w:hAnsi="Times New Roman" w:cs="Times New Roman"/>
          <w:sz w:val="24"/>
        </w:rPr>
        <w:t xml:space="preserve">Investigating </w:t>
      </w:r>
      <w:r w:rsidR="001637D1" w:rsidRPr="00F4550C">
        <w:rPr>
          <w:rFonts w:ascii="Times New Roman" w:hAnsi="Times New Roman" w:cs="Times New Roman"/>
          <w:sz w:val="24"/>
        </w:rPr>
        <w:t>this</w:t>
      </w:r>
      <w:r w:rsidRPr="00F4550C">
        <w:rPr>
          <w:rFonts w:ascii="Times New Roman" w:hAnsi="Times New Roman" w:cs="Times New Roman"/>
          <w:sz w:val="24"/>
        </w:rPr>
        <w:t xml:space="preserve"> </w:t>
      </w:r>
      <w:r w:rsidR="00477865" w:rsidRPr="00F4550C">
        <w:rPr>
          <w:rFonts w:ascii="Times New Roman" w:hAnsi="Times New Roman" w:cs="Times New Roman"/>
          <w:sz w:val="24"/>
        </w:rPr>
        <w:t>hypothesis</w:t>
      </w:r>
      <w:r w:rsidRPr="00F4550C">
        <w:rPr>
          <w:rFonts w:ascii="Times New Roman" w:hAnsi="Times New Roman" w:cs="Times New Roman"/>
          <w:sz w:val="24"/>
        </w:rPr>
        <w:t xml:space="preserve"> is a challenging research undertaking, since a wealth of information is needed. </w:t>
      </w:r>
      <w:r w:rsidR="00DD0859" w:rsidRPr="00F4550C">
        <w:rPr>
          <w:rFonts w:ascii="Times New Roman" w:hAnsi="Times New Roman" w:cs="Times New Roman"/>
          <w:sz w:val="24"/>
        </w:rPr>
        <w:t xml:space="preserve">To test the involvement of prefrontal structures associated with cognitive control, such as the dorsolateral prefrontal cortex (DLPFC) and the anterior cingulate cortex </w:t>
      </w:r>
      <w:r w:rsidR="0073109D" w:rsidRPr="00F4550C">
        <w:rPr>
          <w:rFonts w:ascii="Times New Roman" w:hAnsi="Times New Roman" w:cs="Times New Roman"/>
          <w:sz w:val="24"/>
        </w:rPr>
        <w:fldChar w:fldCharType="begin" w:fldLock="1"/>
      </w:r>
      <w:r w:rsidR="002F07EB" w:rsidRPr="00F4550C">
        <w:rPr>
          <w:rFonts w:ascii="Times New Roman" w:hAnsi="Times New Roman" w:cs="Times New Roman"/>
          <w:sz w:val="24"/>
        </w:rPr>
        <w:instrText>ADDIN CSL_CITATION { "citationItems" : [ { "id" : "ITEM-1", "itemData" : { "DOI" : "10.1126/SCIENCE.288.5472.1835", "ISSN" : "0036-8075", "PMID" : "10846167", "abstract" : "Theories of the regulation of cognition suggest a system with two necessary components: one to implement control and another to monitor performance and signal when adjustments in control are needed. Event-related functional magnetic resonance imaging and a task-switching version of the Stroop task were used to examine whether these components of cognitive control have distinct neural bases in the human brain. A double dissociation was found. During task preparation, the left dorsolateral prefrontal cortex (Brodmann's area 9) was more active for color naming than for word reading, consistent with a role in the implementation of control. In contrast, the anterior cingulate cortex (Brodmann's areas 24 and 32) was more active when responding to incongruent stimuli, consistent with a role in performance monitoring.", "author" : [ { "dropping-particle" : "", "family" : "MacDonald", "given" : "A W", "non-dropping-particle" : "", "parse-names" : false, "suffix" : "" }, { "dropping-particle" : "", "family" : "Cohen", "given" : "J D", "non-dropping-particle" : "", "parse-names" : false, "suffix" : "" }, { "dropping-particle" : "", "family" : "Stenger", "given" : "V A", "non-dropping-particle" : "", "parse-names" : false, "suffix" : "" }, { "dropping-particle" : "", "family" : "Carter", "given" : "C S", "non-dropping-particle" : "", "parse-names" : false, "suffix" : "" } ], "container-title" : "Science (New York, N.Y.)", "id" : "ITEM-1", "issue" : "5472", "issued" : { "date-parts" : [ [ "2000", "6", "9" ] ] }, "page" : "1835-8", "publisher" : "American Association for the Advancement of Science", "title" : "Dissociating the role of the dorsolateral prefrontal and anterior cingulate cortex in cognitive control.", "type" : "article-journal", "volume" : "288" }, "uris" : [ "http://www.mendeley.com/documents/?uuid=979e46d2-c9b9-3d1b-af59-fe3e20b4656c" ] }, { "id" : "ITEM-2", "itemData" : { "DOI" : "10.1017/CBO9781107415324.004", "ISBN" : "4126243429", "ISSN" : "0028-3932", "PMID" : "9347483", "abstract" : "A functional magnetic resonance imaging (fMRI) study was conducted to determine whether prefrontal cortex (PFC) increases activity in working memory (WM) tasks as a specific result of the demands placed on WM, or to other processes affected by the greater difficulty of such tasks. Increased activity in dorsolateral PFC (DLPFC) was observed during task conditions that placed demands on active maintenance (long retention interval) relative to control conditions matched for difficulty. Furthermore, the activity was sustained over the entire retention interval and did not increase when task difficulty was manipulated independently of WM requirements. This contrasted with the transient increases in activity observed in the anterior cingulate, and other regions of frontal cortex, in response to increased task difficulty but not WM demands. Thus, this study established a double-dissociation between regions responsive to WM versus task difficulty, indicating a specific involvement of DLPFC and related structures in WM function.", "author" : [ { "dropping-particle" : "", "family" : "Barch", "given" : "Deanna M", "non-dropping-particle" : "", "parse-names" : false, "suffix" : "" }, { "dropping-particle" : "", "family" : "Braver", "given" : "Todd S.", "non-dropping-particle" : "", "parse-names" : false, "suffix" : "" }, { "dropping-particle" : "", "family" : "Nystrom", "given" : "L E", "non-dropping-particle" : "", "parse-names" : false, "suffix" : "" }, { "dropping-particle" : "", "family" : "Forman", "given" : "S D", "non-dropping-particle" : "", "parse-names" : false, "suffix" : "" }, { "dropping-particle" : "", "family" : "Noll", "given" : "D C", "non-dropping-particle" : "", "parse-names" : false, "suffix" : "" }, { "dropping-particle" : "", "family" : "Cohen", "given" : "J D", "non-dropping-particle" : "", "parse-names" : false, "suffix" : "" }, { "dropping-particle" : "", "family" : "Bush", "given" : "G", "non-dropping-particle" : "", "parse-names" : false, "suffix" : "" }, { "dropping-particle" : "", "family" : "Luu", "given" : "P", "non-dropping-particle" : "", "parse-names" : false, "suffix" : "" }, { "dropping-particle" : "", "family" : "Posner", "given" : "M I", "non-dropping-particle" : "", "parse-names" : false, "suffix" : "" }, { "dropping-particle" : "", "family" : "Kane", "given" : "Michael J", "non-dropping-particle" : "", "parse-names" : false, "suffix" : "" }, { "dropping-particle" : "", "family" : "Engle", "given" : "Randall W", "non-dropping-particle" : "", "parse-names" : false, "suffix" : "" }, { "dropping-particle" : "", "family" : "Hofmann", "given" : "Wilhelm", "non-dropping-particle" : "", "parse-names" : false, "suffix" : "" }, { "dropping-particle" : "", "family" : "Gschwendner", "given" : "Tobias", "non-dropping-particle" : "", "parse-names" : false, "suffix" : "" }, { "dropping-particle" : "", "family" : "Friese", "given" : "Malte", "non-dropping-particle" : "", "parse-names" : false, "suffix" : "" }, { "dropping-particle" : "", "family" : "Wiers", "given" : "Reinout W", "non-dropping-particle" : "", "parse-names" : false, "suffix" : "" }, { "dropping-particle" : "", "family" : "Schmitt", "given" : "Manfred", "non-dropping-particle" : "", "parse-names" : false, "suffix" : "" }, { "dropping-particle" : "", "family" : "Braver", "given" : "Todd S.", "non-dropping-particle" : "", "parse-names" : false, "suffix" : "" }, { "dropping-particle" : "", "family" : "Cole", "given" : "Michael W.", "non-dropping-particle" : "", "parse-names" : false, "suffix" : "" }, { "dropping-particle" : "", "family" : "Yarkoni", "given" : "Tal", "non-dropping-particle" : "", "parse-names" : false, "suffix" : "" }, { "dropping-particle" : "", "family" : "Locke", "given" : "H S", "non-dropping-particle" : "", "parse-names" : false, "suffix" : "" }, { "dropping-particle" : "", "family" : "Braver", "given" : "Todd S.", "non-dropping-particle" : "", "parse-names" : false, "suffix" : "" }, { "dropping-particle" : "", "family" : "Liljeholm", "given" : "Mimi", "non-dropping-particle" : "", "parse-names" : false, "suffix" : "" }, { "dropping-particle" : "", "family" : "Dunne", "given" : "Simon", "non-dropping-particle" : "", "parse-names" : false, "suffix" : "" }, { "dropping-particle" : "", "family" : "O'Doherty", "given" : "John P.", "non-dropping-particle" : "", "parse-names" : false, "suffix" : "" }, { "dropping-particle" : "", "family" : "Scarpa", "given" : "Angela", "non-dropping-particle" : "", "parse-names" : false, "suffix" : "" }, { "dropping-particle" : "", "family" : "Haden", "given" : "Sara Chiara", "non-dropping-particle" : "", "parse-names" : false, "suffix" : "" }, { "dropping-particle" : "", "family" : "Tanaka", "given" : "Akiho", "non-dropping-particle" : "", "parse-names" : false, "suffix" : "" }, { "dropping-particle" : "", "family" : "Kiesel", "given" : "Andrea", "non-dropping-particle" : "", "parse-names" : false, "suffix" : "" }, { "dropping-particle" : "", "family" : "Steinhauser", "given" : "Marco", "non-dropping-particle" : "", "parse-names" : false, "suffix" : "" }, { "dropping-particle" : "", "family" : "Wendt", "given" : "Mike", "non-dropping-particle" : "", "parse-names" : false, "suffix" : "" }, { "dropping-particle" : "", "family" : "Falkenstein", "given" : "Michael", "non-dropping-particle" : "", "parse-names" : false, "suffix" : "" }, { "dropping-particle" : "", "family" : "Jost", "given" : "Kerstin", "non-dropping-particle" : "", "parse-names" : false, "suffix" : "" }, { "dropping-particle" : "", "family" : "Philipp", "given" : "Andrea M", "non-dropping-particle" : "", "parse-names" : false, "suffix" : "" }, { "dropping-particle" : "", "family" : "Koch", "given" : "Iring", "non-dropping-particle" : "", "parse-names" : false, "suffix" : "" }, { "dropping-particle" : "", "family" : "Chiew", "given" : "Kimberly S.", "non-dropping-particle" : "", "parse-names" : false, "suffix" : "" }, { "dropping-particle" : "", "family" : "Braver", "given" : "Todd S.", "non-dropping-particle" : "", "parse-names" : false, "suffix" : "" }, { "dropping-particle" : "", "family" : "Derakshan", "given" : "Nazanin", "non-dropping-particle" : "", "parse-names" : false, "suffix" : "" }, { "dropping-particle" : "", "family" : "Smyth", "given" : "Sin\u00e9ad;", "non-dropping-particle" : "", "parse-names" : false, "suffix" : "" }, { "dropping-particle" : "", "family" : "Eysenck", "given" : "Michael W.", "non-dropping-particle" : "", "parse-names" : false, "suffix" : "" }, { "dropping-particle" : "", "family" : "Conway", "given" : "Andrew R A", "non-dropping-particle" : "", "parse-names" : false, "suffix" : "" }, { "dropping-particle" : "", "family" : "Hambrick", "given" : "David Z", "non-dropping-particle" : "", "parse-names" : false, "suffix" : "" }, { "dropping-particle" : "", "family" : "Engle", "given" : "Randall W", "non-dropping-particle" : "", "parse-names" : false, "suffix" : "" }, { "dropping-particle" : "", "family" : "Braver", "given" : "Todd S.", "non-dropping-particle" : "", "parse-names" : false, "suffix" : "" } ], "container-title" : "Journal of Experimental Psychology: General", "id" : "ITEM-2", "issue" : "6", "issued" : { "date-parts" : [ [ "2010" ] ] }, "page" : "215-222", "publisher" : "Elsevier B.V.", "title" : "Cognitive and emotional influences in anterior cingulate cortex", "type" : "article-journal", "volume" : "16" }, "uris" : [ "http://www.mendeley.com/documents/?uuid=83e9261a-1039-4023-a5a8-2303a940d388" ] }, { "id" : "ITEM-3", "itemData" : { "DOI" : "10.1146/annurev-psych-010814-015044", "abstract" : "Research on cognitive control and executive function has long recognized the relevance of motivational factors. Recently, however, the topic has come increasingly to center stage, with a surge of new studies examining the in-terface of motivation and cognitive control. In the present article we survey research situated at this interface, considering work from cognitive and social psychology and behavioral economics, but with a particular focus on neuro-science research. We organize existing findings into three core areas, consid-ering them in the light of currently vying theoretical perspectives. Based on the accumulated evidence, we advocate for a view of control function that treats it as a domain of reward-based decision making. More broadly, we argue that neuroscientific evidence plays a critical role in understanding the mechanisms by which motivation and cognitive control interact. Opportu-nities for further cross-fertilization between behavioral and neuroscientific research are highlighted.", "author" : [ { "dropping-particle" : "", "family" : "Botvinick", "given" : "Matthew", "non-dropping-particle" : "", "parse-names" : false, "suffix" : "" }, { "dropping-particle" : "", "family" : "Braver", "given" : "Todd", "non-dropping-particle" : "", "parse-names" : false, "suffix" : "" } ], "container-title" : "Annu. Rev. Psychol", "id" : "ITEM-3", "issued" : { "date-parts" : [ [ "2015" ] ] }, "page" : "83-113", "title" : "Motivation and Cognitive Control: From Behavior to Neural Mechanism", "type" : "article-journal", "volume" : "66" }, "uris" : [ "http://www.mendeley.com/documents/?uuid=56bbf590-0b69-3451-89b9-248f18aef49a" ] } ], "mendeley" : { "formattedCitation" : "(Barch et al., 2010; Botvinick &amp; Braver, 2015; A W MacDonald, Cohen, Stenger, &amp; Carter, 2000)", "manualFormatting" : "(ACC; Barch et al., 2010; Botvinick &amp; Braver, 2015; MacDonald, Cohen, Stenger, &amp; Carter, 2000)", "plainTextFormattedCitation" : "(Barch et al., 2010; Botvinick &amp; Braver, 2015; A W MacDonald, Cohen, Stenger, &amp; Carter, 2000)", "previouslyFormattedCitation" : "(Barch et al., 2010; Botvinick &amp; Braver, 2015; A W MacDonald, Cohen, Stenger, &amp; Carter, 2000)" }, "properties" : {  }, "schema" : "https://github.com/citation-style-language/schema/raw/master/csl-citation.json" }</w:instrText>
      </w:r>
      <w:r w:rsidR="0073109D" w:rsidRPr="00F4550C">
        <w:rPr>
          <w:rFonts w:ascii="Times New Roman" w:hAnsi="Times New Roman" w:cs="Times New Roman"/>
          <w:sz w:val="24"/>
        </w:rPr>
        <w:fldChar w:fldCharType="separate"/>
      </w:r>
      <w:r w:rsidR="0073109D" w:rsidRPr="00F4550C">
        <w:rPr>
          <w:rFonts w:ascii="Times New Roman" w:hAnsi="Times New Roman" w:cs="Times New Roman"/>
          <w:noProof/>
          <w:sz w:val="24"/>
        </w:rPr>
        <w:t>(</w:t>
      </w:r>
      <w:r w:rsidR="002F07EB" w:rsidRPr="00F4550C">
        <w:rPr>
          <w:rFonts w:ascii="Times New Roman" w:hAnsi="Times New Roman" w:cs="Times New Roman"/>
          <w:noProof/>
          <w:sz w:val="24"/>
        </w:rPr>
        <w:t xml:space="preserve">ACC; </w:t>
      </w:r>
      <w:r w:rsidR="0073109D" w:rsidRPr="00F4550C">
        <w:rPr>
          <w:rFonts w:ascii="Times New Roman" w:hAnsi="Times New Roman" w:cs="Times New Roman"/>
          <w:noProof/>
          <w:sz w:val="24"/>
        </w:rPr>
        <w:t>Barch et al., 2010; Botvinick &amp; Braver, 2015; MacDonald, Cohen, Stenger, &amp; Carter, 2000)</w:t>
      </w:r>
      <w:r w:rsidR="0073109D" w:rsidRPr="00F4550C">
        <w:rPr>
          <w:rFonts w:ascii="Times New Roman" w:hAnsi="Times New Roman" w:cs="Times New Roman"/>
          <w:sz w:val="24"/>
        </w:rPr>
        <w:fldChar w:fldCharType="end"/>
      </w:r>
      <w:r w:rsidR="00DD0859" w:rsidRPr="00F4550C">
        <w:rPr>
          <w:rFonts w:ascii="Times New Roman" w:hAnsi="Times New Roman" w:cs="Times New Roman"/>
          <w:sz w:val="24"/>
        </w:rPr>
        <w:t>, spatial data is needed. Furthermore, the exact time course and identification of goal-relevant information is best highlighted in ERPs and ERSPs.</w:t>
      </w:r>
      <w:r w:rsidR="001637D1" w:rsidRPr="00F4550C">
        <w:rPr>
          <w:rFonts w:ascii="Times New Roman" w:hAnsi="Times New Roman" w:cs="Times New Roman"/>
          <w:sz w:val="24"/>
        </w:rPr>
        <w:t xml:space="preserve"> To test if a subject forms a decision </w:t>
      </w:r>
      <w:r w:rsidR="001637D1" w:rsidRPr="00F4550C">
        <w:rPr>
          <w:rFonts w:ascii="Times New Roman" w:hAnsi="Times New Roman" w:cs="Times New Roman"/>
          <w:sz w:val="24"/>
        </w:rPr>
        <w:lastRenderedPageBreak/>
        <w:t>at an early point of task performance, visual potentials of inf</w:t>
      </w:r>
      <w:r w:rsidR="007E6116" w:rsidRPr="00F4550C">
        <w:rPr>
          <w:rFonts w:ascii="Times New Roman" w:hAnsi="Times New Roman" w:cs="Times New Roman"/>
          <w:sz w:val="24"/>
        </w:rPr>
        <w:t>ormation selection as the N1 or</w:t>
      </w:r>
      <w:r w:rsidR="001637D1" w:rsidRPr="00F4550C">
        <w:rPr>
          <w:rFonts w:ascii="Times New Roman" w:hAnsi="Times New Roman" w:cs="Times New Roman"/>
          <w:sz w:val="24"/>
        </w:rPr>
        <w:t xml:space="preserve"> P2 </w:t>
      </w:r>
      <w:r w:rsidR="007E6116" w:rsidRPr="00F4550C">
        <w:rPr>
          <w:rFonts w:ascii="Times New Roman" w:hAnsi="Times New Roman" w:cs="Times New Roman"/>
          <w:sz w:val="24"/>
        </w:rPr>
        <w:fldChar w:fldCharType="begin" w:fldLock="1"/>
      </w:r>
      <w:r w:rsidR="007E6116" w:rsidRPr="00F4550C">
        <w:rPr>
          <w:rFonts w:ascii="Times New Roman" w:hAnsi="Times New Roman" w:cs="Times New Roman"/>
          <w:sz w:val="24"/>
        </w:rPr>
        <w:instrText>ADDIN CSL_CITATION { "citationItems" : [ { "id" : "ITEM-1", "itemData" : { "DOI" : "10.1016/j.brainres.2006.03.010", "ISBN" : "0006-8993", "ISSN" : "00068993", "PMID" : "16824492", "abstract" : "Neuropsychological tests target specific cognitive functions; however, numerous cognitive subcomponents are involved in each test. The aim of this study was to decompose the components of two frontal executive function tests, Go/NoGo (GNG) and cued continuous performance task (CPT), by analyzing event-related potentials (ERPs) of 24 subjects both in time and time-frequency domains. In the time domain, P1, N1, P2, N2 and P3 peak amplitudes and latencies and mean amplitudes of 100??ms time windows of the post-P3 time period were measured. For GNG, the N1 amplitude and for both GNG and CPT N2 amplitudes were significantly higher in the NoGo condition compared with the Go condition. P3 had a central maximum in the NoGo conditions of both paradigms in contrast to a parietal maximum in the Go conditions. All peaks except P1 and mean amplitudes of the post-P3 period were more positive in CPT compared to those of GNG. N1, N2 and P3 latencies were longer for the NoGo condition than the Go condition in the CPT. In time-frequency analyses, the NoGo condition evoked higher theta coefficients than the Go condition, whereas the CPT and GNG paradigms differed mainly in the delta band. These results suggest that theta component reflects response inhibition in both GNG and CPT, whereas delta component reflects the more demanding sustained attention requirement of the CPT. The latency prolongation observed with the NoGo condition of the CPT paradigm was thought to be due to perseverance/inhibition conflict enhanced by the primer stimuli in CPT. ?? 2006 Elsevier B.V. All rights reserved.", "author" : [ { "dropping-particle" : "", "family" : "Kirmizi-Alsan", "given" : "Elif", "non-dropping-particle" : "", "parse-names" : false, "suffix" : "" }, { "dropping-particle" : "", "family" : "Bayraktaroglu", "given" : "Zubeyir", "non-dropping-particle" : "", "parse-names" : false, "suffix" : "" }, { "dropping-particle" : "", "family" : "Gurvit", "given" : "Hakan", "non-dropping-particle" : "", "parse-names" : false, "suffix" : "" }, { "dropping-particle" : "", "family" : "Keskin", "given" : "Yasemin H.", "non-dropping-particle" : "", "parse-names" : false, "suffix" : "" }, { "dropping-particle" : "", "family" : "Emre", "given" : "Murat", "non-dropping-particle" : "", "parse-names" : false, "suffix" : "" }, { "dropping-particle" : "", "family" : "Demiralp", "given" : "Tamer", "non-dropping-particle" : "", "parse-names" : false, "suffix" : "" } ], "container-title" : "Brain Research", "id" : "ITEM-1", "issue" : "1", "issued" : { "date-parts" : [ [ "2006" ] ] }, "page" : "114-128", "title" : "Comparative analysis of event-related potentials during Go/NoGo and CPT: Decomposition of electrophysiological markers of response inhibition and sustained attention", "type" : "article-journal", "volume" : "1104" }, "uris" : [ "http://www.mendeley.com/documents/?uuid=27dcb61d-0703-3940-938c-aa052d8881ff" ] }, { "id" : "ITEM-2", "itemData" : { "DOI" : "10.1111/psyp.12165", "ISBN" : "1469-8986(Electronic);0048-5772(Print)", "ISSN" : "14698986", "PMID" : "24635546", "abstract" : "This study investigated the neural effect of conflict context modulation of cognitive and affective conflict processing by recording evoked-response potentials in cognitive and affective versions of a flanker task. By varying the proportion of congruent and incongruent trials in a block, we found different patterns of the context effect on evoked potentials during cognitive and affective conflict processing. For posterior N1 amplitude, frequent incongruent trials produced a larger effect only in the affective task. The opposite pattern of the context effect was observed for the central N450, which was enhanced by frequent cognitive but reduced by frequent affective contexts. We found similar context effect on the parietal sustained potential in both tasks. Overall, our findings suggest that cognitive and affective conflict processing engage a context-dependent attentional control mechanism but a common conflict response system.", "author" : [ { "dropping-particle" : "", "family" : "Chen", "given" : "Taolin", "non-dropping-particle" : "", "parse-names" : false, "suffix" : "" }, { "dropping-particle" : "", "family" : "Kendrick", "given" : "Keith Maurice", "non-dropping-particle" : "", "parse-names" : false, "suffix" : "" }, { "dropping-particle" : "", "family" : "Feng", "given" : "Chunliang", "non-dropping-particle" : "", "parse-names" : false, "suffix" : "" }, { "dropping-particle" : "", "family" : "Yang", "given" : "Suyong", "non-dropping-particle" : "", "parse-names" : false, "suffix" : "" }, { "dropping-particle" : "", "family" : "Wang", "given" : "Xiaogang", "non-dropping-particle" : "", "parse-names" : false, "suffix" : "" }, { "dropping-particle" : "", "family" : "Yang", "given" : "Xun", "non-dropping-particle" : "", "parse-names" : false, "suffix" : "" }, { "dropping-particle" : "", "family" : "Lei", "given" : "Du", "non-dropping-particle" : "", "parse-names" : false, "suffix" : "" }, { "dropping-particle" : "", "family" : "Wu", "given" : "Min", "non-dropping-particle" : "", "parse-names" : false, "suffix" : "" }, { "dropping-particle" : "", "family" : "Huang", "given" : "Xiaoqi", "non-dropping-particle" : "", "parse-names" : false, "suffix" : "" }, { "dropping-particle" : "", "family" : "Gong", "given" : "Qiyong", "non-dropping-particle" : "", "parse-names" : false, "suffix" : "" }, { "dropping-particle" : "", "family" : "Luo", "given" : "Yuejia", "non-dropping-particle" : "", "parse-names" : false, "suffix" : "" } ], "container-title" : "Psychophysiology", "id" : "ITEM-2", "issued" : { "date-parts" : [ [ "2014" ] ] }, "title" : "Opposite effect of conflict context modulation on neural mechanisms of cognitive and affective control", "type" : "article-journal" }, "uris" : [ "http://www.mendeley.com/documents/?uuid=3c2d8824-f90f-3611-8327-3e5bfd8743c2" ] } ], "mendeley" : { "formattedCitation" : "(Chen et al., 2014; Kirmizi-Alsan et al., 2006)", "plainTextFormattedCitation" : "(Chen et al., 2014; Kirmizi-Alsan et al., 2006)", "previouslyFormattedCitation" : "(Chen et al., 2014; Kirmizi-Alsan et al., 2006)" }, "properties" : {  }, "schema" : "https://github.com/citation-style-language/schema/raw/master/csl-citation.json" }</w:instrText>
      </w:r>
      <w:r w:rsidR="007E6116" w:rsidRPr="00F4550C">
        <w:rPr>
          <w:rFonts w:ascii="Times New Roman" w:hAnsi="Times New Roman" w:cs="Times New Roman"/>
          <w:sz w:val="24"/>
        </w:rPr>
        <w:fldChar w:fldCharType="separate"/>
      </w:r>
      <w:r w:rsidR="007E6116" w:rsidRPr="00F4550C">
        <w:rPr>
          <w:rFonts w:ascii="Times New Roman" w:hAnsi="Times New Roman" w:cs="Times New Roman"/>
          <w:noProof/>
          <w:sz w:val="24"/>
        </w:rPr>
        <w:t>(Chen et al., 2014; Kirmizi-Alsan et al., 2006)</w:t>
      </w:r>
      <w:r w:rsidR="007E6116" w:rsidRPr="00F4550C">
        <w:rPr>
          <w:rFonts w:ascii="Times New Roman" w:hAnsi="Times New Roman" w:cs="Times New Roman"/>
          <w:sz w:val="24"/>
        </w:rPr>
        <w:fldChar w:fldCharType="end"/>
      </w:r>
      <w:r w:rsidR="007E6116" w:rsidRPr="00F4550C">
        <w:rPr>
          <w:rFonts w:ascii="Times New Roman" w:hAnsi="Times New Roman" w:cs="Times New Roman"/>
          <w:sz w:val="24"/>
        </w:rPr>
        <w:t xml:space="preserve"> as well as later positive potentials connected to WM updating </w:t>
      </w:r>
      <w:r w:rsidR="00465091" w:rsidRPr="00F4550C">
        <w:rPr>
          <w:rFonts w:ascii="Times New Roman" w:hAnsi="Times New Roman" w:cs="Times New Roman"/>
          <w:sz w:val="24"/>
        </w:rPr>
        <w:fldChar w:fldCharType="begin" w:fldLock="1"/>
      </w:r>
      <w:r w:rsidR="00012DE7" w:rsidRPr="00F4550C">
        <w:rPr>
          <w:rFonts w:ascii="Times New Roman" w:hAnsi="Times New Roman" w:cs="Times New Roman"/>
          <w:sz w:val="24"/>
        </w:rPr>
        <w:instrText>ADDIN CSL_CITATION { "citationItems" : [ { "id" : "ITEM-1", "itemData" : { "DOI" : "10.1162/jocn", "ISBN" : "1530-8898 (Electronic)\\r0898-929X (Linking)", "ISSN" : "0898-929X", "PMID" : "23647519", "abstract" : "Temporal prediction (TP) is a flexible and dynamic cognitive ability. Depending on the internal or external nature of infor- mation exploited to generate TP, distinct cognitive and brain mechanisms are engaged with the same final goal of reducing uncertainty about the future. In this study, we investigated the specific brain mechanisms involved in internally and externally driven TP. To this end, we employed an experimental paradigm purposely designed to elicit and compare externally and inter- nally driven TP and a combined approach based on the appli- cation of a distributed source reconstruction modeling on a high spatial resolution electrophysiological data array. Specific spatiotemporal ERP signatures were identified, with significant modulation of contingent negative variation and frontal late sus- tained positivity in external and internal TP contexts, respectively. These different electrophysiological patterns were supported by the engagement of distinct neural networks, including a left sensorimotor and a prefrontal circuit for externally and inter- nally driven TP, respectively.", "author" : [ { "dropping-particle" : "", "family" : "Mento", "given" : "Giovanni", "non-dropping-particle" : "", "parse-names" : false, "suffix" : "" }, { "dropping-particle" : "", "family" : "Tarantino", "given" : "Vincenza", "non-dropping-particle" : "", "parse-names" : false, "suffix" : "" }, { "dropping-particle" : "", "family" : "Vallesi", "given" : "Antonino", "non-dropping-particle" : "", "parse-names" : false, "suffix" : "" }, { "dropping-particle" : "", "family" : "Bisiacchi", "given" : "Patrizia Silvia", "non-dropping-particle" : "", "parse-names" : false, "suffix" : "" } ], "container-title" : "Journal of Cognitive Neuroscience", "id" : "ITEM-1", "issue" : "3", "issued" : { "date-parts" : [ [ "2015" ] ] }, "page" : "425-439", "title" : "Spatiotemporal Neurodynamics Underlying Internally and Externally Driven Temporal Prediction: A High Spatial Resolution ERP Study", "type" : "article-journal", "volume" : "27" }, "uris" : [ "http://www.mendeley.com/documents/?uuid=3167575c-5e2d-3d23-89a6-b7338354886f" ] }, { "id" : "ITEM-2", "itemData" : { "DOI" : "10.1111/psyp.12814", "ISBN" : "1540-5958 (Electronic) 0048-5772 (Linking)", "ISSN" : "14698986", "PMID" : "28295342", "abstract" : "ERP research on task switching has revealed distinct transient and sustained positive waveforms (latency circa 300-900 ms) while shifting task rules or stimulus-response (S-R) mappings. However, it remains unclear whether such switch-related positivities show similar scalp topography and index context-updating mechanisms akin to those posed for domain-general (i.e., classic P300) positivities in many task domains. To examine this question, ERPs were recorded from 31 young adults (18-30 years) while they were intermittently cued to switch or repeat their perceptual categorization of Gabor gratings varying in color and thickness (switch task), or else they performed two visually identical control tasks (go/no-go and oddball). Our task cueing paradigm examined two temporarily distinct stages of proactive rule updating and reactive rule execution. A simple information theory model helped us gauge cognitive demands under distinct temporal and task contexts in terms of low-level S-R pathways and higher-order rule updating operations. Task demands modulated domain-general (indexed by classic oddball P3) and switch positivities-indexed by both a cue-locked late positive complex and a sustained positivity ensuing task transitions. Topographic scalp analyses confirmed subtle yet significant split-second changes in the configuration of neural sources for both domain-general P3s and switch positivities as a function of both the temporal and task context. These findings partly meet predictions from information estimates, and are compatible with a family of P3-like potentials indexing functionally distinct neural operations within a common frontoparietal \"multiple demand\" system during the preparation and execution of simple task rules.", "author" : [ { "dropping-particle" : "", "family" : "Barcel", "given" : "Francisco", "non-dropping-particle" : "", "parse-names" : false, "suffix" : "" }, { "dropping-particle" : "", "family" : "Cooper", "given" : "Patrick S", "non-dropping-particle" : "", "parse-names" : false, "suffix" : "" } ], "container-title" : "Psychophysiology", "id" : "ITEM-2", "issued" : { "date-parts" : [ [ "2017" ] ] }, "title" : "An information theory account of late frontoparietal ERP positivities in cognitive control", "type" : "article-newspaper" }, "uris" : [ "http://www.mendeley.com/documents/?uuid=842dd0a3-bca1-38b0-b359-e35cb8529c89" ] }, { "id" : "ITEM-3", "itemData" : { "author" : [ { "dropping-particle" : "", "family" : "Polich", "given" : "J", "non-dropping-particle" : "", "parse-names" : false, "suffix" : "" }, { "dropping-particle" : "", "family" : "Criado", "given" : "JR", "non-dropping-particle" : "", "parse-names" : false, "suffix" : "" } ], "container-title" : "International Journal of Psychophysiology", "id" : "ITEM-3", "issued" : { "date-parts" : [ [ "2006" ] ] }, "title" : "Neuropsychology and neuropharmacology of P3a and P3b", "type" : "article-journal" }, "uris" : [ "http://www.mendeley.com/documents/?uuid=d1ffaa21-1e61-3e87-9aa7-cb17e0464994" ] } ], "mendeley" : { "formattedCitation" : "(Barcel &amp; Cooper, 2017; Mento, Tarantino, Vallesi, &amp; Bisiacchi, 2015; Polich &amp; Criado, 2006)", "plainTextFormattedCitation" : "(Barcel &amp; Cooper, 2017; Mento, Tarantino, Vallesi, &amp; Bisiacchi, 2015; Polich &amp; Criado, 2006)", "previouslyFormattedCitation" : "(Barcel &amp; Cooper, 2017; Mento, Tarantino, Vallesi, &amp; Bisiacchi, 2015; Polich &amp; Criado, 2006)" }, "properties" : {  }, "schema" : "https://github.com/citation-style-language/schema/raw/master/csl-citation.json" }</w:instrText>
      </w:r>
      <w:r w:rsidR="00465091" w:rsidRPr="00F4550C">
        <w:rPr>
          <w:rFonts w:ascii="Times New Roman" w:hAnsi="Times New Roman" w:cs="Times New Roman"/>
          <w:sz w:val="24"/>
        </w:rPr>
        <w:fldChar w:fldCharType="separate"/>
      </w:r>
      <w:r w:rsidR="00465091" w:rsidRPr="00F4550C">
        <w:rPr>
          <w:rFonts w:ascii="Times New Roman" w:hAnsi="Times New Roman" w:cs="Times New Roman"/>
          <w:noProof/>
          <w:sz w:val="24"/>
        </w:rPr>
        <w:t>(Barcel &amp; Cooper, 2017; Mento, Tarantino, Vallesi, &amp; Bisiacchi, 2015; Polich &amp; Criado, 2006)</w:t>
      </w:r>
      <w:r w:rsidR="00465091" w:rsidRPr="00F4550C">
        <w:rPr>
          <w:rFonts w:ascii="Times New Roman" w:hAnsi="Times New Roman" w:cs="Times New Roman"/>
          <w:sz w:val="24"/>
        </w:rPr>
        <w:fldChar w:fldCharType="end"/>
      </w:r>
      <w:r w:rsidR="00012DE7" w:rsidRPr="00F4550C">
        <w:rPr>
          <w:rFonts w:ascii="Times New Roman" w:hAnsi="Times New Roman" w:cs="Times New Roman"/>
          <w:sz w:val="24"/>
        </w:rPr>
        <w:t xml:space="preserve"> in response to context information should be analyzed.</w:t>
      </w:r>
      <w:r w:rsidR="00DD0859" w:rsidRPr="00F4550C">
        <w:rPr>
          <w:rFonts w:ascii="Times New Roman" w:hAnsi="Times New Roman" w:cs="Times New Roman"/>
          <w:sz w:val="24"/>
        </w:rPr>
        <w:t xml:space="preserve"> </w:t>
      </w:r>
      <w:r w:rsidR="00012DE7" w:rsidRPr="00F4550C">
        <w:rPr>
          <w:rFonts w:ascii="Times New Roman" w:hAnsi="Times New Roman" w:cs="Times New Roman"/>
          <w:sz w:val="24"/>
        </w:rPr>
        <w:t>Proactive control, which is exerted by first taking in information into WM and then maintaining it via</w:t>
      </w:r>
      <w:r w:rsidR="00B44D09" w:rsidRPr="00F4550C">
        <w:rPr>
          <w:rFonts w:ascii="Times New Roman" w:hAnsi="Times New Roman" w:cs="Times New Roman"/>
          <w:sz w:val="24"/>
        </w:rPr>
        <w:t xml:space="preserve"> a</w:t>
      </w:r>
      <w:r w:rsidR="00012DE7" w:rsidRPr="00F4550C">
        <w:rPr>
          <w:rFonts w:ascii="Times New Roman" w:hAnsi="Times New Roman" w:cs="Times New Roman"/>
          <w:sz w:val="24"/>
        </w:rPr>
        <w:t xml:space="preserve"> dopaminergic gating mechanism </w:t>
      </w:r>
      <w:r w:rsidR="00012DE7" w:rsidRPr="00F4550C">
        <w:rPr>
          <w:rFonts w:ascii="Times New Roman" w:hAnsi="Times New Roman" w:cs="Times New Roman"/>
          <w:sz w:val="24"/>
        </w:rPr>
        <w:fldChar w:fldCharType="begin" w:fldLock="1"/>
      </w:r>
      <w:r w:rsidR="00801492">
        <w:rPr>
          <w:rFonts w:ascii="Times New Roman" w:hAnsi="Times New Roman" w:cs="Times New Roman"/>
          <w:sz w:val="24"/>
        </w:rPr>
        <w:instrText>ADDIN CSL_CITATION { "citationItems" : [ { "id" : "ITEM-1", "itemData" : { "author" : [ { "dropping-particle" : "", "family" : "Braver", "given" : "Todd S", "non-dropping-particle" : "", "parse-names" : false, "suffix" : "" }, { "dropping-particle" : "", "family" : "Gray", "given" : "Jeremy R", "non-dropping-particle" : "", "parse-names" : false, "suffix" : "" }, { "dropping-particle" : "", "family" : "Burgess", "given" : "Gregory C", "non-dropping-particle" : "", "parse-names" : false, "suffix" : "" } ], "container-title" : "Variation in working memory", "id" : "ITEM-1", "issued" : { "date-parts" : [ [ "2007" ] ] }, "number-of-pages" : "76-106", "publisher" : "Oxford University Press", "title" : "Explaining the many varieties of working memory variation BT - Variation in working memory", "type" : "book" }, "uris" : [ "http://www.mendeley.com/documents/?uuid=6083ca09-d91e-3ecb-9b88-e2743a228179" ] } ], "mendeley" : { "formattedCitation" : "(T. S. Braver et al., 2007)", "plainTextFormattedCitation" : "(T. S. Braver et al., 2007)", "previouslyFormattedCitation" : "(T. S. Braver et al., 2007)" }, "properties" : {  }, "schema" : "https://github.com/citation-style-language/schema/raw/master/csl-citation.json" }</w:instrText>
      </w:r>
      <w:r w:rsidR="00012DE7" w:rsidRPr="00F4550C">
        <w:rPr>
          <w:rFonts w:ascii="Times New Roman" w:hAnsi="Times New Roman" w:cs="Times New Roman"/>
          <w:sz w:val="24"/>
        </w:rPr>
        <w:fldChar w:fldCharType="separate"/>
      </w:r>
      <w:r w:rsidR="00777F89">
        <w:rPr>
          <w:rFonts w:ascii="Times New Roman" w:hAnsi="Times New Roman" w:cs="Times New Roman"/>
          <w:noProof/>
          <w:sz w:val="24"/>
        </w:rPr>
        <w:t>(</w:t>
      </w:r>
      <w:r w:rsidR="00801492" w:rsidRPr="00801492">
        <w:rPr>
          <w:rFonts w:ascii="Times New Roman" w:hAnsi="Times New Roman" w:cs="Times New Roman"/>
          <w:noProof/>
          <w:sz w:val="24"/>
        </w:rPr>
        <w:t>Braver et al., 2007)</w:t>
      </w:r>
      <w:r w:rsidR="00012DE7" w:rsidRPr="00F4550C">
        <w:rPr>
          <w:rFonts w:ascii="Times New Roman" w:hAnsi="Times New Roman" w:cs="Times New Roman"/>
          <w:sz w:val="24"/>
        </w:rPr>
        <w:fldChar w:fldCharType="end"/>
      </w:r>
      <w:r w:rsidR="00012DE7" w:rsidRPr="00F4550C">
        <w:rPr>
          <w:rFonts w:ascii="Times New Roman" w:hAnsi="Times New Roman" w:cs="Times New Roman"/>
          <w:sz w:val="24"/>
        </w:rPr>
        <w:t>, can likely be studied through observing these correlates of</w:t>
      </w:r>
      <w:r w:rsidR="002F2313" w:rsidRPr="00F4550C">
        <w:rPr>
          <w:rFonts w:ascii="Times New Roman" w:hAnsi="Times New Roman" w:cs="Times New Roman"/>
          <w:sz w:val="24"/>
        </w:rPr>
        <w:t xml:space="preserve"> </w:t>
      </w:r>
      <w:r w:rsidR="00CB4397" w:rsidRPr="00F4550C">
        <w:rPr>
          <w:rFonts w:ascii="Times New Roman" w:hAnsi="Times New Roman" w:cs="Times New Roman"/>
          <w:sz w:val="24"/>
        </w:rPr>
        <w:t>maintenance and updating</w:t>
      </w:r>
      <w:r w:rsidR="00012DE7" w:rsidRPr="00F4550C">
        <w:rPr>
          <w:rFonts w:ascii="Times New Roman" w:hAnsi="Times New Roman" w:cs="Times New Roman"/>
          <w:sz w:val="24"/>
        </w:rPr>
        <w:t xml:space="preserve"> information processing in WM</w:t>
      </w:r>
      <w:r w:rsidR="00CB4397" w:rsidRPr="00F4550C">
        <w:rPr>
          <w:rFonts w:ascii="Times New Roman" w:hAnsi="Times New Roman" w:cs="Times New Roman"/>
          <w:sz w:val="24"/>
        </w:rPr>
        <w:t xml:space="preserve"> </w:t>
      </w:r>
      <w:r w:rsidR="00CB4397" w:rsidRPr="00F4550C">
        <w:rPr>
          <w:rFonts w:ascii="Times New Roman" w:hAnsi="Times New Roman" w:cs="Times New Roman"/>
          <w:sz w:val="24"/>
        </w:rPr>
        <w:fldChar w:fldCharType="begin" w:fldLock="1"/>
      </w:r>
      <w:r w:rsidR="00CB4397" w:rsidRPr="00F4550C">
        <w:rPr>
          <w:rFonts w:ascii="Times New Roman" w:hAnsi="Times New Roman" w:cs="Times New Roman"/>
          <w:sz w:val="24"/>
        </w:rPr>
        <w:instrText>ADDIN CSL_CITATION { "citationItems" : [ { "id" : "ITEM-1", "itemData" : { "author" : [ { "dropping-particle" : "", "family" : "Polich", "given" : "J", "non-dropping-particle" : "", "parse-names" : false, "suffix" : "" } ], "container-title" : "Clinical neurophysiology", "id" : "ITEM-1", "issued" : { "date-parts" : [ [ "2007" ] ] }, "title" : "Updating P300: an integrative theory of P3a and P3b", "type" : "article-journal" }, "uris" : [ "http://www.mendeley.com/documents/?uuid=d06962fa-7910-30ce-8dc4-1bc7df04b637" ] }, { "id" : "ITEM-2", "itemData" : { "author" : [ { "dropping-particle" : "", "family" : "Polich", "given" : "J", "non-dropping-particle" : "", "parse-names" : false, "suffix" : "" }, { "dropping-particle" : "", "family" : "Criado", "given" : "JR", "non-dropping-particle" : "", "parse-names" : false, "suffix" : "" } ], "container-title" : "International Journal of Psychophysiology", "id" : "ITEM-2", "issued" : { "date-parts" : [ [ "2006" ] ] }, "title" : "Neuropsychology and neuropharmacology of P3a and P3b", "type" : "article-journal" }, "uris" : [ "http://www.mendeley.com/documents/?uuid=d1ffaa21-1e61-3e87-9aa7-cb17e0464994" ] } ], "mendeley" : { "formattedCitation" : "(Polich, 2007; Polich &amp; Criado, 2006)", "plainTextFormattedCitation" : "(Polich, 2007; Polich &amp; Criado, 2006)", "previouslyFormattedCitation" : "(Polich, 2007; Polich &amp; Criado, 2006)" }, "properties" : {  }, "schema" : "https://github.com/citation-style-language/schema/raw/master/csl-citation.json" }</w:instrText>
      </w:r>
      <w:r w:rsidR="00CB4397" w:rsidRPr="00F4550C">
        <w:rPr>
          <w:rFonts w:ascii="Times New Roman" w:hAnsi="Times New Roman" w:cs="Times New Roman"/>
          <w:sz w:val="24"/>
        </w:rPr>
        <w:fldChar w:fldCharType="separate"/>
      </w:r>
      <w:r w:rsidR="00CB4397" w:rsidRPr="00F4550C">
        <w:rPr>
          <w:rFonts w:ascii="Times New Roman" w:hAnsi="Times New Roman" w:cs="Times New Roman"/>
          <w:noProof/>
          <w:sz w:val="24"/>
        </w:rPr>
        <w:t>(Polich, 2007; Polich &amp; Criado, 2006)</w:t>
      </w:r>
      <w:r w:rsidR="00CB4397" w:rsidRPr="00F4550C">
        <w:rPr>
          <w:rFonts w:ascii="Times New Roman" w:hAnsi="Times New Roman" w:cs="Times New Roman"/>
          <w:sz w:val="24"/>
        </w:rPr>
        <w:fldChar w:fldCharType="end"/>
      </w:r>
      <w:r w:rsidR="00012DE7" w:rsidRPr="00F4550C">
        <w:rPr>
          <w:rFonts w:ascii="Times New Roman" w:hAnsi="Times New Roman" w:cs="Times New Roman"/>
          <w:sz w:val="24"/>
        </w:rPr>
        <w:t>.</w:t>
      </w:r>
      <w:r w:rsidR="00CB4397" w:rsidRPr="00F4550C">
        <w:rPr>
          <w:rFonts w:ascii="Times New Roman" w:hAnsi="Times New Roman" w:cs="Times New Roman"/>
          <w:sz w:val="24"/>
        </w:rPr>
        <w:t xml:space="preserve"> In addition to these ERPs, </w:t>
      </w:r>
      <w:r w:rsidR="00B44D09" w:rsidRPr="00F4550C">
        <w:rPr>
          <w:rFonts w:ascii="Times New Roman" w:hAnsi="Times New Roman" w:cs="Times New Roman"/>
          <w:sz w:val="24"/>
        </w:rPr>
        <w:t xml:space="preserve">event-related spectral perturbation (ERSP) </w:t>
      </w:r>
      <w:r w:rsidR="00CB4397" w:rsidRPr="00F4550C">
        <w:rPr>
          <w:rFonts w:ascii="Times New Roman" w:hAnsi="Times New Roman" w:cs="Times New Roman"/>
          <w:sz w:val="24"/>
        </w:rPr>
        <w:t xml:space="preserve">in the alpha (i.e., 8-12 Hz) as well as theta (i.e., 4-7 Hz) spectrum lend insight into synchronization of cognitive resources to support behavioral planning and correction </w:t>
      </w:r>
      <w:r w:rsidR="00CB4397" w:rsidRPr="00F4550C">
        <w:rPr>
          <w:rFonts w:ascii="Times New Roman" w:hAnsi="Times New Roman" w:cs="Times New Roman"/>
          <w:sz w:val="24"/>
        </w:rPr>
        <w:fldChar w:fldCharType="begin" w:fldLock="1"/>
      </w:r>
      <w:r w:rsidR="00CB4397" w:rsidRPr="00F4550C">
        <w:rPr>
          <w:rFonts w:ascii="Times New Roman" w:hAnsi="Times New Roman" w:cs="Times New Roman"/>
          <w:sz w:val="24"/>
        </w:rPr>
        <w:instrText>ADDIN CSL_CITATION { "citationItems" : [ { "id" : "ITEM-1", "itemData" : { "DOI" : "10.3758/s13415-014-0272-0", "ISBN" : "1531-135X (Electronic) 1530-7026 (Linking)", "ISSN" : "1531-135X", "PMID" : "24763921", "abstract" : "In healthy humans, it has been shown that executive functions are associated with increased frontal-midline EEG theta activity and theta phase coupling between frontal and posterior brain regions. In individuals with schizophrenia, central executive functions are supposed to be heavily impaired. Given that theta phase coupling is causally involved in central executive functions, one would expect that patients with an executive function deficit should display abnormal EEG theta synchronization. We therefore investigated executive functioning in 21 healthy controls and 21 individuals with schizophrenia while they performed a visuospatial delayed match to sample task. The task required either high executive demands (manipulation of content in working memory [WM]) or low executive demands (retention of WM content). In addition, WM load (one vs. three items) was varied. Results indicated higher frontal theta activity for manipulation processes than for retention processes in patients with schizophrenia, as compared with healthy controls, independently of WM load. Furthermore, individuals with schizophrenia revealed a reduction in theta phase coupling during early stages of the delay period for retention, as well as for manipulation processes at high-WM loads. Deviations in theta phase coupling in individuals with schizophrenia were mainly characterized by aberrant fronto-posterior connections, but also by attenuated posterior connections during manipulation of high-WM load. To conclude, fronto-parietal theta coupling seems to be substantially involved in executive control, whereas frontal theta activity seems to reflect general task demands, such as deployment of attentional resources during WM.", "author" : [ { "dropping-particle" : "", "family" : "Griesmayr", "given" : "Birgit", "non-dropping-particle" : "", "parse-names" : false, "suffix" : "" }, { "dropping-particle" : "", "family" : "Berger", "given" : "Barbara", "non-dropping-particle" : "", "parse-names" : false, "suffix" : "" }, { "dropping-particle" : "", "family" : "Stelzig-Schoeler", "given" : "Renate", "non-dropping-particle" : "", "parse-names" : false, "suffix" : "" }, { "dropping-particle" : "", "family" : "Aichhorn", "given" : "Wolfgang", "non-dropping-particle" : "", "parse-names" : false, "suffix" : "" }, { "dropping-particle" : "", "family" : "Bergmann", "given" : "Juergen", "non-dropping-particle" : "", "parse-names" : false, "suffix" : "" }, { "dropping-particle" : "", "family" : "Sauseng", "given" : "Paul", "non-dropping-particle" : "", "parse-names" : false, "suffix" : "" } ], "container-title" : "Cognitive, affective &amp; behavioral neuroscience", "id" : "ITEM-1", "issue" : "4", "issued" : { "date-parts" : [ [ "2014", "12", "25" ] ] }, "page" : "1340-55", "title" : "EEG theta phase coupling during executive control of visual working memory investigated in individuals with schizophrenia and in healthy controls.", "type" : "article-journal", "volume" : "14" }, "uris" : [ "http://www.mendeley.com/documents/?uuid=d34996a9-4428-3449-86e3-897ffcc26f39" ] }, { "id" : "ITEM-2", "itemData" : { "DOI" : "10.1016/j.neuroimage.2016.05.017", "ISSN" : "1095-9572", "PMID" : "27173759", "abstract" : "Functional magnetic resonance imaging (fMRI) studies suggest that age-related changes in the frontal cortex may underlie developmental improvements in cognitive control. In the present study we used magnetoencephalography (MEG) to identify frontal oscillatory neurodynamics that support age-related improvements in cognitive control during adolescence. We characterized the differences in neural oscillations in adolescents and adults during the preparation to suppress a prepotent saccade (antisaccade trials-AS) compared to preparing to generate a more automatic saccade (prosaccade trials-PS). We found that for adults, AS were associated with increased beta-band (16-38Hz) power in the dorsal lateral prefrontal cortex (DLPFC), enhanced alpha- to low beta-band (10-18Hz) power in the frontal eye field (FEF) that predicted performance, and increased cross-frequency alpha-beta (10-26Hz) amplitude coupling between the DLPFC and the FEF. Developmental comparisons between adults and adolescents revealed similar engagement of DLPFC beta-band power but weaker FEF alpha-band power, and lower cross-frequency coupling between the DLPFC and the FEF in adolescents. These results suggest that lateral prefrontal neural activity associated with cognitive control is adult-like by adolescence; the development of cognitive control from adolescence to adulthood is instead associated with increases in frontal connectivity and strengthening of inhibition signaling for suppressing task-incompatible processes.", "author" : [ { "dropping-particle" : "", "family" : "Hwang", "given" : "Kai", "non-dropping-particle" : "", "parse-names" : false, "suffix" : "" }, { "dropping-particle" : "", "family" : "Ghuman", "given" : "Avniel S", "non-dropping-particle" : "", "parse-names" : false, "suffix" : "" }, { "dropping-particle" : "", "family" : "Manoach", "given" : "Dara S", "non-dropping-particle" : "", "parse-names" : false, "suffix" : "" }, { "dropping-particle" : "", "family" : "Jones", "given" : "Stephanie R", "non-dropping-particle" : "", "parse-names" : false, "suffix" : "" }, { "dropping-particle" : "", "family" : "Luna", "given" : "Beatriz", "non-dropping-particle" : "", "parse-names" : false, "suffix" : "" } ], "container-title" : "NeuroImage", "id" : "ITEM-2", "issued" : { "date-parts" : [ [ "2016", "8", "1" ] ] }, "page" : "139-48", "publisher" : "NIH Public Access", "title" : "Frontal preparatory neural oscillations associated with cognitive control: A developmental study comparing young adults and adolescents.", "type" : "article-journal", "volume" : "136" }, "uris" : [ "http://www.mendeley.com/documents/?uuid=69ede403-920e-3054-a90e-fe7dc7512c2e" ] }, { "id" : "ITEM-3", "itemData" : { "DOI" : "10.1093/cercor/bhl089", "ISBN" : "1047-3211 (Print) 1047-3211", "ISSN" : "10473211", "PMID" : "17023555", "abstract" : "Abnormal functional brain connectivity is a candidate factor in developmental brain disorders associated with cognitive dysfunction. We analyzed a substantial (10 min per subject) record of dense array electroencephalography with spectral power and coherence methods in attention-deficit hyperactivity disorder (ADHD) (n = 42) and control (n = 21) 10- to 13-year-old children. We found topographically distinct narrow band coherence differences between subject groups: ADHD subjects showed elevated coherence in the lower alpha (8 Hz) band and reduced coherence in the upper alpha (10-11 Hz) band. The 8-Hz ADHD elevation and a 2- to 6-Hz control group coherence elevation were independent of stimulus presentation. In response to visual stimulation, the ADHD group exhibited reduced evoked potential power and elevated frontal coherence. Only the upper alpha band control group coherence elevation discriminated according to ADHD group medication status. The findings suggest a static state of deficient connectivity in ADHD and a stimulus-induced state of overconnectivity within and between frontal hemispheres.", "author" : [ { "dropping-particle" : "", "family" : "Murias", "given" : "Michael", "non-dropping-particle" : "", "parse-names" : false, "suffix" : "" }, { "dropping-particle" : "", "family" : "Swanson", "given" : "James M.", "non-dropping-particle" : "", "parse-names" : false, "suffix" : "" }, { "dropping-particle" : "", "family" : "Srinivasan", "given" : "Ramesh", "non-dropping-particle" : "", "parse-names" : false, "suffix" : "" } ], "container-title" : "Cerebral Cortex", "id" : "ITEM-3", "issue" : "8", "issued" : { "date-parts" : [ [ "2007" ] ] }, "page" : "1788-1799", "title" : "Functional connectivity of frontal cortex in healthy and adhd children reflected in EEG coherence", "type" : "article-journal", "volume" : "17" }, "uris" : [ "http://www.mendeley.com/documents/?uuid=bf394cf8-0135-3a95-bd8e-f25d3eba27c8" ] } ], "mendeley" : { "formattedCitation" : "(Griesmayr et al., 2014; Hwang, Ghuman, Manoach, Jones, &amp; Luna, 2016; Murias, Swanson, &amp; Srinivasan, 2007)", "plainTextFormattedCitation" : "(Griesmayr et al., 2014; Hwang, Ghuman, Manoach, Jones, &amp; Luna, 2016; Murias, Swanson, &amp; Srinivasan, 2007)", "previouslyFormattedCitation" : "(Griesmayr et al., 2014; Hwang, Ghuman, Manoach, Jones, &amp; Luna, 2016; Murias, Swanson, &amp; Srinivasan, 2007)" }, "properties" : {  }, "schema" : "https://github.com/citation-style-language/schema/raw/master/csl-citation.json" }</w:instrText>
      </w:r>
      <w:r w:rsidR="00CB4397" w:rsidRPr="00F4550C">
        <w:rPr>
          <w:rFonts w:ascii="Times New Roman" w:hAnsi="Times New Roman" w:cs="Times New Roman"/>
          <w:sz w:val="24"/>
        </w:rPr>
        <w:fldChar w:fldCharType="separate"/>
      </w:r>
      <w:r w:rsidR="00CB4397" w:rsidRPr="00F4550C">
        <w:rPr>
          <w:rFonts w:ascii="Times New Roman" w:hAnsi="Times New Roman" w:cs="Times New Roman"/>
          <w:noProof/>
          <w:sz w:val="24"/>
        </w:rPr>
        <w:t>(Griesmayr et al., 2014; Hwang, Ghuman, Manoach, Jones, &amp; Luna, 2016; Murias, Swanson, &amp; Srinivasan, 2007)</w:t>
      </w:r>
      <w:r w:rsidR="00CB4397" w:rsidRPr="00F4550C">
        <w:rPr>
          <w:rFonts w:ascii="Times New Roman" w:hAnsi="Times New Roman" w:cs="Times New Roman"/>
          <w:sz w:val="24"/>
        </w:rPr>
        <w:fldChar w:fldCharType="end"/>
      </w:r>
      <w:r w:rsidR="00CB4397" w:rsidRPr="00F4550C">
        <w:rPr>
          <w:rFonts w:ascii="Times New Roman" w:hAnsi="Times New Roman" w:cs="Times New Roman"/>
          <w:sz w:val="24"/>
        </w:rPr>
        <w:t xml:space="preserve">. Their exact function can further be assessed by, for instance, adding spatial data associated with the onset of oscillatory alpha synchronization </w:t>
      </w:r>
      <w:r w:rsidR="00CB4397" w:rsidRPr="00F4550C">
        <w:rPr>
          <w:rFonts w:ascii="Times New Roman" w:hAnsi="Times New Roman" w:cs="Times New Roman"/>
          <w:sz w:val="24"/>
        </w:rPr>
        <w:fldChar w:fldCharType="begin" w:fldLock="1"/>
      </w:r>
      <w:r w:rsidR="00CB4397" w:rsidRPr="00F4550C">
        <w:rPr>
          <w:rFonts w:ascii="Times New Roman" w:hAnsi="Times New Roman" w:cs="Times New Roman"/>
          <w:sz w:val="24"/>
        </w:rPr>
        <w:instrText>ADDIN CSL_CITATION { "citationItems" : [ { "id" : "ITEM-1", "itemData" : { "DOI" : "10.1016/J.NEUROIMAGE.2009.01.001", "ISSN" : "1053-8119", "abstract" : "Phase locking or synchronization of brain areas is a key concept of information processing in the brain. Synchronous oscillations have been observed and investigated extensively in EEG during the past decades. EEG oscillations occur over a wide frequency range. In EEG, a prominent type of oscillations is alpha-band activity, present typically when a subject is awake, but at rest with closed eyes. The spectral power of alpha rhythms has recently been investigated in simultaneous EEG/fMRI recordings, establishing a wide-range cortico-thalamic network. However, spectral power and synchronization are different measures and little is known about the correlations between BOLD effects and EEG synchronization. Interestingly, the fMRI BOLD signal also displays synchronous oscillations across different brain regions. These oscillations delineate so-called resting state networks (RSNs) that resemble the correlation patterns of simultaneous EEG/fMRI recordings. However, the nature of these BOLD oscillations and their relations to EEG activity is still poorly understood. One hypothesis is that the subunits constituting a specific RSN may be coordinated by different EEG rhythms. In this study we report on evidence for this hypothesis. The BOLD correlates of global EEG synchronization (GFS) in the alpha frequency band are located in brain areas involved in specific RSNs, e.g. the \u2018default mode network\u2019. Furthermore, our results confirm the hypothesis that specific RSNs are organized by long-range synchronization at least in the alpha frequency band. Finally, we could localize specific areas where the GFS BOLD correlates and the associated RSN overlap. Thus, we claim that not only the spectral dynamics of EEG are important, but also their spatio-temporal organization.", "author" : [ { "dropping-particle" : "", "family" : "Jann", "given" : "K.", "non-dropping-particle" : "", "parse-names" : false, "suffix" : "" }, { "dropping-particle" : "", "family" : "Dierks", "given" : "T.", "non-dropping-particle" : "", "parse-names" : false, "suffix" : "" }, { "dropping-particle" : "", "family" : "Boesch", "given" : "C.", "non-dropping-particle" : "", "parse-names" : false, "suffix" : "" }, { "dropping-particle" : "", "family" : "Kottlow", "given" : "M.", "non-dropping-particle" : "", "parse-names" : false, "suffix" : "" }, { "dropping-particle" : "", "family" : "Strik", "given" : "W.", "non-dropping-particle" : "", "parse-names" : false, "suffix" : "" }, { "dropping-particle" : "", "family" : "Koenig", "given" : "T.", "non-dropping-particle" : "", "parse-names" : false, "suffix" : "" } ], "container-title" : "NeuroImage", "id" : "ITEM-1", "issue" : "3", "issued" : { "date-parts" : [ [ "2009", "4", "15" ] ] }, "page" : "903-916", "publisher" : "Academic Press", "title" : "BOLD correlates of EEG alpha phase-locking and the fMRI default mode network", "type" : "article-journal", "volume" : "45" }, "uris" : [ "http://www.mendeley.com/documents/?uuid=bb955402-c8cc-3e13-b2a5-095488602c6f" ] }, { "id" : "ITEM-2", "itemData" : { "DOI" : "10.1016/j.neuroimage.2005.09.062", "abstract" : "Simultaneous recording of electroencephalogram/functional magnetic resonance images (EEG/fMRI) was applied to identify blood oxygenation level-dependent (BOLD) changes associated with spontaneous variations of the alpha rhythm, which is considered the hallmark of the brain resting state. The analysis was focused on inter-subject variability associated with the resting state. Data from 7 normal subjects are presented. Confirming earlier findings, three subjects showed a negative correlation between the BOLD signal and the average power time series within the alpha band (8 \u2013 12 Hz) in extensive areas of the occipital, parietal and frontal lobes. In small thalamic areas, the BOLD signal was positively correlated with the alpha power. For subjects 3 and 4, who displayed two different states during the data acquisition time, it was shown that the corresponding correlation patterns were different, thus demonstrating the state dependency of the results. In subject 5, the changes in BOLD were observed mainly in the frontal and temporal lobes. Subject 6 only showed positive correlations, thus contradicting the negative BOLD alpha power cortical correlations that were found in most subjects. Results suggest that the resting state varies over subjects and, sometimes, even within one subject. As the resting state plays an important role in many fMRI experiments, the inter-subject variability of this state should be addressed when comparing fMRI results from different subjects.", "author" : [ { "dropping-particle" : "", "family" : "Gon\u00e7alves", "given" : "S I", "non-dropping-particle" : "", "parse-names" : false, "suffix" : "" }, { "dropping-particle" : "", "family" : "Munck", "given" : "J C", "non-dropping-particle" : "De", "parse-names" : false, "suffix" : "" }, { "dropping-particle" : "", "family" : "Pouwels", "given" : "P J W", "non-dropping-particle" : "", "parse-names" : false, "suffix" : "" }, { "dropping-particle" : "", "family" : "Schoonhoven", "given" : "R", "non-dropping-particle" : "", "parse-names" : false, "suffix" : "" }, { "dropping-particle" : "", "family" : "Kuijer", "given" : "J P A", "non-dropping-particle" : "", "parse-names" : false, "suffix" : "" }, { "dropping-particle" : "", "family" : "Maurits", "given" : "N M", "non-dropping-particle" : "", "parse-names" : false, "suffix" : "" }, { "dropping-particle" : "", "family" : "Hoogduin", "given" : "J M", "non-dropping-particle" : "", "parse-names" : false, "suffix" : "" }, { "dropping-particle" : "Van", "family" : "Someren", "given" : "E J W", "non-dropping-particle" : "", "parse-names" : false, "suffix" : "" }, { "dropping-particle" : "", "family" : "Heethaar", "given" : "R M", "non-dropping-particle" : "", "parse-names" : false, "suffix" : "" }, { "dropping-particle" : "", "family" : "Lopes Da Silva", "given" : "F H", "non-dropping-particle" : "", "parse-names" : false, "suffix" : "" } ], "id" : "ITEM-2", "issued" : { "date-parts" : [ [ "2005" ] ] }, "title" : "Correlating the alpha rhythm to BOLD using simultaneous EEG/fMRI: Inter-subject variability", "type" : "article-journal" }, "uris" : [ "http://www.mendeley.com/documents/?uuid=b6f04cf0-f894-3821-a898-0c4f2469d2f1" ] } ], "mendeley" : { "formattedCitation" : "(Gon\u00e7alves et al., 2005; Jann et al., 2009)", "plainTextFormattedCitation" : "(Gon\u00e7alves et al., 2005; Jann et al., 2009)", "previouslyFormattedCitation" : "(Gon\u00e7alves et al., 2005; Jann et al., 2009)" }, "properties" : {  }, "schema" : "https://github.com/citation-style-language/schema/raw/master/csl-citation.json" }</w:instrText>
      </w:r>
      <w:r w:rsidR="00CB4397" w:rsidRPr="00F4550C">
        <w:rPr>
          <w:rFonts w:ascii="Times New Roman" w:hAnsi="Times New Roman" w:cs="Times New Roman"/>
          <w:sz w:val="24"/>
        </w:rPr>
        <w:fldChar w:fldCharType="separate"/>
      </w:r>
      <w:r w:rsidR="00CB4397" w:rsidRPr="00F4550C">
        <w:rPr>
          <w:rFonts w:ascii="Times New Roman" w:hAnsi="Times New Roman" w:cs="Times New Roman"/>
          <w:noProof/>
          <w:sz w:val="24"/>
        </w:rPr>
        <w:t>(Gonçalves et al., 2005; Jann et al., 2009)</w:t>
      </w:r>
      <w:r w:rsidR="00CB4397" w:rsidRPr="00F4550C">
        <w:rPr>
          <w:rFonts w:ascii="Times New Roman" w:hAnsi="Times New Roman" w:cs="Times New Roman"/>
          <w:sz w:val="24"/>
        </w:rPr>
        <w:fldChar w:fldCharType="end"/>
      </w:r>
      <w:r w:rsidR="00CB4397" w:rsidRPr="00F4550C">
        <w:rPr>
          <w:rFonts w:ascii="Times New Roman" w:hAnsi="Times New Roman" w:cs="Times New Roman"/>
          <w:sz w:val="24"/>
        </w:rPr>
        <w:t>.</w:t>
      </w:r>
    </w:p>
    <w:p w14:paraId="072B97ED" w14:textId="2F728EE0" w:rsidR="00277B03" w:rsidRPr="00F4550C" w:rsidRDefault="00DD0859" w:rsidP="00420FB1">
      <w:pPr>
        <w:spacing w:after="0" w:line="360" w:lineRule="auto"/>
        <w:ind w:firstLine="425"/>
        <w:jc w:val="both"/>
        <w:rPr>
          <w:rFonts w:ascii="Times New Roman" w:hAnsi="Times New Roman" w:cs="Times New Roman"/>
          <w:sz w:val="24"/>
        </w:rPr>
      </w:pPr>
      <w:r w:rsidRPr="00F4550C">
        <w:rPr>
          <w:rFonts w:ascii="Times New Roman" w:hAnsi="Times New Roman" w:cs="Times New Roman"/>
          <w:sz w:val="24"/>
        </w:rPr>
        <w:t>Thus, clarifying how cognitive control, in particular proactive control</w:t>
      </w:r>
      <w:r w:rsidR="00012DE7" w:rsidRPr="00F4550C">
        <w:rPr>
          <w:rFonts w:ascii="Times New Roman" w:hAnsi="Times New Roman" w:cs="Times New Roman"/>
          <w:sz w:val="24"/>
        </w:rPr>
        <w:t>, governs behavior represents a</w:t>
      </w:r>
      <w:r w:rsidRPr="00F4550C">
        <w:rPr>
          <w:rFonts w:ascii="Times New Roman" w:hAnsi="Times New Roman" w:cs="Times New Roman"/>
          <w:sz w:val="24"/>
        </w:rPr>
        <w:t xml:space="preserve"> promising research opportunit</w:t>
      </w:r>
      <w:r w:rsidR="001637D1" w:rsidRPr="00F4550C">
        <w:rPr>
          <w:rFonts w:ascii="Times New Roman" w:hAnsi="Times New Roman" w:cs="Times New Roman"/>
          <w:sz w:val="24"/>
        </w:rPr>
        <w:t>y for joining EEG and fMRI data. I</w:t>
      </w:r>
      <w:r w:rsidRPr="00F4550C">
        <w:rPr>
          <w:rFonts w:ascii="Times New Roman" w:hAnsi="Times New Roman" w:cs="Times New Roman"/>
          <w:sz w:val="24"/>
        </w:rPr>
        <w:t xml:space="preserve">t </w:t>
      </w:r>
      <w:r w:rsidR="001637D1" w:rsidRPr="00F4550C">
        <w:rPr>
          <w:rFonts w:ascii="Times New Roman" w:hAnsi="Times New Roman" w:cs="Times New Roman"/>
          <w:sz w:val="24"/>
        </w:rPr>
        <w:t>is perfectly suited to</w:t>
      </w:r>
      <w:r w:rsidRPr="00F4550C">
        <w:rPr>
          <w:rFonts w:ascii="Times New Roman" w:hAnsi="Times New Roman" w:cs="Times New Roman"/>
          <w:sz w:val="24"/>
        </w:rPr>
        <w:t xml:space="preserve"> provide more precise neuronal corr</w:t>
      </w:r>
      <w:r w:rsidR="001637D1" w:rsidRPr="00F4550C">
        <w:rPr>
          <w:rFonts w:ascii="Times New Roman" w:hAnsi="Times New Roman" w:cs="Times New Roman"/>
          <w:sz w:val="24"/>
        </w:rPr>
        <w:t>elates of cognitive processing, as has been done in the case of reactive control</w:t>
      </w:r>
      <w:r w:rsidR="007E6116" w:rsidRPr="00F4550C">
        <w:rPr>
          <w:rFonts w:ascii="Times New Roman" w:hAnsi="Times New Roman" w:cs="Times New Roman"/>
          <w:sz w:val="24"/>
        </w:rPr>
        <w:t xml:space="preserve"> in unpredictable environments.</w:t>
      </w:r>
      <w:r w:rsidR="001637D1" w:rsidRPr="00F4550C">
        <w:rPr>
          <w:rFonts w:ascii="Times New Roman" w:hAnsi="Times New Roman" w:cs="Times New Roman"/>
          <w:sz w:val="24"/>
        </w:rPr>
        <w:t xml:space="preserve"> </w:t>
      </w:r>
      <w:r w:rsidR="007E6116" w:rsidRPr="00F4550C">
        <w:rPr>
          <w:rFonts w:ascii="Times New Roman" w:hAnsi="Times New Roman" w:cs="Times New Roman"/>
          <w:sz w:val="24"/>
        </w:rPr>
        <w:t>B</w:t>
      </w:r>
      <w:r w:rsidR="001637D1" w:rsidRPr="00F4550C">
        <w:rPr>
          <w:rFonts w:ascii="Times New Roman" w:hAnsi="Times New Roman" w:cs="Times New Roman"/>
          <w:sz w:val="24"/>
        </w:rPr>
        <w:t>y relating early ERPs associated with visual attent</w:t>
      </w:r>
      <w:r w:rsidR="00CB4397" w:rsidRPr="00F4550C">
        <w:rPr>
          <w:rFonts w:ascii="Times New Roman" w:hAnsi="Times New Roman" w:cs="Times New Roman"/>
          <w:sz w:val="24"/>
        </w:rPr>
        <w:t>ion (i.e., N170) and increased a</w:t>
      </w:r>
      <w:r w:rsidR="001637D1" w:rsidRPr="00F4550C">
        <w:rPr>
          <w:rFonts w:ascii="Times New Roman" w:hAnsi="Times New Roman" w:cs="Times New Roman"/>
          <w:sz w:val="24"/>
        </w:rPr>
        <w:t>lpha band power</w:t>
      </w:r>
      <w:r w:rsidR="007E6116" w:rsidRPr="00F4550C">
        <w:rPr>
          <w:rFonts w:ascii="Times New Roman" w:hAnsi="Times New Roman" w:cs="Times New Roman"/>
          <w:sz w:val="24"/>
        </w:rPr>
        <w:t xml:space="preserve"> over the medial prefrontal cortex</w:t>
      </w:r>
      <w:r w:rsidR="001637D1" w:rsidRPr="00F4550C">
        <w:rPr>
          <w:rFonts w:ascii="Times New Roman" w:hAnsi="Times New Roman" w:cs="Times New Roman"/>
          <w:sz w:val="24"/>
        </w:rPr>
        <w:t xml:space="preserve"> with increased BOLD responses in the supplementary motor cortex</w:t>
      </w:r>
      <w:r w:rsidR="007E6116" w:rsidRPr="00F4550C">
        <w:rPr>
          <w:rFonts w:ascii="Times New Roman" w:hAnsi="Times New Roman" w:cs="Times New Roman"/>
          <w:sz w:val="24"/>
        </w:rPr>
        <w:t xml:space="preserve"> (SMC), </w:t>
      </w:r>
      <w:proofErr w:type="spellStart"/>
      <w:r w:rsidR="007E6116" w:rsidRPr="00F4550C">
        <w:rPr>
          <w:rFonts w:ascii="Times New Roman" w:hAnsi="Times New Roman" w:cs="Times New Roman"/>
          <w:sz w:val="24"/>
        </w:rPr>
        <w:t>Albares</w:t>
      </w:r>
      <w:proofErr w:type="spellEnd"/>
      <w:r w:rsidR="007E6116" w:rsidRPr="00F4550C">
        <w:rPr>
          <w:rFonts w:ascii="Times New Roman" w:hAnsi="Times New Roman" w:cs="Times New Roman"/>
          <w:sz w:val="24"/>
        </w:rPr>
        <w:t xml:space="preserve"> et al.</w:t>
      </w:r>
      <w:r w:rsidR="001637D1" w:rsidRPr="00F4550C">
        <w:rPr>
          <w:rFonts w:ascii="Times New Roman" w:hAnsi="Times New Roman" w:cs="Times New Roman"/>
          <w:sz w:val="24"/>
        </w:rPr>
        <w:t xml:space="preserve"> </w:t>
      </w:r>
      <w:r w:rsidR="001637D1" w:rsidRPr="00F4550C">
        <w:rPr>
          <w:rFonts w:ascii="Times New Roman" w:hAnsi="Times New Roman" w:cs="Times New Roman"/>
          <w:sz w:val="24"/>
        </w:rPr>
        <w:fldChar w:fldCharType="begin" w:fldLock="1"/>
      </w:r>
      <w:r w:rsidR="007E6116" w:rsidRPr="00F4550C">
        <w:rPr>
          <w:rFonts w:ascii="Times New Roman" w:hAnsi="Times New Roman" w:cs="Times New Roman"/>
          <w:sz w:val="24"/>
        </w:rPr>
        <w:instrText>ADDIN CSL_CITATION { "citationItems" : [ { "id" : "ITEM-1", "itemData" : { "DOI" : "10.1002/hbm.22567", "ISBN" : "1097-0193", "ISSN" : "10970193", "PMID" : "24954611", "abstract" : "Response inhibition is commonly thought to rely on voluntary, reactive, selective, and relatively slow prefrontal mechanisms. In contrast, we suggest here that response inhibition is achieved automatically, nonselectively, within very short delays in uncertain environments. We modified a classical go/nogo protocol to probe context-dependent inhibitory mechanisms. Because no single neuroimaging method can definitely disentangle neural excitation and inhibition, we combined fMRI and EEG recordings in healthy humans. Any stimulus (go or nogo) presented in an uncertain context requiring action restraint was found to evoke activity changes in the supplementary motor complex (SMC) with respect to a control condition in which no response inhibition was required. These changes included: (1) An increase in event-related BOLD activity, (2) an attenuation of the early (170 ms) event related potential generated by a single, consistent source isolated by advanced blind source separation, and (3) an increase in the evoked-EEG Alpha power of this source. Considered together, these results suggest that the BOLD signal evoked by any stimulus in the SMC when the situation is unpredictable can be driven by automatic, nonselective, context-dependent inhibitory activities. This finding reveals the paradoxical mechanisms by which voluntary control of action may be achieved. The ability to provide controlled responses in unpredictable environments would require setting-up the automatic self-inhibitory circuitry within the SMC. Conversely, enabling automatic behavior when the environment becomes predictable would require top-down control to deactivate anticipatorily and temporarily the inhibitory set. Hum Brain Mapp 35:5517\u20135531, 2014. \u00a9 2014 Wiley Periodicals, Inc.", "author" : [ { "dropping-particle" : "", "family" : "Albares", "given" : "Marion", "non-dropping-particle" : "", "parse-names" : false, "suffix" : "" }, { "dropping-particle" : "", "family" : "Lio", "given" : "Guillaume", "non-dropping-particle" : "", "parse-names" : false, "suffix" : "" }, { "dropping-particle" : "", "family" : "Criaud", "given" : "Marion", "non-dropping-particle" : "", "parse-names" : false, "suffix" : "" }, { "dropping-particle" : "", "family" : "Anton", "given" : "Jean Luc", "non-dropping-particle" : "", "parse-names" : false, "suffix" : "" }, { "dropping-particle" : "", "family" : "Desmurget", "given" : "Michel", "non-dropping-particle" : "", "parse-names" : false, "suffix" : "" }, { "dropping-particle" : "", "family" : "Boulinguez", "given" : "Philippe", "non-dropping-particle" : "", "parse-names" : false, "suffix" : "" } ], "container-title" : "Human Brain Mapping", "id" : "ITEM-1", "issue" : "11", "issued" : { "date-parts" : [ [ "2014", "11" ] ] }, "page" : "5517-5531", "title" : "The dorsal medial frontal cortex mediates automatic motor inhibition in uncertain contexts: Evidence from combined fMRI and EEG studies", "type" : "article-journal", "volume" : "35" }, "uris" : [ "http://www.mendeley.com/documents/?uuid=6e83cbaa-98bf-3748-a25b-8dba17b393b1" ] } ], "mendeley" : { "formattedCitation" : "(Albares et al., 2014)", "manualFormatting" : "(2014)", "plainTextFormattedCitation" : "(Albares et al., 2014)", "previouslyFormattedCitation" : "(Albares et al., 2014)" }, "properties" : {  }, "schema" : "https://github.com/citation-style-language/schema/raw/master/csl-citation.json" }</w:instrText>
      </w:r>
      <w:r w:rsidR="001637D1" w:rsidRPr="00F4550C">
        <w:rPr>
          <w:rFonts w:ascii="Times New Roman" w:hAnsi="Times New Roman" w:cs="Times New Roman"/>
          <w:sz w:val="24"/>
        </w:rPr>
        <w:fldChar w:fldCharType="separate"/>
      </w:r>
      <w:r w:rsidR="007E6116" w:rsidRPr="00F4550C">
        <w:rPr>
          <w:rFonts w:ascii="Times New Roman" w:hAnsi="Times New Roman" w:cs="Times New Roman"/>
          <w:noProof/>
          <w:sz w:val="24"/>
        </w:rPr>
        <w:t>(</w:t>
      </w:r>
      <w:r w:rsidR="001637D1" w:rsidRPr="00F4550C">
        <w:rPr>
          <w:rFonts w:ascii="Times New Roman" w:hAnsi="Times New Roman" w:cs="Times New Roman"/>
          <w:noProof/>
          <w:sz w:val="24"/>
        </w:rPr>
        <w:t>2014)</w:t>
      </w:r>
      <w:r w:rsidR="001637D1" w:rsidRPr="00F4550C">
        <w:rPr>
          <w:rFonts w:ascii="Times New Roman" w:hAnsi="Times New Roman" w:cs="Times New Roman"/>
          <w:sz w:val="24"/>
        </w:rPr>
        <w:fldChar w:fldCharType="end"/>
      </w:r>
      <w:r w:rsidR="007E6116" w:rsidRPr="00F4550C">
        <w:rPr>
          <w:rFonts w:ascii="Times New Roman" w:hAnsi="Times New Roman" w:cs="Times New Roman"/>
          <w:sz w:val="24"/>
        </w:rPr>
        <w:t xml:space="preserve"> have provided evidence for the neural circuitry coupled with precise temporal dynamics underlying flexible behavioral correction to unforeseen changes of environmental demands for goal-achievement</w:t>
      </w:r>
      <w:r w:rsidR="001637D1" w:rsidRPr="00F4550C">
        <w:rPr>
          <w:rFonts w:ascii="Times New Roman" w:hAnsi="Times New Roman" w:cs="Times New Roman"/>
          <w:sz w:val="24"/>
        </w:rPr>
        <w:t xml:space="preserve">. </w:t>
      </w:r>
      <w:r w:rsidR="007E6116" w:rsidRPr="00F4550C">
        <w:rPr>
          <w:rFonts w:ascii="Times New Roman" w:hAnsi="Times New Roman" w:cs="Times New Roman"/>
          <w:sz w:val="24"/>
        </w:rPr>
        <w:t>Consequently, enriched neuronal correlates enable a more sophisticated discussion and interpretation of experimental results.</w:t>
      </w:r>
    </w:p>
    <w:p w14:paraId="4F086A63" w14:textId="3B43CC57" w:rsidR="00F44AD8" w:rsidRPr="00F4550C" w:rsidRDefault="00F44AD8" w:rsidP="00420FB1">
      <w:pPr>
        <w:spacing w:after="0" w:line="360" w:lineRule="auto"/>
        <w:ind w:firstLine="425"/>
        <w:jc w:val="both"/>
        <w:rPr>
          <w:rFonts w:ascii="Times New Roman" w:hAnsi="Times New Roman" w:cs="Times New Roman"/>
          <w:sz w:val="24"/>
        </w:rPr>
      </w:pPr>
      <w:r w:rsidRPr="00F4550C">
        <w:rPr>
          <w:rFonts w:ascii="Times New Roman" w:hAnsi="Times New Roman" w:cs="Times New Roman"/>
          <w:sz w:val="24"/>
        </w:rPr>
        <w:t>Generally in biological psychiatry and psychology, neuroscientific methods like EEG and fMRI are appli</w:t>
      </w:r>
      <w:r w:rsidR="006F1717" w:rsidRPr="00F4550C">
        <w:rPr>
          <w:rFonts w:ascii="Times New Roman" w:hAnsi="Times New Roman" w:cs="Times New Roman"/>
          <w:sz w:val="24"/>
        </w:rPr>
        <w:t xml:space="preserve">ed to study mental processing. For a psychological </w:t>
      </w:r>
      <w:r w:rsidR="002C76D9" w:rsidRPr="00F4550C">
        <w:rPr>
          <w:rFonts w:ascii="Times New Roman" w:hAnsi="Times New Roman" w:cs="Times New Roman"/>
          <w:sz w:val="24"/>
        </w:rPr>
        <w:t>phenomenon</w:t>
      </w:r>
      <w:r w:rsidR="006F1717" w:rsidRPr="00F4550C">
        <w:rPr>
          <w:rFonts w:ascii="Times New Roman" w:hAnsi="Times New Roman" w:cs="Times New Roman"/>
          <w:sz w:val="24"/>
        </w:rPr>
        <w:t>, which is not</w:t>
      </w:r>
      <w:r w:rsidR="002C76D9" w:rsidRPr="00F4550C">
        <w:rPr>
          <w:rFonts w:ascii="Times New Roman" w:hAnsi="Times New Roman" w:cs="Times New Roman"/>
          <w:sz w:val="24"/>
        </w:rPr>
        <w:t xml:space="preserve"> yet</w:t>
      </w:r>
      <w:r w:rsidR="006F1717" w:rsidRPr="00F4550C">
        <w:rPr>
          <w:rFonts w:ascii="Times New Roman" w:hAnsi="Times New Roman" w:cs="Times New Roman"/>
          <w:sz w:val="24"/>
        </w:rPr>
        <w:t xml:space="preserve"> fully understood, researchers struggle to identify physiological correlates, which they do not fully understand either. This basic dilemma can also be found in clinical studies of biomarkers. In order to separate groups of patients and healthy controls or to improve the accuracy of prognoses for patients, clinical researchers strive to detect reliable biomarkers of a specific pathology </w:t>
      </w:r>
      <w:r w:rsidR="006F1717" w:rsidRPr="00F4550C">
        <w:rPr>
          <w:rFonts w:ascii="Times New Roman" w:hAnsi="Times New Roman" w:cs="Times New Roman"/>
          <w:sz w:val="24"/>
        </w:rPr>
        <w:fldChar w:fldCharType="begin" w:fldLock="1"/>
      </w:r>
      <w:r w:rsidR="0095437B" w:rsidRPr="00F4550C">
        <w:rPr>
          <w:rFonts w:ascii="Times New Roman" w:hAnsi="Times New Roman" w:cs="Times New Roman"/>
          <w:sz w:val="24"/>
        </w:rPr>
        <w:instrText>ADDIN CSL_CITATION { "citationItems" : [ { "id" : "ITEM-1", "itemData" : { "DOI" : "10.1002/wps.20144", "ISSN" : "17238617", "author" : [ { "dropping-particle" : "", "family" : "McGorry", "given" : "Patrick", "non-dropping-particle" : "", "parse-names" : false, "suffix" : "" }, { "dropping-particle" : "", "family" : "Keshavan", "given" : "Matcheri", "non-dropping-particle" : "", "parse-names" : false, "suffix" : "" }, { "dropping-particle" : "", "family" : "Goldstone", "given" : "Sherilyn", "non-dropping-particle" : "", "parse-names" : false, "suffix" : "" }, { "dropping-particle" : "", "family" : "Amminger", "given" : "Paul", "non-dropping-particle" : "", "parse-names" : false, "suffix" : "" }, { "dropping-particle" : "", "family" : "Allott", "given" : "Kelly", "non-dropping-particle" : "", "parse-names" : false, "suffix" : "" }, { "dropping-particle" : "", "family" : "Berk", "given" : "Michael", "non-dropping-particle" : "", "parse-names" : false, "suffix" : "" }, { "dropping-particle" : "", "family" : "Lavoie", "given" : "Suzie", "non-dropping-particle" : "", "parse-names" : false, "suffix" : "" }, { "dropping-particle" : "", "family" : "Pantelis", "given" : "Christos", "non-dropping-particle" : "", "parse-names" : false, "suffix" : "" }, { "dropping-particle" : "", "family" : "Yung", "given" : "Alison", "non-dropping-particle" : "", "parse-names" : false, "suffix" : "" }, { "dropping-particle" : "", "family" : "Wood", "given" : "Stephen", "non-dropping-particle" : "", "parse-names" : false, "suffix" : "" }, { "dropping-particle" : "", "family" : "Hickie", "given" : "Ian", "non-dropping-particle" : "", "parse-names" : false, "suffix" : "" } ], "container-title" : "World Psychiatry", "id" : "ITEM-1", "issue" : "3", "issued" : { "date-parts" : [ [ "2014", "10", "1" ] ] }, "page" : "211-223", "title" : "Biomarkers and clinical staging in psychiatry", "type" : "article-journal", "volume" : "13" }, "uris" : [ "http://www.mendeley.com/documents/?uuid=e80bb189-f1cd-3b06-b0d3-f764e4965218" ] }, { "id" : "ITEM-2", "itemData" : { "DOI" : "10.1177/070674371305800904", "ISSN" : "0706-7437", "author" : [ { "dropping-particle" : "", "family" : "Fu", "given" : "Cynthia H Y", "non-dropping-particle" : "", "parse-names" : false, "suffix" : "" }, { "dropping-particle" : "", "family" : "Costafreda", "given" : "Sergi G", "non-dropping-particle" : "", "parse-names" : false, "suffix" : "" } ], "container-title" : "The Canadian Journal of Psychiatry", "id" : "ITEM-2", "issue" : "9", "issued" : { "date-parts" : [ [ "2013", "9" ] ] }, "page" : "499-508", "title" : "Neuroimaging-Based Biomarkers in Psychiatry: Clinical Opportunities of a Paradigm Shift", "type" : "article-journal", "volume" : "58" }, "uris" : [ "http://www.mendeley.com/documents/?uuid=69238028-f3d4-3359-aad0-3e5d83a3c021" ] } ], "mendeley" : { "formattedCitation" : "(Fu &amp; Costafreda, 2013; McGorry et al., 2014)", "plainTextFormattedCitation" : "(Fu &amp; Costafreda, 2013; McGorry et al., 2014)", "previouslyFormattedCitation" : "(Fu &amp; Costafreda, 2013; McGorry et al., 2014)" }, "properties" : {  }, "schema" : "https://github.com/citation-style-language/schema/raw/master/csl-citation.json" }</w:instrText>
      </w:r>
      <w:r w:rsidR="006F1717" w:rsidRPr="00F4550C">
        <w:rPr>
          <w:rFonts w:ascii="Times New Roman" w:hAnsi="Times New Roman" w:cs="Times New Roman"/>
          <w:sz w:val="24"/>
        </w:rPr>
        <w:fldChar w:fldCharType="separate"/>
      </w:r>
      <w:r w:rsidR="0095437B" w:rsidRPr="00F4550C">
        <w:rPr>
          <w:rFonts w:ascii="Times New Roman" w:hAnsi="Times New Roman" w:cs="Times New Roman"/>
          <w:noProof/>
          <w:sz w:val="24"/>
        </w:rPr>
        <w:t>(Fu &amp; Costafreda, 2013; McGorry et al., 2014)</w:t>
      </w:r>
      <w:r w:rsidR="006F1717" w:rsidRPr="00F4550C">
        <w:rPr>
          <w:rFonts w:ascii="Times New Roman" w:hAnsi="Times New Roman" w:cs="Times New Roman"/>
          <w:sz w:val="24"/>
        </w:rPr>
        <w:fldChar w:fldCharType="end"/>
      </w:r>
      <w:r w:rsidR="006F1717" w:rsidRPr="00F4550C">
        <w:rPr>
          <w:rFonts w:ascii="Times New Roman" w:hAnsi="Times New Roman" w:cs="Times New Roman"/>
          <w:sz w:val="24"/>
        </w:rPr>
        <w:t xml:space="preserve">. </w:t>
      </w:r>
      <w:r w:rsidR="001D2C49" w:rsidRPr="00F4550C">
        <w:rPr>
          <w:rFonts w:ascii="Times New Roman" w:hAnsi="Times New Roman" w:cs="Times New Roman"/>
          <w:sz w:val="24"/>
        </w:rPr>
        <w:t>Still</w:t>
      </w:r>
      <w:r w:rsidR="006F1717" w:rsidRPr="00F4550C">
        <w:rPr>
          <w:rFonts w:ascii="Times New Roman" w:hAnsi="Times New Roman" w:cs="Times New Roman"/>
          <w:sz w:val="24"/>
        </w:rPr>
        <w:t>, in clinical research these biomar</w:t>
      </w:r>
      <w:r w:rsidR="0095437B" w:rsidRPr="00F4550C">
        <w:rPr>
          <w:rFonts w:ascii="Times New Roman" w:hAnsi="Times New Roman" w:cs="Times New Roman"/>
          <w:sz w:val="24"/>
        </w:rPr>
        <w:t xml:space="preserve">kers, be it in EEG, </w:t>
      </w:r>
      <w:proofErr w:type="spellStart"/>
      <w:r w:rsidR="0095437B" w:rsidRPr="00F4550C">
        <w:rPr>
          <w:rFonts w:ascii="Times New Roman" w:hAnsi="Times New Roman" w:cs="Times New Roman"/>
          <w:sz w:val="24"/>
        </w:rPr>
        <w:t>sMRI</w:t>
      </w:r>
      <w:proofErr w:type="spellEnd"/>
      <w:r w:rsidR="0095437B" w:rsidRPr="00F4550C">
        <w:rPr>
          <w:rFonts w:ascii="Times New Roman" w:hAnsi="Times New Roman" w:cs="Times New Roman"/>
          <w:sz w:val="24"/>
        </w:rPr>
        <w:t xml:space="preserve">, fMRI </w:t>
      </w:r>
      <w:r w:rsidR="006F1717" w:rsidRPr="00F4550C">
        <w:rPr>
          <w:rFonts w:ascii="Times New Roman" w:hAnsi="Times New Roman" w:cs="Times New Roman"/>
          <w:sz w:val="24"/>
        </w:rPr>
        <w:t>or in-vitro studies, of either pathological symptoms</w:t>
      </w:r>
      <w:r w:rsidR="0095437B" w:rsidRPr="00F4550C">
        <w:rPr>
          <w:rFonts w:ascii="Times New Roman" w:hAnsi="Times New Roman" w:cs="Times New Roman"/>
          <w:sz w:val="24"/>
        </w:rPr>
        <w:t xml:space="preserve"> or higher cognitive functions </w:t>
      </w:r>
      <w:r w:rsidR="001D2C49" w:rsidRPr="00F4550C">
        <w:rPr>
          <w:rFonts w:ascii="Times New Roman" w:hAnsi="Times New Roman" w:cs="Times New Roman"/>
          <w:sz w:val="24"/>
        </w:rPr>
        <w:t>tend to</w:t>
      </w:r>
      <w:r w:rsidR="0095437B" w:rsidRPr="00F4550C">
        <w:rPr>
          <w:rFonts w:ascii="Times New Roman" w:hAnsi="Times New Roman" w:cs="Times New Roman"/>
          <w:sz w:val="24"/>
        </w:rPr>
        <w:t xml:space="preserve"> be unprecise </w:t>
      </w:r>
      <w:r w:rsidR="0095437B" w:rsidRPr="00F4550C">
        <w:rPr>
          <w:rFonts w:ascii="Times New Roman" w:hAnsi="Times New Roman" w:cs="Times New Roman"/>
          <w:sz w:val="24"/>
        </w:rPr>
        <w:fldChar w:fldCharType="begin" w:fldLock="1"/>
      </w:r>
      <w:r w:rsidR="0095437B" w:rsidRPr="00F4550C">
        <w:rPr>
          <w:rFonts w:ascii="Times New Roman" w:hAnsi="Times New Roman" w:cs="Times New Roman"/>
          <w:sz w:val="24"/>
        </w:rPr>
        <w:instrText>ADDIN CSL_CITATION { "citationItems" : [ { "id" : "ITEM-1", "itemData" : { "DOI" : "10.1159/000443549", "ISSN" : "0972-7531", "PMID" : "27536015", "author" : [ { "dropping-particle" : "", "family" : "Venkatasubramanian", "given" : "Ganesan", "non-dropping-particle" : "", "parse-names" : false, "suffix" : "" }, { "dropping-particle" : "", "family" : "Keshavan", "given" : "Matcheri S", "non-dropping-particle" : "", "parse-names" : false, "suffix" : "" } ], "container-title" : "Annals of neurosciences", "id" : "ITEM-1", "issue" : "1", "issued" : { "date-parts" : [ [ "2016", "3" ] ] }, "page" : "3-5", "publisher" : "Karger Publishers", "title" : "Biomarkers in Psychiatry - A Critique.", "type" : "article-journal", "volume" : "23" }, "uris" : [ "http://www.mendeley.com/documents/?uuid=9a1c3907-7996-3a99-b9f8-813584def801" ] } ], "mendeley" : { "formattedCitation" : "(Venkatasubramanian &amp; Keshavan, 2016)", "plainTextFormattedCitation" : "(Venkatasubramanian &amp; Keshavan, 2016)", "previouslyFormattedCitation" : "(Venkatasubramanian &amp; Keshavan, 2016)" }, "properties" : {  }, "schema" : "https://github.com/citation-style-language/schema/raw/master/csl-citation.json" }</w:instrText>
      </w:r>
      <w:r w:rsidR="0095437B" w:rsidRPr="00F4550C">
        <w:rPr>
          <w:rFonts w:ascii="Times New Roman" w:hAnsi="Times New Roman" w:cs="Times New Roman"/>
          <w:sz w:val="24"/>
        </w:rPr>
        <w:fldChar w:fldCharType="separate"/>
      </w:r>
      <w:r w:rsidR="0095437B" w:rsidRPr="00F4550C">
        <w:rPr>
          <w:rFonts w:ascii="Times New Roman" w:hAnsi="Times New Roman" w:cs="Times New Roman"/>
          <w:noProof/>
          <w:sz w:val="24"/>
        </w:rPr>
        <w:t>(Venkatasubramanian &amp; Keshavan, 2016)</w:t>
      </w:r>
      <w:r w:rsidR="0095437B" w:rsidRPr="00F4550C">
        <w:rPr>
          <w:rFonts w:ascii="Times New Roman" w:hAnsi="Times New Roman" w:cs="Times New Roman"/>
          <w:sz w:val="24"/>
        </w:rPr>
        <w:fldChar w:fldCharType="end"/>
      </w:r>
      <w:r w:rsidR="0095437B" w:rsidRPr="00F4550C">
        <w:rPr>
          <w:rFonts w:ascii="Times New Roman" w:hAnsi="Times New Roman" w:cs="Times New Roman"/>
          <w:sz w:val="24"/>
        </w:rPr>
        <w:t>. This can</w:t>
      </w:r>
      <w:r w:rsidR="002C4D4D" w:rsidRPr="00F4550C">
        <w:rPr>
          <w:rFonts w:ascii="Times New Roman" w:hAnsi="Times New Roman" w:cs="Times New Roman"/>
          <w:sz w:val="24"/>
        </w:rPr>
        <w:t xml:space="preserve"> be</w:t>
      </w:r>
      <w:r w:rsidR="0095437B" w:rsidRPr="00F4550C">
        <w:rPr>
          <w:rFonts w:ascii="Times New Roman" w:hAnsi="Times New Roman" w:cs="Times New Roman"/>
          <w:sz w:val="24"/>
        </w:rPr>
        <w:t xml:space="preserve"> attributed to</w:t>
      </w:r>
      <w:r w:rsidR="001D2C49" w:rsidRPr="00F4550C">
        <w:rPr>
          <w:rFonts w:ascii="Times New Roman" w:hAnsi="Times New Roman" w:cs="Times New Roman"/>
          <w:sz w:val="24"/>
        </w:rPr>
        <w:t xml:space="preserve"> small sample sizes,</w:t>
      </w:r>
      <w:r w:rsidR="0095437B" w:rsidRPr="00F4550C">
        <w:rPr>
          <w:rFonts w:ascii="Times New Roman" w:hAnsi="Times New Roman" w:cs="Times New Roman"/>
          <w:sz w:val="24"/>
        </w:rPr>
        <w:t xml:space="preserve"> symptom overlap in patient groups, a focus on</w:t>
      </w:r>
      <w:r w:rsidR="004300AB" w:rsidRPr="00F4550C">
        <w:rPr>
          <w:rFonts w:ascii="Times New Roman" w:hAnsi="Times New Roman" w:cs="Times New Roman"/>
          <w:sz w:val="24"/>
        </w:rPr>
        <w:t xml:space="preserve"> </w:t>
      </w:r>
      <w:r w:rsidR="004300AB" w:rsidRPr="00F4550C">
        <w:rPr>
          <w:rFonts w:ascii="Times New Roman" w:hAnsi="Times New Roman" w:cs="Times New Roman"/>
          <w:sz w:val="24"/>
        </w:rPr>
        <w:lastRenderedPageBreak/>
        <w:t>purely</w:t>
      </w:r>
      <w:r w:rsidR="00C33C0A" w:rsidRPr="00F4550C">
        <w:rPr>
          <w:rFonts w:ascii="Times New Roman" w:hAnsi="Times New Roman" w:cs="Times New Roman"/>
          <w:sz w:val="24"/>
        </w:rPr>
        <w:t xml:space="preserve"> symptom</w:t>
      </w:r>
      <w:r w:rsidR="004300AB" w:rsidRPr="00F4550C">
        <w:rPr>
          <w:rFonts w:ascii="Times New Roman" w:hAnsi="Times New Roman" w:cs="Times New Roman"/>
          <w:sz w:val="24"/>
        </w:rPr>
        <w:t>-</w:t>
      </w:r>
      <w:r w:rsidR="0095437B" w:rsidRPr="00F4550C">
        <w:rPr>
          <w:rFonts w:ascii="Times New Roman" w:hAnsi="Times New Roman" w:cs="Times New Roman"/>
          <w:sz w:val="24"/>
        </w:rPr>
        <w:t>correlated markers, poor methodology, fundamentally insufficient understanding of the involved cognitive processes or any number of</w:t>
      </w:r>
      <w:r w:rsidR="00C33C0A" w:rsidRPr="00F4550C">
        <w:rPr>
          <w:rFonts w:ascii="Times New Roman" w:hAnsi="Times New Roman" w:cs="Times New Roman"/>
          <w:sz w:val="24"/>
        </w:rPr>
        <w:t xml:space="preserve"> additional</w:t>
      </w:r>
      <w:r w:rsidR="0095437B" w:rsidRPr="00F4550C">
        <w:rPr>
          <w:rFonts w:ascii="Times New Roman" w:hAnsi="Times New Roman" w:cs="Times New Roman"/>
          <w:sz w:val="24"/>
        </w:rPr>
        <w:t xml:space="preserve"> flaws</w:t>
      </w:r>
      <w:r w:rsidR="00974DF8" w:rsidRPr="00F4550C">
        <w:rPr>
          <w:rFonts w:ascii="Times New Roman" w:hAnsi="Times New Roman" w:cs="Times New Roman"/>
          <w:sz w:val="24"/>
        </w:rPr>
        <w:t xml:space="preserve"> </w:t>
      </w:r>
      <w:r w:rsidR="00974DF8" w:rsidRPr="00F4550C">
        <w:rPr>
          <w:rFonts w:ascii="Times New Roman" w:hAnsi="Times New Roman" w:cs="Times New Roman"/>
          <w:sz w:val="24"/>
        </w:rPr>
        <w:fldChar w:fldCharType="begin" w:fldLock="1"/>
      </w:r>
      <w:r w:rsidR="00974DF8" w:rsidRPr="00F4550C">
        <w:rPr>
          <w:rFonts w:ascii="Times New Roman" w:hAnsi="Times New Roman" w:cs="Times New Roman"/>
          <w:sz w:val="24"/>
        </w:rPr>
        <w:instrText>ADDIN CSL_CITATION { "citationItems" : [ { "id" : "ITEM-1", "itemData" : { "DOI" : "10.1002/hbm.23486", "ISSN" : "1097-0193", "PMID" : "28067006", "abstract" : "Functional magnetic resonance imaging (fMRI) studies in psychiatry use various tasks to identify case-control differences in the patterns of task-related brain activation. Differently activated regions are often ascribed disorder-specific functions in an attempt to link disease expression and brain function. We undertook a systematic meta-analysis of data from task-fMRI studies to examine the effect of diagnosis and study design on the spatial distribution and direction of case-control differences on brain activation. We mapped to atlas regions coordinates of case-control differences derived from 537 task-fMRI studies in schizophrenia, bipolar disorder, major depressive disorder, anxiety disorders, and obsessive compulsive disorder comprising observations derived from 21,427 participants. The fMRI tasks were classified according to the Research Domain Criteria (RDoC). We investigated whether diagnosis, RDoC domain or construct and use of regions-of-interest or whole-brain analyses influenced the neuroanatomical pattern of results. When considering all primary studies, we found an effect of diagnosis for the amygdala and caudate nucleus and an effect of RDoC domains and constructs for the amygdala, hippocampus, putamen and nucleus accumbens. In contrast, whole-brain studies did not identify any significant effect of diagnosis or RDoC domain or construct. These results resonate with prior reports of common brain structural and genetic underpinnings across these disorders and caution against attributing undue specificity to brain functional changes when forming explanatory models of psychiatric disorders. Hum Brain Mapp 38:1846-1864, 2017. \u00a9 2017 Wiley Periodicals, Inc.", "author" : [ { "dropping-particle" : "", "family" : "Sprooten", "given" : "Emma", "non-dropping-particle" : "", "parse-names" : false, "suffix" : "" }, { "dropping-particle" : "", "family" : "Rasgon", "given" : "Alexander", "non-dropping-particle" : "", "parse-names" : false, "suffix" : "" }, { "dropping-particle" : "", "family" : "Goodman", "given" : "Morgan", "non-dropping-particle" : "", "parse-names" : false, "suffix" : "" }, { "dropping-particle" : "", "family" : "Carlin", "given" : "Ariella", "non-dropping-particle" : "", "parse-names" : false, "suffix" : "" }, { "dropping-particle" : "", "family" : "Leibu", "given" : "Evan", "non-dropping-particle" : "", "parse-names" : false, "suffix" : "" }, { "dropping-particle" : "", "family" : "Lee", "given" : "Won Hee", "non-dropping-particle" : "", "parse-names" : false, "suffix" : "" }, { "dropping-particle" : "", "family" : "Frangou", "given" : "Sophia", "non-dropping-particle" : "", "parse-names" : false, "suffix" : "" } ], "container-title" : "Human brain mapping", "id" : "ITEM-1", "issue" : "4", "issued" : { "date-parts" : [ [ "2017", "4" ] ] }, "page" : "1846-1864", "publisher" : "Wiley-Blackwell", "title" : "Addressing reverse inference in psychiatric neuroimaging: Meta-analyses of task-related brain activation in common mental disorders.", "type" : "article-journal", "volume" : "38" }, "uris" : [ "http://www.mendeley.com/documents/?uuid=ae36976f-7866-3c65-898b-7e1110519d80" ] } ], "mendeley" : { "formattedCitation" : "(Sprooten et al., 2017)", "plainTextFormattedCitation" : "(Sprooten et al., 2017)", "previouslyFormattedCitation" : "(Sprooten et al., 2017)" }, "properties" : {  }, "schema" : "https://github.com/citation-style-language/schema/raw/master/csl-citation.json" }</w:instrText>
      </w:r>
      <w:r w:rsidR="00974DF8" w:rsidRPr="00F4550C">
        <w:rPr>
          <w:rFonts w:ascii="Times New Roman" w:hAnsi="Times New Roman" w:cs="Times New Roman"/>
          <w:sz w:val="24"/>
        </w:rPr>
        <w:fldChar w:fldCharType="separate"/>
      </w:r>
      <w:r w:rsidR="00974DF8" w:rsidRPr="00F4550C">
        <w:rPr>
          <w:rFonts w:ascii="Times New Roman" w:hAnsi="Times New Roman" w:cs="Times New Roman"/>
          <w:noProof/>
          <w:sz w:val="24"/>
        </w:rPr>
        <w:t>(Sprooten et al., 2017)</w:t>
      </w:r>
      <w:r w:rsidR="00974DF8" w:rsidRPr="00F4550C">
        <w:rPr>
          <w:rFonts w:ascii="Times New Roman" w:hAnsi="Times New Roman" w:cs="Times New Roman"/>
          <w:sz w:val="24"/>
        </w:rPr>
        <w:fldChar w:fldCharType="end"/>
      </w:r>
      <w:r w:rsidR="0095437B" w:rsidRPr="00F4550C">
        <w:rPr>
          <w:rFonts w:ascii="Times New Roman" w:hAnsi="Times New Roman" w:cs="Times New Roman"/>
          <w:sz w:val="24"/>
        </w:rPr>
        <w:t xml:space="preserve">. </w:t>
      </w:r>
      <w:r w:rsidR="004300AB" w:rsidRPr="00F4550C">
        <w:rPr>
          <w:rFonts w:ascii="Times New Roman" w:hAnsi="Times New Roman" w:cs="Times New Roman"/>
          <w:sz w:val="24"/>
        </w:rPr>
        <w:t xml:space="preserve"> </w:t>
      </w:r>
    </w:p>
    <w:p w14:paraId="10E62FC9" w14:textId="6386EC2A" w:rsidR="00E07E5D" w:rsidRPr="00F4550C" w:rsidRDefault="00E07E5D" w:rsidP="00420FB1">
      <w:pPr>
        <w:spacing w:after="0" w:line="360" w:lineRule="auto"/>
        <w:ind w:firstLine="425"/>
        <w:jc w:val="both"/>
        <w:rPr>
          <w:rFonts w:ascii="Times New Roman" w:hAnsi="Times New Roman" w:cs="Times New Roman"/>
          <w:sz w:val="24"/>
        </w:rPr>
      </w:pPr>
      <w:r w:rsidRPr="00F4550C">
        <w:rPr>
          <w:rFonts w:ascii="Times New Roman" w:hAnsi="Times New Roman" w:cs="Times New Roman"/>
          <w:sz w:val="24"/>
        </w:rPr>
        <w:t xml:space="preserve">A </w:t>
      </w:r>
      <w:r w:rsidR="00E506E0" w:rsidRPr="00F4550C">
        <w:rPr>
          <w:rFonts w:ascii="Times New Roman" w:hAnsi="Times New Roman" w:cs="Times New Roman"/>
          <w:sz w:val="24"/>
        </w:rPr>
        <w:t>reliable</w:t>
      </w:r>
      <w:r w:rsidRPr="00F4550C">
        <w:rPr>
          <w:rFonts w:ascii="Times New Roman" w:hAnsi="Times New Roman" w:cs="Times New Roman"/>
          <w:sz w:val="24"/>
        </w:rPr>
        <w:t xml:space="preserve"> way to combat these issues is to refine methodologies by either perfecting existing procedures, such as pre-processing or higher statistical analyses,</w:t>
      </w:r>
      <w:r w:rsidR="00736D62" w:rsidRPr="00F4550C">
        <w:rPr>
          <w:rFonts w:ascii="Times New Roman" w:hAnsi="Times New Roman" w:cs="Times New Roman"/>
          <w:sz w:val="24"/>
        </w:rPr>
        <w:t xml:space="preserve"> taking advantage of emerging approaches for handling vast amounts of data (i.e.</w:t>
      </w:r>
      <w:r w:rsidR="00026DB5" w:rsidRPr="00F4550C">
        <w:rPr>
          <w:rFonts w:ascii="Times New Roman" w:hAnsi="Times New Roman" w:cs="Times New Roman"/>
          <w:sz w:val="24"/>
        </w:rPr>
        <w:t>,</w:t>
      </w:r>
      <w:r w:rsidR="00736D62" w:rsidRPr="00F4550C">
        <w:rPr>
          <w:rFonts w:ascii="Times New Roman" w:hAnsi="Times New Roman" w:cs="Times New Roman"/>
          <w:sz w:val="24"/>
        </w:rPr>
        <w:t xml:space="preserve"> machine learning)</w:t>
      </w:r>
      <w:r w:rsidRPr="00F4550C">
        <w:rPr>
          <w:rFonts w:ascii="Times New Roman" w:hAnsi="Times New Roman" w:cs="Times New Roman"/>
          <w:sz w:val="24"/>
        </w:rPr>
        <w:t xml:space="preserve"> or by enriching study designs with multiple methods </w:t>
      </w:r>
      <w:r w:rsidRPr="00F4550C">
        <w:rPr>
          <w:rFonts w:ascii="Times New Roman" w:hAnsi="Times New Roman" w:cs="Times New Roman"/>
          <w:sz w:val="24"/>
        </w:rPr>
        <w:fldChar w:fldCharType="begin" w:fldLock="1"/>
      </w:r>
      <w:r w:rsidRPr="00F4550C">
        <w:rPr>
          <w:rFonts w:ascii="Times New Roman" w:hAnsi="Times New Roman" w:cs="Times New Roman"/>
          <w:sz w:val="24"/>
        </w:rPr>
        <w:instrText>ADDIN CSL_CITATION { "citationItems" : [ { "id" : "ITEM-1", "itemData" : { "DOI" : "10.1177/070674371305800904", "ISSN" : "0706-7437", "author" : [ { "dropping-particle" : "", "family" : "Fu", "given" : "Cynthia H Y", "non-dropping-particle" : "", "parse-names" : false, "suffix" : "" }, { "dropping-particle" : "", "family" : "Costafreda", "given" : "Sergi G", "non-dropping-particle" : "", "parse-names" : false, "suffix" : "" } ], "container-title" : "The Canadian Journal of Psychiatry", "id" : "ITEM-1", "issue" : "9", "issued" : { "date-parts" : [ [ "2013", "9" ] ] }, "page" : "499-508", "title" : "Neuroimaging-Based Biomarkers in Psychiatry: Clinical Opportunities of a Paradigm Shift", "type" : "article-journal", "volume" : "58" }, "uris" : [ "http://www.mendeley.com/documents/?uuid=69238028-f3d4-3359-aad0-3e5d83a3c021" ] } ], "mendeley" : { "formattedCitation" : "(Fu &amp; Costafreda, 2013)", "plainTextFormattedCitation" : "(Fu &amp; Costafreda, 2013)", "previouslyFormattedCitation" : "(Fu &amp; Costafreda, 2013)" }, "properties" : {  }, "schema" : "https://github.com/citation-style-language/schema/raw/master/csl-citation.json" }</w:instrText>
      </w:r>
      <w:r w:rsidRPr="00F4550C">
        <w:rPr>
          <w:rFonts w:ascii="Times New Roman" w:hAnsi="Times New Roman" w:cs="Times New Roman"/>
          <w:sz w:val="24"/>
        </w:rPr>
        <w:fldChar w:fldCharType="separate"/>
      </w:r>
      <w:r w:rsidRPr="00F4550C">
        <w:rPr>
          <w:rFonts w:ascii="Times New Roman" w:hAnsi="Times New Roman" w:cs="Times New Roman"/>
          <w:noProof/>
          <w:sz w:val="24"/>
        </w:rPr>
        <w:t>(Fu &amp; Costafreda, 2013)</w:t>
      </w:r>
      <w:r w:rsidRPr="00F4550C">
        <w:rPr>
          <w:rFonts w:ascii="Times New Roman" w:hAnsi="Times New Roman" w:cs="Times New Roman"/>
          <w:sz w:val="24"/>
        </w:rPr>
        <w:fldChar w:fldCharType="end"/>
      </w:r>
      <w:r w:rsidRPr="00F4550C">
        <w:rPr>
          <w:rFonts w:ascii="Times New Roman" w:hAnsi="Times New Roman" w:cs="Times New Roman"/>
          <w:sz w:val="24"/>
        </w:rPr>
        <w:t xml:space="preserve">. </w:t>
      </w:r>
      <w:r w:rsidR="00EF4405" w:rsidRPr="00F4550C">
        <w:rPr>
          <w:rFonts w:ascii="Times New Roman" w:hAnsi="Times New Roman" w:cs="Times New Roman"/>
          <w:sz w:val="24"/>
        </w:rPr>
        <w:t>Through these innovations</w:t>
      </w:r>
      <w:r w:rsidRPr="00F4550C">
        <w:rPr>
          <w:rFonts w:ascii="Times New Roman" w:hAnsi="Times New Roman" w:cs="Times New Roman"/>
          <w:sz w:val="24"/>
        </w:rPr>
        <w:t xml:space="preserve"> the consistency of clinical and non-clinical, neuronal correlates can be assessed and evaluated. Hence, combining methods is not only a promising scientific paradigm shift for basic research, but also for clinical applications. Better </w:t>
      </w:r>
      <w:r w:rsidR="00DC140E" w:rsidRPr="00F4550C">
        <w:rPr>
          <w:rFonts w:ascii="Times New Roman" w:hAnsi="Times New Roman" w:cs="Times New Roman"/>
          <w:sz w:val="24"/>
        </w:rPr>
        <w:t>characterizing</w:t>
      </w:r>
      <w:r w:rsidRPr="00F4550C">
        <w:rPr>
          <w:rFonts w:ascii="Times New Roman" w:hAnsi="Times New Roman" w:cs="Times New Roman"/>
          <w:sz w:val="24"/>
        </w:rPr>
        <w:t xml:space="preserve"> the sensitivity and discriminatory power for specific pathologies or their development might </w:t>
      </w:r>
      <w:r w:rsidR="006A0A3E" w:rsidRPr="00F4550C">
        <w:rPr>
          <w:rFonts w:ascii="Times New Roman" w:hAnsi="Times New Roman" w:cs="Times New Roman"/>
          <w:sz w:val="24"/>
        </w:rPr>
        <w:t>allow for</w:t>
      </w:r>
      <w:r w:rsidRPr="00F4550C">
        <w:rPr>
          <w:rFonts w:ascii="Times New Roman" w:hAnsi="Times New Roman" w:cs="Times New Roman"/>
          <w:sz w:val="24"/>
        </w:rPr>
        <w:t xml:space="preserve"> more precise prognoses</w:t>
      </w:r>
      <w:r w:rsidR="0091483B" w:rsidRPr="00F4550C">
        <w:rPr>
          <w:rFonts w:ascii="Times New Roman" w:hAnsi="Times New Roman" w:cs="Times New Roman"/>
          <w:sz w:val="24"/>
        </w:rPr>
        <w:t xml:space="preserve"> </w:t>
      </w:r>
      <w:r w:rsidR="0091483B" w:rsidRPr="00F4550C">
        <w:rPr>
          <w:rFonts w:ascii="Times New Roman" w:hAnsi="Times New Roman" w:cs="Times New Roman"/>
          <w:sz w:val="24"/>
        </w:rPr>
        <w:fldChar w:fldCharType="begin" w:fldLock="1"/>
      </w:r>
      <w:r w:rsidR="0091483B" w:rsidRPr="00F4550C">
        <w:rPr>
          <w:rFonts w:ascii="Times New Roman" w:hAnsi="Times New Roman" w:cs="Times New Roman"/>
          <w:sz w:val="24"/>
        </w:rPr>
        <w:instrText>ADDIN CSL_CITATION { "citationItems" : [ { "id" : "ITEM-1", "itemData" : { "DOI" : "10.1016/j.neuroimage.2010.05.023", "abstract" : "a b s t r a c t There is rapidly accumulating evidence that the application of machine learning classification to neuroimaging measurements may be valuable for the development of diagnostic and prognostic prediction tools in psychiatry. However, current methods do not produce a measure of the reliability of the predictions. Knowing the risk of the error associated with a given prediction is essential for the development of neuroimaging-based clinical tools. We propose a general probabilistic classification method to produce measures of confidence for magnetic resonance imaging (MRI) data. We describe the application of transductive conformal predictor (TCP) to MRI images. TCP generates the most likely prediction and a valid measure of confidence, as well as the set of all possible predictions for a given confidence level. We present the theoretical motivation for TCP, and we have applied TCP to structural and functional MRI data in patients and healthy controls to investigate diagnostic and prognostic prediction in depression. We verify that TCP predictions are as accurate as those obtained with more standard machine learning methods, such as support vector machine, while providing the additional benefit of a valid measure of confidence for each prediction.", "author" : [ { "dropping-particle" : "", "family" : "Nouretdinov", "given" : "Ilia", "non-dropping-particle" : "", "parse-names" : false, "suffix" : "" }, { "dropping-particle" : "", "family" : "Costafreda", "given" : "Sergi G", "non-dropping-particle" : "", "parse-names" : false, "suffix" : "" }, { "dropping-particle" : "", "family" : "Gammerman", "given" : "Alexander", "non-dropping-particle" : "", "parse-names" : false, "suffix" : "" }, { "dropping-particle" : "", "family" : "Chervonenkis", "given" : "Alexey", "non-dropping-particle" : "", "parse-names" : false, "suffix" : "" }, { "dropping-particle" : "", "family" : "Vovk", "given" : "Vladimir", "non-dropping-particle" : "", "parse-names" : false, "suffix" : "" }, { "dropping-particle" : "", "family" : "Vapnik", "given" : "Vladimir", "non-dropping-particle" : "", "parse-names" : false, "suffix" : "" }, { "dropping-particle" : "", "family" : "Fu", "given" : "Cynthia H Y", "non-dropping-particle" : "", "parse-names" : false, "suffix" : "" } ], "container-title" : "NeuroImage", "id" : "ITEM-1", "issued" : { "date-parts" : [ [ "2010" ] ] }, "title" : "Machine learning classification with confidence: Application of transductive conformal predictors to MRI-based diagnostic and prognostic markers in depression", "type" : "article-journal" }, "uris" : [ "http://www.mendeley.com/documents/?uuid=d2f553c3-73c3-3f94-8231-46600abc6f2e" ] } ], "mendeley" : { "formattedCitation" : "(Nouretdinov et al., 2010)", "plainTextFormattedCitation" : "(Nouretdinov et al., 2010)", "previouslyFormattedCitation" : "(Nouretdinov et al., 2010)" }, "properties" : {  }, "schema" : "https://github.com/citation-style-language/schema/raw/master/csl-citation.json" }</w:instrText>
      </w:r>
      <w:r w:rsidR="0091483B" w:rsidRPr="00F4550C">
        <w:rPr>
          <w:rFonts w:ascii="Times New Roman" w:hAnsi="Times New Roman" w:cs="Times New Roman"/>
          <w:sz w:val="24"/>
        </w:rPr>
        <w:fldChar w:fldCharType="separate"/>
      </w:r>
      <w:r w:rsidR="0091483B" w:rsidRPr="00F4550C">
        <w:rPr>
          <w:rFonts w:ascii="Times New Roman" w:hAnsi="Times New Roman" w:cs="Times New Roman"/>
          <w:noProof/>
          <w:sz w:val="24"/>
        </w:rPr>
        <w:t>(Nouretdinov et al., 2010)</w:t>
      </w:r>
      <w:r w:rsidR="0091483B" w:rsidRPr="00F4550C">
        <w:rPr>
          <w:rFonts w:ascii="Times New Roman" w:hAnsi="Times New Roman" w:cs="Times New Roman"/>
          <w:sz w:val="24"/>
        </w:rPr>
        <w:fldChar w:fldCharType="end"/>
      </w:r>
      <w:r w:rsidR="002A6B84" w:rsidRPr="00F4550C">
        <w:rPr>
          <w:rFonts w:ascii="Times New Roman" w:hAnsi="Times New Roman" w:cs="Times New Roman"/>
          <w:sz w:val="24"/>
        </w:rPr>
        <w:t xml:space="preserve">, predicting treatment responsiveness </w:t>
      </w:r>
      <w:r w:rsidR="002A6B84" w:rsidRPr="00F4550C">
        <w:rPr>
          <w:rFonts w:ascii="Times New Roman" w:hAnsi="Times New Roman" w:cs="Times New Roman"/>
          <w:sz w:val="24"/>
        </w:rPr>
        <w:fldChar w:fldCharType="begin" w:fldLock="1"/>
      </w:r>
      <w:r w:rsidR="002A6B84" w:rsidRPr="00F4550C">
        <w:rPr>
          <w:rFonts w:ascii="Times New Roman" w:hAnsi="Times New Roman" w:cs="Times New Roman"/>
          <w:sz w:val="24"/>
        </w:rPr>
        <w:instrText>ADDIN CSL_CITATION { "citationItems" : [ { "id" : "ITEM-1", "itemData" : { "abstract" : "Objective: This study examined the treatment response of patients with first-episode schizophrenia and schizoaffective disorder and potential predictors of response. Method: First-episode patients were assessed on measures of psychopathology, cognition, social functioning, and biological parameters and treated according to a standardized algorithm. Results: One hundred eighteen patients (52% male, mean age 25.2 years) entered the study. The cumulative percentage of patients responding by 1 year was 87%; the median time to response was 9 weeks. The following variables were significantly associated with less likelihood of response to treatment: male sex, obstetric complications, more severe hallucinations and delusions, poorer attention at baseline, and the development of parkin-sonism during antipsychotic treatment. Variables not significantly related to treatment re-sponse were diagnosis (schizophrenia versus schizoaffective disorder), premorbid func-tioning, duration of psychotic symptoms prior to study entry, baseline disorganization, negative and depressive symptoms, baseline motor function, akathisia and dystonia during treatment, growth hormone and homovanillic acid measures, psychotic symptom activation to methylphenidate, and magnetic resonance measures. Conclusions: Patients with first-episode schizophrenia and schizoaffective disorder have high rates of response to antip-sychotic treatment; there are specific clinical and pathobiologic predictors of response. (Am J Psychiatry 1999; 156:544\u2013549) Treatment studies of first-episode schizophrenia are", "author" : [ { "dropping-particle" : "", "family" : "Robinson", "given" : "Delbert G", "non-dropping-particle" : "", "parse-names" : false, "suffix" : "" }, { "dropping-particle" : "", "family" : "Woerner", "given" : "Margaret G", "non-dropping-particle" : "", "parse-names" : false, "suffix" : "" }, { "dropping-particle" : "", "family" : "Alvir", "given" : "Jose Ma J", "non-dropping-particle" : "", "parse-names" : false, "suffix" : "" }, { "dropping-particle" : "", "family" : "Geisler", "given" : "Stephen", "non-dropping-particle" : "", "parse-names" : false, "suffix" : "" }, { "dropping-particle" : "", "family" : "Koreen", "given" : "Amy", "non-dropping-particle" : "", "parse-names" : false, "suffix" : "" }, { "dropping-particle" : "", "family" : "Sheitman", "given" : "Brian", "non-dropping-particle" : "", "parse-names" : false, "suffix" : "" }, { "dropping-particle" : "", "family" : "Chakos", "given" : "Miranda", "non-dropping-particle" : "", "parse-names" : false, "suffix" : "" }, { "dropping-particle" : "", "family" : "Mayerhoff", "given" : "David", "non-dropping-particle" : "", "parse-names" : false, "suffix" : "" }, { "dropping-particle" : "", "family" : "Bilder", "given" : "Robert", "non-dropping-particle" : "", "parse-names" : false, "suffix" : "" }, { "dropping-particle" : "", "family" : "Goldman", "given" : "Robert", "non-dropping-particle" : "", "parse-names" : false, "suffix" : "" }, { "dropping-particle" : "", "family" : "Lieberman", "given" : "A", "non-dropping-particle" : "", "parse-names" : false, "suffix" : "" } ], "container-title" : "Am J Psychiatry", "id" : "ITEM-1", "issued" : { "date-parts" : [ [ "1999" ] ] }, "title" : "Predictors of Treatment Response From a First Episode of Schizophrenia or Schizoaffective Disorder", "type" : "article-journal", "volume" : "1564" }, "uris" : [ "http://www.mendeley.com/documents/?uuid=1a48e5ab-580e-3e27-8b69-e13c69f5be4d" ] }, { "id" : "ITEM-2", "itemData" : { "DOI" : "10.1093/brain/awh526", "ISSN" : "1460-2156", "author" : [ { "dropping-particle" : "", "family" : "Ances", "given" : "Beau M.", "non-dropping-particle" : "", "parse-names" : false, "suffix" : "" }, { "dropping-particle" : "", "family" : "Vitaliani", "given" : "Roberta", "non-dropping-particle" : "", "parse-names" : false, "suffix" : "" }, { "dropping-particle" : "", "family" : "Taylor", "given" : "Robert A.", "non-dropping-particle" : "", "parse-names" : false, "suffix" : "" }, { "dropping-particle" : "", "family" : "Liebeskind", "given" : "David S.", "non-dropping-particle" : "", "parse-names" : false, "suffix" : "" }, { "dropping-particle" : "", "family" : "Voloschin", "given" : "Alfredo", "non-dropping-particle" : "", "parse-names" : false, "suffix" : "" }, { "dropping-particle" : "", "family" : "Houghton", "given" : "David J.", "non-dropping-particle" : "", "parse-names" : false, "suffix" : "" }, { "dropping-particle" : "", "family" : "Galetta", "given" : "Steven L.", "non-dropping-particle" : "", "parse-names" : false, "suffix" : "" }, { "dropping-particle" : "", "family" : "Dichter", "given" : "Marc", "non-dropping-particle" : "", "parse-names" : false, "suffix" : "" }, { "dropping-particle" : "", "family" : "Alavi", "given" : "Abass", "non-dropping-particle" : "", "parse-names" : false, "suffix" : "" }, { "dropping-particle" : "", "family" : "Rosenfeld", "given" : "Myrna R.", "non-dropping-particle" : "", "parse-names" : false, "suffix" : "" }, { "dropping-particle" : "", "family" : "Dalmau", "given" : "Josep", "non-dropping-particle" : "", "parse-names" : false, "suffix" : "" } ], "container-title" : "Brain", "id" : "ITEM-2", "issue" : "8", "issued" : { "date-parts" : [ [ "2005", "8", "1" ] ] }, "page" : "1764-1777", "publisher" : "Oxford University Press", "title" : "Treatment-responsive limbic encephalitis identified by neuropil antibodies: MRI and PET correlates", "type" : "article-journal", "volume" : "128" }, "uris" : [ "http://www.mendeley.com/documents/?uuid=98be837e-3b81-354d-9179-8320e49a6cf5" ] } ], "mendeley" : { "formattedCitation" : "(Ances et al., 2005; Robinson et al., 1999)", "plainTextFormattedCitation" : "(Ances et al., 2005; Robinson et al., 1999)", "previouslyFormattedCitation" : "(Ances et al., 2005; Robinson et al., 1999)" }, "properties" : {  }, "schema" : "https://github.com/citation-style-language/schema/raw/master/csl-citation.json" }</w:instrText>
      </w:r>
      <w:r w:rsidR="002A6B84" w:rsidRPr="00F4550C">
        <w:rPr>
          <w:rFonts w:ascii="Times New Roman" w:hAnsi="Times New Roman" w:cs="Times New Roman"/>
          <w:sz w:val="24"/>
        </w:rPr>
        <w:fldChar w:fldCharType="separate"/>
      </w:r>
      <w:r w:rsidR="002A6B84" w:rsidRPr="00F4550C">
        <w:rPr>
          <w:rFonts w:ascii="Times New Roman" w:hAnsi="Times New Roman" w:cs="Times New Roman"/>
          <w:noProof/>
          <w:sz w:val="24"/>
        </w:rPr>
        <w:t>(Ances et al., 2005; Robinson et al., 1999)</w:t>
      </w:r>
      <w:r w:rsidR="002A6B84" w:rsidRPr="00F4550C">
        <w:rPr>
          <w:rFonts w:ascii="Times New Roman" w:hAnsi="Times New Roman" w:cs="Times New Roman"/>
          <w:sz w:val="24"/>
        </w:rPr>
        <w:fldChar w:fldCharType="end"/>
      </w:r>
      <w:r w:rsidRPr="00F4550C">
        <w:rPr>
          <w:rFonts w:ascii="Times New Roman" w:hAnsi="Times New Roman" w:cs="Times New Roman"/>
          <w:sz w:val="24"/>
        </w:rPr>
        <w:t xml:space="preserve"> or even </w:t>
      </w:r>
      <w:r w:rsidR="006A0A3E" w:rsidRPr="00F4550C">
        <w:rPr>
          <w:rFonts w:ascii="Times New Roman" w:hAnsi="Times New Roman" w:cs="Times New Roman"/>
          <w:sz w:val="24"/>
        </w:rPr>
        <w:t>more effective screening methods</w:t>
      </w:r>
      <w:r w:rsidR="0091483B" w:rsidRPr="00F4550C">
        <w:rPr>
          <w:rFonts w:ascii="Times New Roman" w:hAnsi="Times New Roman" w:cs="Times New Roman"/>
          <w:sz w:val="24"/>
        </w:rPr>
        <w:t xml:space="preserve"> </w:t>
      </w:r>
      <w:r w:rsidR="0091483B" w:rsidRPr="00F4550C">
        <w:rPr>
          <w:rFonts w:ascii="Times New Roman" w:hAnsi="Times New Roman" w:cs="Times New Roman"/>
          <w:sz w:val="24"/>
        </w:rPr>
        <w:fldChar w:fldCharType="begin" w:fldLock="1"/>
      </w:r>
      <w:r w:rsidR="0091483B" w:rsidRPr="00F4550C">
        <w:rPr>
          <w:rFonts w:ascii="Times New Roman" w:hAnsi="Times New Roman" w:cs="Times New Roman"/>
          <w:sz w:val="24"/>
        </w:rPr>
        <w:instrText>ADDIN CSL_CITATION { "citationItems" : [ { "id" : "ITEM-1", "itemData" : { "DOI" : "10.1192/bjp.186.1.18", "abstract" : "Background Background The hypothesis that The hypothesis that schizophrenia is neurodevelopmental was schizophrenia is neurodevelopmental was investigated in a prospective study of investigated in a prospective study of young people with a postulated10^15% young people with a postulated10^15% risk for the development of schizophrenia. risk for the development of schizophrenia.", "author" : [ { "dropping-particle" : "", "family" : "Johnstone", "given" : "Eve C", "non-dropping-particle" : "", "parse-names" : false, "suffix" : "" }, { "dropping-particle" : "", "family" : "Ebmeier", "given" : "Klaus P", "non-dropping-particle" : "", "parse-names" : false, "suffix" : "" }, { "dropping-particle" : "", "family" : "Miller", "given" : "Patrick", "non-dropping-particle" : "", "parse-names" : false, "suffix" : "" }, { "dropping-particle" : "", "family" : "Owens", "given" : "David G C", "non-dropping-particle" : "", "parse-names" : false, "suffix" : "" }, { "dropping-particle" : "", "family" : "Lawrie", "given" : "Stephen M", "non-dropping-particle" : "", "parse-names" : false, "suffix" : "" } ], "container-title" : "The British Journal of Psychiatry", "id" : "ITEM-1", "issued" : { "date-parts" : [ [ "2005" ] ] }, "page" : "18-25", "title" : "Predicting schizophrenia: findings from the Edinburgh High-Risk", "type" : "article-journal", "volume" : "186" }, "uris" : [ "http://www.mendeley.com/documents/?uuid=6cc2d73d-52e2-3cfb-b52c-4e296da0f5b3" ] } ], "mendeley" : { "formattedCitation" : "(Johnstone, Ebmeier, Miller, Owens, &amp; Lawrie, 2005)", "plainTextFormattedCitation" : "(Johnstone, Ebmeier, Miller, Owens, &amp; Lawrie, 2005)", "previouslyFormattedCitation" : "(Johnstone, Ebmeier, Miller, Owens, &amp; Lawrie, 2005)" }, "properties" : {  }, "schema" : "https://github.com/citation-style-language/schema/raw/master/csl-citation.json" }</w:instrText>
      </w:r>
      <w:r w:rsidR="0091483B" w:rsidRPr="00F4550C">
        <w:rPr>
          <w:rFonts w:ascii="Times New Roman" w:hAnsi="Times New Roman" w:cs="Times New Roman"/>
          <w:sz w:val="24"/>
        </w:rPr>
        <w:fldChar w:fldCharType="separate"/>
      </w:r>
      <w:r w:rsidR="0091483B" w:rsidRPr="00F4550C">
        <w:rPr>
          <w:rFonts w:ascii="Times New Roman" w:hAnsi="Times New Roman" w:cs="Times New Roman"/>
          <w:noProof/>
          <w:sz w:val="24"/>
        </w:rPr>
        <w:t>(Johnstone, Ebmeier, Miller, Owens, &amp; Lawrie, 2005)</w:t>
      </w:r>
      <w:r w:rsidR="0091483B" w:rsidRPr="00F4550C">
        <w:rPr>
          <w:rFonts w:ascii="Times New Roman" w:hAnsi="Times New Roman" w:cs="Times New Roman"/>
          <w:sz w:val="24"/>
        </w:rPr>
        <w:fldChar w:fldCharType="end"/>
      </w:r>
      <w:r w:rsidR="006A0A3E" w:rsidRPr="00F4550C">
        <w:rPr>
          <w:rFonts w:ascii="Times New Roman" w:hAnsi="Times New Roman" w:cs="Times New Roman"/>
          <w:sz w:val="24"/>
        </w:rPr>
        <w:t xml:space="preserve"> in psychiatry.</w:t>
      </w:r>
    </w:p>
    <w:p w14:paraId="69C3E0FF" w14:textId="77777777" w:rsidR="006F1717" w:rsidRPr="00F4550C" w:rsidRDefault="006F1717" w:rsidP="00420FB1">
      <w:pPr>
        <w:spacing w:after="0" w:line="360" w:lineRule="auto"/>
        <w:ind w:firstLine="425"/>
        <w:jc w:val="both"/>
        <w:rPr>
          <w:rFonts w:ascii="Times New Roman" w:hAnsi="Times New Roman" w:cs="Times New Roman"/>
          <w:sz w:val="24"/>
        </w:rPr>
      </w:pPr>
    </w:p>
    <w:p w14:paraId="19CCA538" w14:textId="69A3F3FB" w:rsidR="006A1C63" w:rsidRPr="00F4550C" w:rsidRDefault="006A1C63" w:rsidP="006A1C63">
      <w:pPr>
        <w:pStyle w:val="Heading2"/>
        <w:jc w:val="both"/>
        <w:rPr>
          <w:rFonts w:ascii="Times New Roman" w:hAnsi="Times New Roman" w:cs="Times New Roman"/>
          <w:color w:val="auto"/>
          <w:sz w:val="28"/>
          <w:szCs w:val="28"/>
        </w:rPr>
      </w:pPr>
      <w:bookmarkStart w:id="30" w:name="_Toc508189743"/>
      <w:r w:rsidRPr="00F4550C">
        <w:rPr>
          <w:rFonts w:ascii="Times New Roman" w:hAnsi="Times New Roman" w:cs="Times New Roman"/>
          <w:color w:val="auto"/>
          <w:sz w:val="28"/>
          <w:szCs w:val="28"/>
        </w:rPr>
        <w:t xml:space="preserve">1.2 </w:t>
      </w:r>
      <w:r w:rsidR="008A7769" w:rsidRPr="00F4550C">
        <w:rPr>
          <w:rFonts w:ascii="Times New Roman" w:hAnsi="Times New Roman" w:cs="Times New Roman"/>
          <w:color w:val="auto"/>
          <w:sz w:val="28"/>
          <w:szCs w:val="28"/>
        </w:rPr>
        <w:t>Multivariate and a</w:t>
      </w:r>
      <w:r w:rsidR="005811C0" w:rsidRPr="00F4550C">
        <w:rPr>
          <w:rFonts w:ascii="Times New Roman" w:hAnsi="Times New Roman" w:cs="Times New Roman"/>
          <w:color w:val="auto"/>
          <w:sz w:val="28"/>
          <w:szCs w:val="28"/>
        </w:rPr>
        <w:t xml:space="preserve">symmetric EEG and fMRI </w:t>
      </w:r>
      <w:r w:rsidR="008A7769" w:rsidRPr="00F4550C">
        <w:rPr>
          <w:rFonts w:ascii="Times New Roman" w:hAnsi="Times New Roman" w:cs="Times New Roman"/>
          <w:color w:val="auto"/>
          <w:sz w:val="28"/>
          <w:szCs w:val="28"/>
        </w:rPr>
        <w:t>data integration</w:t>
      </w:r>
      <w:bookmarkEnd w:id="30"/>
    </w:p>
    <w:p w14:paraId="643BC8F0" w14:textId="77777777" w:rsidR="006960BE" w:rsidRPr="00F4550C" w:rsidRDefault="006960BE" w:rsidP="006960BE">
      <w:pPr>
        <w:rPr>
          <w:rFonts w:ascii="Times New Roman" w:hAnsi="Times New Roman" w:cs="Times New Roman"/>
        </w:rPr>
      </w:pPr>
    </w:p>
    <w:p w14:paraId="2BA318CB" w14:textId="7B86BA9C" w:rsidR="006960BE" w:rsidRPr="00F4550C" w:rsidRDefault="006960BE" w:rsidP="006960BE">
      <w:pPr>
        <w:spacing w:after="0" w:line="360" w:lineRule="auto"/>
        <w:ind w:firstLine="425"/>
        <w:jc w:val="both"/>
        <w:rPr>
          <w:rFonts w:ascii="Times New Roman" w:hAnsi="Times New Roman" w:cs="Times New Roman"/>
          <w:sz w:val="24"/>
        </w:rPr>
      </w:pPr>
      <w:r w:rsidRPr="00F4550C">
        <w:rPr>
          <w:rFonts w:ascii="Times New Roman" w:hAnsi="Times New Roman" w:cs="Times New Roman"/>
          <w:sz w:val="24"/>
        </w:rPr>
        <w:t>Despite the short time combined EEG and fMRI has been developing as a</w:t>
      </w:r>
      <w:r w:rsidR="004300AB" w:rsidRPr="00F4550C">
        <w:rPr>
          <w:rFonts w:ascii="Times New Roman" w:hAnsi="Times New Roman" w:cs="Times New Roman"/>
          <w:sz w:val="24"/>
        </w:rPr>
        <w:t xml:space="preserve"> major</w:t>
      </w:r>
      <w:r w:rsidRPr="00F4550C">
        <w:rPr>
          <w:rFonts w:ascii="Times New Roman" w:hAnsi="Times New Roman" w:cs="Times New Roman"/>
          <w:sz w:val="24"/>
        </w:rPr>
        <w:t xml:space="preserve"> research field, there is already a wealth of literature for statistical analyses </w:t>
      </w:r>
      <w:r w:rsidRPr="00F4550C">
        <w:rPr>
          <w:rFonts w:ascii="Times New Roman" w:hAnsi="Times New Roman" w:cs="Times New Roman"/>
          <w:sz w:val="24"/>
        </w:rPr>
        <w:fldChar w:fldCharType="begin" w:fldLock="1"/>
      </w:r>
      <w:r w:rsidRPr="00F4550C">
        <w:rPr>
          <w:rFonts w:ascii="Times New Roman" w:hAnsi="Times New Roman" w:cs="Times New Roman"/>
          <w:sz w:val="24"/>
        </w:rPr>
        <w:instrText>ADDIN CSL_CITATION { "citationItems" : [ { "id" : "ITEM-1", "itemData" : { "DOI" : "10.1016/j.neuroimage.2012.01.039", "abstract" : "a b s t r a c t In this personalized review, the history of EEG recorded simultaneously with functional MRI (EEG\u2013fMRI) is summarized. A brief overview is given of the hardware development followed by a discussion of EEG\u2013fMRI applications. The technique's development was clinically motivated in the context of epilepsy. Accordingly, the evolution of studies trying to identify with EEG\u2013fMRI the origin of individual epileptiform discharges up to those revealing general mechanisms of epilepsy syndromes is sketched. In epilepsy centers experienced with the methodology, EEG\u2013fMRI has found its place in the presurgical evaluation of patients. In cognitive neuroscience, the multimodal technique has significantly contributed to the understanding of phenomena of the resting state and neuronal oscillations. While most of the studies discussed relate EEG to fMRI by means of prediction, the development of forward models facilitating the symmetrical 'fusion' of EEG and fMRI data is the subject of current neuro-computational research. Recently, intracranial EEG has been safely recorded during (functional) MRI broadly extending the perspectives for epilepsy and research into neuro-vascular coupling. EEG\u2013fMRI has evolved into a mature, generally accessible and in principle easily applicable technique, which is a great achievement. Because this at the same time bears the risk of unreflected use, EEG\u2013 fMRI safety issues are also highlighted.", "author" : [ { "dropping-particle" : "", "family" : "Laufs", "given" : "Helmut", "non-dropping-particle" : "", "parse-names" : false, "suffix" : "" } ], "container-title" : "NeuroImage", "id" : "ITEM-1", "issued" : { "date-parts" : [ [ "2012" ] ] }, "title" : "A personalized history of EEG\u2013fMRI integration", "type" : "article-journal" }, "uris" : [ "http://www.mendeley.com/documents/?uuid=f774acaa-8921-3793-b436-c22e21a19009" ] } ], "mendeley" : { "formattedCitation" : "(Laufs, 2012)", "plainTextFormattedCitation" : "(Laufs, 2012)", "previouslyFormattedCitation" : "(Laufs, 2012)" }, "properties" : {  }, "schema" : "https://github.com/citation-style-language/schema/raw/master/csl-citation.json" }</w:instrText>
      </w:r>
      <w:r w:rsidRPr="00F4550C">
        <w:rPr>
          <w:rFonts w:ascii="Times New Roman" w:hAnsi="Times New Roman" w:cs="Times New Roman"/>
          <w:sz w:val="24"/>
        </w:rPr>
        <w:fldChar w:fldCharType="separate"/>
      </w:r>
      <w:r w:rsidRPr="00F4550C">
        <w:rPr>
          <w:rFonts w:ascii="Times New Roman" w:hAnsi="Times New Roman" w:cs="Times New Roman"/>
          <w:noProof/>
          <w:sz w:val="24"/>
        </w:rPr>
        <w:t>(Laufs, 2012)</w:t>
      </w:r>
      <w:r w:rsidRPr="00F4550C">
        <w:rPr>
          <w:rFonts w:ascii="Times New Roman" w:hAnsi="Times New Roman" w:cs="Times New Roman"/>
          <w:sz w:val="24"/>
        </w:rPr>
        <w:fldChar w:fldCharType="end"/>
      </w:r>
      <w:r w:rsidRPr="00F4550C">
        <w:rPr>
          <w:rFonts w:ascii="Times New Roman" w:hAnsi="Times New Roman" w:cs="Times New Roman"/>
          <w:sz w:val="24"/>
        </w:rPr>
        <w:t>. Next to the isolated types of analyses, which can be performed with one modality alone (i.e.</w:t>
      </w:r>
      <w:r w:rsidR="00026DB5" w:rsidRPr="00F4550C">
        <w:rPr>
          <w:rFonts w:ascii="Times New Roman" w:hAnsi="Times New Roman" w:cs="Times New Roman"/>
          <w:sz w:val="24"/>
        </w:rPr>
        <w:t>,</w:t>
      </w:r>
      <w:r w:rsidRPr="00F4550C">
        <w:rPr>
          <w:rFonts w:ascii="Times New Roman" w:hAnsi="Times New Roman" w:cs="Times New Roman"/>
          <w:sz w:val="24"/>
        </w:rPr>
        <w:t xml:space="preserve"> ERP, time-frequency analysis, fMRI contrasts, connectivity analysis), there is asymmetric types of data analysis, such as EEG-informed fMRI and fMRI-informed EEG. In both cases one of the two methods takes precedence over or excludes the other </w:t>
      </w:r>
      <w:r w:rsidRPr="00F4550C">
        <w:rPr>
          <w:rFonts w:ascii="Times New Roman" w:hAnsi="Times New Roman" w:cs="Times New Roman"/>
          <w:sz w:val="24"/>
        </w:rPr>
        <w:fldChar w:fldCharType="begin" w:fldLock="1"/>
      </w:r>
      <w:r w:rsidRPr="00F4550C">
        <w:rPr>
          <w:rFonts w:ascii="Times New Roman" w:hAnsi="Times New Roman" w:cs="Times New Roman"/>
          <w:sz w:val="24"/>
        </w:rPr>
        <w:instrText>ADDIN CSL_CITATION { "citationItems" : [ { "id" : "ITEM-1", "itemData" : { "DOI" : "10.1523/JNEUROSCI.0447-12.2012", "ISBN" : "1529-2401 (Electronic)\\r0270-6474 (Linking)", "ISSN" : "0270-6474", "PMID" : "22553012", "abstract" : "The simultaneous recording and analysis of electroencephalography (EEG) and fMRI data in human systems, cognitive and clinical neurosciences is rapidly evolving and has received substantial attention. The significance of multimodal brain imaging is documented by a steadily increasing number of laboratories now using simultaneous EEG-fMRI aiming to achieve both high temporal and spatial resolution of human brain function. Due to recent developments in technical and algorithmic instrumentation, the rate-limiting step in multimodal studies has shifted from data acquisition to analytic aspects. Here, we introduce and compare different methods for data integration and identify the benefits that come with each approach, guiding the reader toward an understanding and informed selection of the integration approach most suitable for addressing a particular research question.", "author" : [ { "dropping-particle" : "", "family" : "Huster", "given" : "Ren\u00e9 J", "non-dropping-particle" : "", "parse-names" : false, "suffix" : "" }, { "dropping-particle" : "", "family" : "Debener", "given" : "Stefan", "non-dropping-particle" : "", "parse-names" : false, "suffix" : "" }, { "dropping-particle" : "", "family" : "Eichele", "given" : "Tom", "non-dropping-particle" : "", "parse-names" : false, "suffix" : "" }, { "dropping-particle" : "", "family" : "Herrmann", "given" : "Christoph S", "non-dropping-particle" : "", "parse-names" : false, "suffix" : "" } ], "container-title" : "Journal of Neuroscience", "id" : "ITEM-1", "issue" : "18", "issued" : { "date-parts" : [ [ "2012" ] ] }, "page" : "6053-6060", "title" : "Methods for Simultaneous EEG-fMRI: An Introductory Review", "type" : "article-journal", "volume" : "32" }, "uris" : [ "http://www.mendeley.com/documents/?uuid=6d80a133-c3e1-3091-a15a-30c1dbc9f7e8" ] } ], "mendeley" : { "formattedCitation" : "(Ren\u00e9 J Huster, Debener, Eichele, &amp; Herrmann, 2012)", "manualFormatting" : "(Huster, Debener, &amp; Eichele, 2012)", "plainTextFormattedCitation" : "(Ren\u00e9 J Huster, Debener, Eichele, &amp; Herrmann, 2012)", "previouslyFormattedCitation" : "(Ren\u00e9 J Huster, Debener, Eichele, &amp; Herrmann, 2012)" }, "properties" : {  }, "schema" : "https://github.com/citation-style-language/schema/raw/master/csl-citation.json" }</w:instrText>
      </w:r>
      <w:r w:rsidRPr="00F4550C">
        <w:rPr>
          <w:rFonts w:ascii="Times New Roman" w:hAnsi="Times New Roman" w:cs="Times New Roman"/>
          <w:sz w:val="24"/>
        </w:rPr>
        <w:fldChar w:fldCharType="separate"/>
      </w:r>
      <w:r w:rsidRPr="00F4550C">
        <w:rPr>
          <w:rFonts w:ascii="Times New Roman" w:hAnsi="Times New Roman" w:cs="Times New Roman"/>
          <w:noProof/>
          <w:sz w:val="24"/>
        </w:rPr>
        <w:t>(Huster, Debener, &amp; Eichele, 2012)</w:t>
      </w:r>
      <w:r w:rsidRPr="00F4550C">
        <w:rPr>
          <w:rFonts w:ascii="Times New Roman" w:hAnsi="Times New Roman" w:cs="Times New Roman"/>
          <w:sz w:val="24"/>
        </w:rPr>
        <w:fldChar w:fldCharType="end"/>
      </w:r>
      <w:r w:rsidRPr="00F4550C">
        <w:rPr>
          <w:rFonts w:ascii="Times New Roman" w:hAnsi="Times New Roman" w:cs="Times New Roman"/>
          <w:sz w:val="24"/>
        </w:rPr>
        <w:t xml:space="preserve">. Further, each of these analyses only uses part of the data. </w:t>
      </w:r>
    </w:p>
    <w:p w14:paraId="2AFAFC8A" w14:textId="505367D4" w:rsidR="006960BE" w:rsidRPr="00F4550C" w:rsidRDefault="006960BE" w:rsidP="006960BE">
      <w:pPr>
        <w:spacing w:after="0" w:line="360" w:lineRule="auto"/>
        <w:ind w:firstLine="425"/>
        <w:jc w:val="both"/>
        <w:rPr>
          <w:rFonts w:ascii="Times New Roman" w:hAnsi="Times New Roman" w:cs="Times New Roman"/>
          <w:sz w:val="24"/>
        </w:rPr>
      </w:pPr>
      <w:r w:rsidRPr="00F4550C">
        <w:rPr>
          <w:rFonts w:ascii="Times New Roman" w:hAnsi="Times New Roman" w:cs="Times New Roman"/>
          <w:sz w:val="24"/>
        </w:rPr>
        <w:t>As mentioned in section 1.1, EEG data suffers from poor spatial resolution and the so-called inverse as well as forward problem. Both label the same problem, but from different perspectives. A missing inverse solution denotes the lack of certainty about a neuronal source for a given electric potential in the EEG, whereas a forward solution would give insight into electric potenti</w:t>
      </w:r>
      <w:r w:rsidR="000B73FD" w:rsidRPr="00F4550C">
        <w:rPr>
          <w:rFonts w:ascii="Times New Roman" w:hAnsi="Times New Roman" w:cs="Times New Roman"/>
          <w:sz w:val="24"/>
        </w:rPr>
        <w:t>als created at the head surface</w:t>
      </w:r>
      <w:r w:rsidRPr="00F4550C">
        <w:rPr>
          <w:rFonts w:ascii="Times New Roman" w:hAnsi="Times New Roman" w:cs="Times New Roman"/>
          <w:sz w:val="24"/>
        </w:rPr>
        <w:t xml:space="preserve"> from a given dipole in the brain. One problem with the former</w:t>
      </w:r>
      <w:r w:rsidR="00197D44" w:rsidRPr="00F4550C">
        <w:rPr>
          <w:rFonts w:ascii="Times New Roman" w:hAnsi="Times New Roman" w:cs="Times New Roman"/>
          <w:sz w:val="24"/>
        </w:rPr>
        <w:t>,</w:t>
      </w:r>
      <w:r w:rsidRPr="00F4550C">
        <w:rPr>
          <w:rFonts w:ascii="Times New Roman" w:hAnsi="Times New Roman" w:cs="Times New Roman"/>
          <w:sz w:val="24"/>
        </w:rPr>
        <w:t xml:space="preserve"> for instance</w:t>
      </w:r>
      <w:r w:rsidR="00197D44" w:rsidRPr="00F4550C">
        <w:rPr>
          <w:rFonts w:ascii="Times New Roman" w:hAnsi="Times New Roman" w:cs="Times New Roman"/>
          <w:sz w:val="24"/>
        </w:rPr>
        <w:t>,</w:t>
      </w:r>
      <w:r w:rsidRPr="00F4550C">
        <w:rPr>
          <w:rFonts w:ascii="Times New Roman" w:hAnsi="Times New Roman" w:cs="Times New Roman"/>
          <w:sz w:val="24"/>
        </w:rPr>
        <w:t xml:space="preserve"> is that both skull and brain shapes deviating from normalized head templates can distort the analysis </w:t>
      </w:r>
      <w:r w:rsidRPr="00F4550C">
        <w:rPr>
          <w:rFonts w:ascii="Times New Roman" w:hAnsi="Times New Roman" w:cs="Times New Roman"/>
          <w:sz w:val="24"/>
        </w:rPr>
        <w:fldChar w:fldCharType="begin" w:fldLock="1"/>
      </w:r>
      <w:r w:rsidRPr="00F4550C">
        <w:rPr>
          <w:rFonts w:ascii="Times New Roman" w:hAnsi="Times New Roman" w:cs="Times New Roman"/>
          <w:sz w:val="24"/>
        </w:rPr>
        <w:instrText>ADDIN CSL_CITATION { "citationItems" : [ { "id" : "ITEM-1", "itemData" : { "DOI" : "10.1016/S1350-4533(99)00038-7", "ISSN" : "1350-4533", "PMID" : "10468356", "abstract" : "The accuracy of the head model affects the solutions of the EEG inverse problems. If a simple three-sphere model and standard conductivity values for brain, skull and scalp regions are used, significant errors may occur in the dipole localisation. One of the most sensitive head model parameters is the conductivity of the skull. A realistic three-dimensional finite-element model provides a method to study the effect of inhomogeneities of the skull on the solutions of EEG inverse problems. In this paper the effect of a local skull conductivity inhomogeneity on source estimation accuracy is analyzed by computer simulations for different numbers of electrodes. It is shown that if the inhomogeneity of the skull conductivity is not taken into account, localisation errors of approximately 1 cm can be encountered in the equivalent current dipole estimation. This modelling error introduces a bias to the solution which cannot be compensated by increasing the number of electrodes.", "author" : [ { "dropping-particle" : "", "family" : "Ollikainen", "given" : "J O", "non-dropping-particle" : "", "parse-names" : false, "suffix" : "" }, { "dropping-particle" : "", "family" : "Vauhkonen", "given" : "M", "non-dropping-particle" : "", "parse-names" : false, "suffix" : "" }, { "dropping-particle" : "", "family" : "Karjalainen", "given" : "P A", "non-dropping-particle" : "", "parse-names" : false, "suffix" : "" }, { "dropping-particle" : "", "family" : "Kaipio", "given" : "J P", "non-dropping-particle" : "", "parse-names" : false, "suffix" : "" } ], "container-title" : "Medical engineering &amp; physics", "id" : "ITEM-1", "issue" : "3", "issued" : { "date-parts" : [ [ "1999", "4" ] ] }, "page" : "143-54", "title" : "Effects of local skull inhomogeneities on EEG source estimation.", "type" : "article-journal", "volume" : "21" }, "uris" : [ "http://www.mendeley.com/documents/?uuid=08934240-8ab7-3ab5-8c2a-4c088298046b" ] } ], "mendeley" : { "formattedCitation" : "(Ollikainen, Vauhkonen, Karjalainen, &amp; Kaipio, 1999)", "plainTextFormattedCitation" : "(Ollikainen, Vauhkonen, Karjalainen, &amp; Kaipio, 1999)", "previouslyFormattedCitation" : "(Ollikainen, Vauhkonen, Karjalainen, &amp; Kaipio, 1999)" }, "properties" : {  }, "schema" : "https://github.com/citation-style-language/schema/raw/master/csl-citation.json" }</w:instrText>
      </w:r>
      <w:r w:rsidRPr="00F4550C">
        <w:rPr>
          <w:rFonts w:ascii="Times New Roman" w:hAnsi="Times New Roman" w:cs="Times New Roman"/>
          <w:sz w:val="24"/>
        </w:rPr>
        <w:fldChar w:fldCharType="separate"/>
      </w:r>
      <w:r w:rsidRPr="00F4550C">
        <w:rPr>
          <w:rFonts w:ascii="Times New Roman" w:hAnsi="Times New Roman" w:cs="Times New Roman"/>
          <w:noProof/>
          <w:sz w:val="24"/>
        </w:rPr>
        <w:t>(Ollikainen, Vauhkonen, Karjalainen, &amp; Kaipio, 1999)</w:t>
      </w:r>
      <w:r w:rsidRPr="00F4550C">
        <w:rPr>
          <w:rFonts w:ascii="Times New Roman" w:hAnsi="Times New Roman" w:cs="Times New Roman"/>
          <w:sz w:val="24"/>
        </w:rPr>
        <w:fldChar w:fldCharType="end"/>
      </w:r>
      <w:r w:rsidRPr="00F4550C">
        <w:rPr>
          <w:rFonts w:ascii="Times New Roman" w:hAnsi="Times New Roman" w:cs="Times New Roman"/>
          <w:sz w:val="24"/>
        </w:rPr>
        <w:t xml:space="preserve">. Here, combined EEG-fMRI recordings present a useful tool for improving the creation of inverse and forward solutions. By informing the analysis procedure about anatomical idiosyncrasies of a </w:t>
      </w:r>
      <w:r w:rsidRPr="00F4550C">
        <w:rPr>
          <w:rFonts w:ascii="Times New Roman" w:hAnsi="Times New Roman" w:cs="Times New Roman"/>
          <w:sz w:val="24"/>
        </w:rPr>
        <w:lastRenderedPageBreak/>
        <w:t xml:space="preserve">subject via individual </w:t>
      </w:r>
      <w:proofErr w:type="spellStart"/>
      <w:r w:rsidRPr="00F4550C">
        <w:rPr>
          <w:rFonts w:ascii="Times New Roman" w:hAnsi="Times New Roman" w:cs="Times New Roman"/>
          <w:sz w:val="24"/>
        </w:rPr>
        <w:t>sMRI</w:t>
      </w:r>
      <w:proofErr w:type="spellEnd"/>
      <w:r w:rsidRPr="00F4550C">
        <w:rPr>
          <w:rFonts w:ascii="Times New Roman" w:hAnsi="Times New Roman" w:cs="Times New Roman"/>
          <w:sz w:val="24"/>
        </w:rPr>
        <w:t xml:space="preserve"> data, estimating the source of a potential becomes more reliable </w:t>
      </w:r>
      <w:r w:rsidRPr="00F4550C">
        <w:rPr>
          <w:rFonts w:ascii="Times New Roman" w:hAnsi="Times New Roman" w:cs="Times New Roman"/>
          <w:sz w:val="24"/>
        </w:rPr>
        <w:fldChar w:fldCharType="begin" w:fldLock="1"/>
      </w:r>
      <w:r w:rsidRPr="00F4550C">
        <w:rPr>
          <w:rFonts w:ascii="Times New Roman" w:hAnsi="Times New Roman" w:cs="Times New Roman"/>
          <w:sz w:val="24"/>
        </w:rPr>
        <w:instrText>ADDIN CSL_CITATION { "citationItems" : [ { "id" : "ITEM-1", "itemData" : { "DOI" : "10.1162/jocn.1993.5.2.162", "ISBN" : "0898-929X\\r1530-8898", "ISSN" : "0898-929X", "PMID" : "23972151", "abstract" : "Abstract We describe a comprehensive linear approach to the problem of imaging brain activity with high temporal as well as spatial resolution based on combining EEG and MEG data with anatomical constraints derived from MRI images. The \"inverse problem\" of estimating the distribution of dipole strengths over the cortical surface is highly underdetermined, even given closely spaced EEG and MEG recordings. We have obtained much better solutions to this problem by explicitly incorporating both local cortical orientation as well as spatial covariance of sources and sensors into our formulation. An explicit polygonal model of the cortical manifold is first constructed as follows: (1) slice data in three orthogonal planes of section (needle-shaped voxels) are combined with a linear deblurring technique to make a single high-resolution 3-D image (cubic voxels), (2) the image is recursively flood-filled to determine the topology of the gray-white matter border, and (3) the resulting continuous surface is refined ...", "author" : [ { "dropping-particle" : "", "family" : "Dale", "given" : "Anders M.", "non-dropping-particle" : "", "parse-names" : false, "suffix" : "" }, { "dropping-particle" : "", "family" : "Sereno", "given" : "Martin I.", "non-dropping-particle" : "", "parse-names" : false, "suffix" : "" } ], "container-title" : "Journal of Cognitive Neuroscience", "id" : "ITEM-1", "issue" : "2", "issued" : { "date-parts" : [ [ "1993" ] ] }, "page" : "162-176", "title" : "Improved Localization of Cortical Activity by Combining EEG and MEG with MRI Cortical Surface Reconstruction: A Linear Approach", "type" : "article-journal", "volume" : "5" }, "uris" : [ "http://www.mendeley.com/documents/?uuid=bd76650a-d599-3d21-8628-52499568586e" ] } ], "mendeley" : { "formattedCitation" : "(Dale &amp; Sereno, 1993)", "plainTextFormattedCitation" : "(Dale &amp; Sereno, 1993)", "previouslyFormattedCitation" : "(Dale &amp; Sereno, 1993)" }, "properties" : {  }, "schema" : "https://github.com/citation-style-language/schema/raw/master/csl-citation.json" }</w:instrText>
      </w:r>
      <w:r w:rsidRPr="00F4550C">
        <w:rPr>
          <w:rFonts w:ascii="Times New Roman" w:hAnsi="Times New Roman" w:cs="Times New Roman"/>
          <w:sz w:val="24"/>
        </w:rPr>
        <w:fldChar w:fldCharType="separate"/>
      </w:r>
      <w:r w:rsidRPr="00F4550C">
        <w:rPr>
          <w:rFonts w:ascii="Times New Roman" w:hAnsi="Times New Roman" w:cs="Times New Roman"/>
          <w:noProof/>
          <w:sz w:val="24"/>
        </w:rPr>
        <w:t>(Dale &amp; Sereno, 1993)</w:t>
      </w:r>
      <w:r w:rsidRPr="00F4550C">
        <w:rPr>
          <w:rFonts w:ascii="Times New Roman" w:hAnsi="Times New Roman" w:cs="Times New Roman"/>
          <w:sz w:val="24"/>
        </w:rPr>
        <w:fldChar w:fldCharType="end"/>
      </w:r>
      <w:r w:rsidRPr="00F4550C">
        <w:rPr>
          <w:rFonts w:ascii="Times New Roman" w:hAnsi="Times New Roman" w:cs="Times New Roman"/>
          <w:sz w:val="24"/>
        </w:rPr>
        <w:t xml:space="preserve">. </w:t>
      </w:r>
    </w:p>
    <w:p w14:paraId="79B6F6F9" w14:textId="7DA75A05" w:rsidR="006960BE" w:rsidRPr="00F4550C" w:rsidRDefault="006960BE" w:rsidP="006960BE">
      <w:pPr>
        <w:spacing w:after="0" w:line="360" w:lineRule="auto"/>
        <w:ind w:firstLine="425"/>
        <w:jc w:val="both"/>
        <w:rPr>
          <w:rFonts w:ascii="Times New Roman" w:hAnsi="Times New Roman" w:cs="Times New Roman"/>
          <w:sz w:val="24"/>
        </w:rPr>
      </w:pPr>
      <w:r w:rsidRPr="00F4550C">
        <w:rPr>
          <w:rFonts w:ascii="Times New Roman" w:hAnsi="Times New Roman" w:cs="Times New Roman"/>
          <w:sz w:val="24"/>
        </w:rPr>
        <w:t xml:space="preserve">Another way of enhancing the EEG analysis with MRI data is to perform connectivity analyses within the source space. As opposed to the sensor space, which represents the outer head model with EEG electrodes on top, the source space </w:t>
      </w:r>
      <w:r w:rsidR="004300AB" w:rsidRPr="00F4550C">
        <w:rPr>
          <w:rFonts w:ascii="Times New Roman" w:hAnsi="Times New Roman" w:cs="Times New Roman"/>
          <w:sz w:val="24"/>
        </w:rPr>
        <w:t>is a</w:t>
      </w:r>
      <w:r w:rsidRPr="00F4550C">
        <w:rPr>
          <w:rFonts w:ascii="Times New Roman" w:hAnsi="Times New Roman" w:cs="Times New Roman"/>
          <w:sz w:val="24"/>
        </w:rPr>
        <w:t xml:space="preserve"> statistically created </w:t>
      </w:r>
      <w:r w:rsidR="004300AB" w:rsidRPr="00F4550C">
        <w:rPr>
          <w:rFonts w:ascii="Times New Roman" w:hAnsi="Times New Roman" w:cs="Times New Roman"/>
          <w:sz w:val="24"/>
        </w:rPr>
        <w:t>space</w:t>
      </w:r>
      <w:r w:rsidRPr="00F4550C">
        <w:rPr>
          <w:rFonts w:ascii="Times New Roman" w:hAnsi="Times New Roman" w:cs="Times New Roman"/>
          <w:sz w:val="24"/>
        </w:rPr>
        <w:t xml:space="preserve"> where estimated neuronal sources for EEG potentials are located. In assuming there is a common space shared between EEG sources, dipole estimations require a template. Moreover, physiologically it is reasonable to assume that the successive or concurrent emergence of dipoles has interdependent effects on neuronal sources, as in MRI it is widely accepted that brain activity can be analyzed in its connectivity patterns between different brain regions. Brought to the EEG source space, the strength of connectivity (i.e.</w:t>
      </w:r>
      <w:r w:rsidR="00026DB5" w:rsidRPr="00F4550C">
        <w:rPr>
          <w:rFonts w:ascii="Times New Roman" w:hAnsi="Times New Roman" w:cs="Times New Roman"/>
          <w:sz w:val="24"/>
        </w:rPr>
        <w:t>,</w:t>
      </w:r>
      <w:r w:rsidRPr="00F4550C">
        <w:rPr>
          <w:rFonts w:ascii="Times New Roman" w:hAnsi="Times New Roman" w:cs="Times New Roman"/>
          <w:sz w:val="24"/>
        </w:rPr>
        <w:t xml:space="preserve"> correlations between brain activities) can be assessed between EEG sources </w:t>
      </w:r>
      <w:r w:rsidRPr="00F4550C">
        <w:rPr>
          <w:rFonts w:ascii="Times New Roman" w:hAnsi="Times New Roman" w:cs="Times New Roman"/>
          <w:sz w:val="24"/>
        </w:rPr>
        <w:fldChar w:fldCharType="begin" w:fldLock="1"/>
      </w:r>
      <w:r w:rsidRPr="00F4550C">
        <w:rPr>
          <w:rFonts w:ascii="Times New Roman" w:hAnsi="Times New Roman" w:cs="Times New Roman"/>
          <w:sz w:val="24"/>
        </w:rPr>
        <w:instrText>ADDIN CSL_CITATION { "citationItems" : [ { "id" : "ITEM-1", "itemData" : { "DOI" : "10.1002/hbm.20745", "ISBN" : "1097-0193 (Electronic)\\r1065-9471 (Linking)", "ISSN" : "10659471", "PMID" : "19235884", "abstract" : "Interactions between functionally specialized brain regions are crucial for normal brain function. Magnetoencephalography (MEG) and electroencephalography (EEG) are techniques suited to capture these interactions, because they provide whole head measurements of brain activity in the millisecond range. More than one sensor picks up the activity of an underlying source. This field spread severely limits the utility of connectivity measures computed directly between sensor recordings. Consequentially, neuronal interactions should be studied on the level of the reconstructed sources. This article reviews several methods that have been applied to investigate interactions between brain regions in source space. We will mainly focus on the different measures used to quantify connectivity, and on the different strategies adopted to identify regions of interest. Despite various successful accounts of MEG and EEG source connectivity, caution with respect to the interpretation of the results is still warranted. This is due to the fact that effects of field spread can never be completely abolished in source space. However, in this very exciting and developing field of research this cautionary note should not discourage researchers from further investigation into the connectivity between neuronal sources.", "author" : [ { "dropping-particle" : "", "family" : "Schoffelen", "given" : "Jan Mathijs", "non-dropping-particle" : "", "parse-names" : false, "suffix" : "" }, { "dropping-particle" : "", "family" : "Gross", "given" : "Joachim", "non-dropping-particle" : "", "parse-names" : false, "suffix" : "" } ], "container-title" : "Human Brain Mapping", "id" : "ITEM-1", "issue" : "6", "issued" : { "date-parts" : [ [ "2009" ] ] }, "page" : "1857-1865", "title" : "Source connectivity analysis with MEG and EEG", "type" : "article", "volume" : "30" }, "uris" : [ "http://www.mendeley.com/documents/?uuid=9fbfe3c3-bf11-3b66-b256-62b3ba4a69f4" ] }, { "id" : "ITEM-2", "itemData" : { "DOI" : "10.1371/journal.pone.0181105", "ISSN" : "1932-6203", "author" : [ { "dropping-particle" : "", "family" : "Barzegaran", "given" : "Elham", "non-dropping-particle" : "", "parse-names" : false, "suffix" : "" }, { "dropping-particle" : "", "family" : "Knyazeva", "given" : "Maria G.", "non-dropping-particle" : "", "parse-names" : false, "suffix" : "" } ], "container-title" : "PLOS ONE", "editor" : [ { "dropping-particle" : "", "family" : "Ward", "given" : "Lawrence M.", "non-dropping-particle" : "", "parse-names" : false, "suffix" : "" } ], "id" : "ITEM-2", "issue" : "7", "issued" : { "date-parts" : [ [ "2017", "7", "20" ] ] }, "page" : "e0181105", "publisher" : "Public Library of Science", "title" : "Functional connectivity analysis in EEG source space: The choice of method", "type" : "article-journal", "volume" : "12" }, "uris" : [ "http://www.mendeley.com/documents/?uuid=2f33d478-1949-3fc2-b2ca-7b2788b03706" ] } ], "mendeley" : { "formattedCitation" : "(Barzegaran &amp; Knyazeva, 2017; Schoffelen &amp; Gross, 2009)", "plainTextFormattedCitation" : "(Barzegaran &amp; Knyazeva, 2017; Schoffelen &amp; Gross, 2009)", "previouslyFormattedCitation" : "(Barzegaran &amp; Knyazeva, 2017; Schoffelen &amp; Gross, 2009)" }, "properties" : {  }, "schema" : "https://github.com/citation-style-language/schema/raw/master/csl-citation.json" }</w:instrText>
      </w:r>
      <w:r w:rsidRPr="00F4550C">
        <w:rPr>
          <w:rFonts w:ascii="Times New Roman" w:hAnsi="Times New Roman" w:cs="Times New Roman"/>
          <w:sz w:val="24"/>
        </w:rPr>
        <w:fldChar w:fldCharType="separate"/>
      </w:r>
      <w:r w:rsidRPr="00F4550C">
        <w:rPr>
          <w:rFonts w:ascii="Times New Roman" w:hAnsi="Times New Roman" w:cs="Times New Roman"/>
          <w:noProof/>
          <w:sz w:val="24"/>
        </w:rPr>
        <w:t>(Barzegaran &amp; Knyazeva, 2017; Schoffelen &amp; Gross, 2009)</w:t>
      </w:r>
      <w:r w:rsidRPr="00F4550C">
        <w:rPr>
          <w:rFonts w:ascii="Times New Roman" w:hAnsi="Times New Roman" w:cs="Times New Roman"/>
          <w:sz w:val="24"/>
        </w:rPr>
        <w:fldChar w:fldCharType="end"/>
      </w:r>
      <w:r w:rsidRPr="00F4550C">
        <w:rPr>
          <w:rFonts w:ascii="Times New Roman" w:hAnsi="Times New Roman" w:cs="Times New Roman"/>
          <w:sz w:val="24"/>
        </w:rPr>
        <w:t xml:space="preserve">. This, however, is predicated on a precise definition of brain areas as can be provided by </w:t>
      </w:r>
      <w:proofErr w:type="spellStart"/>
      <w:r w:rsidRPr="00F4550C">
        <w:rPr>
          <w:rFonts w:ascii="Times New Roman" w:hAnsi="Times New Roman" w:cs="Times New Roman"/>
          <w:sz w:val="24"/>
        </w:rPr>
        <w:t>sMRI</w:t>
      </w:r>
      <w:proofErr w:type="spellEnd"/>
      <w:r w:rsidRPr="00F4550C">
        <w:rPr>
          <w:rFonts w:ascii="Times New Roman" w:hAnsi="Times New Roman" w:cs="Times New Roman"/>
          <w:sz w:val="24"/>
        </w:rPr>
        <w:t xml:space="preserve"> data. Such connectivity analyses are often carried out using surface data </w:t>
      </w:r>
      <w:r w:rsidRPr="00F4550C">
        <w:rPr>
          <w:rFonts w:ascii="Times New Roman" w:hAnsi="Times New Roman" w:cs="Times New Roman"/>
          <w:sz w:val="24"/>
        </w:rPr>
        <w:fldChar w:fldCharType="begin" w:fldLock="1"/>
      </w:r>
      <w:r w:rsidRPr="00F4550C">
        <w:rPr>
          <w:rFonts w:ascii="Times New Roman" w:hAnsi="Times New Roman" w:cs="Times New Roman"/>
          <w:sz w:val="24"/>
        </w:rPr>
        <w:instrText>ADDIN CSL_CITATION { "citationItems" : [ { "id" : "ITEM-1", "itemData" : { "DOI" : "10.1016/S0013-4694(97)00066-7", "ISBN" : "0013-4694 (Print)", "ISSN" : "00134694", "PMID" : "9402881", "abstract" : "Several methodological issues which impact experimental design and physiological interpretations in EEG coherence studies are considered, including reference electrode and volume conduction contributions to erroneous coherence estimates. A new measure, 'reduced coherency', is introduced as the difference between measured coherency and the coherency expected from uncorrelated neocortical sources, based on simulations and analytic-statistical studies with a volume conductor model. The concept of reduced coherency is shown to be in semi-quantitative agreement with experimental EEG data. The impact of volume conduction on statistical confidence intervals for coherence estimates is discussed. Conventional reference, average reference, bipolar, Laplacian, and cortical image coherencies are shown to be partly independent measures of neocortical dynamic function at different spatial scales, due to each method's unique spatial filtering of intracranial source activity.", "author" : [ { "dropping-particle" : "", "family" : "Nunez", "given" : "Paul L", "non-dropping-particle" : "", "parse-names" : false, "suffix" : "" }, { "dropping-particle" : "", "family" : "Srinivasan", "given" : "Ramesh", "non-dropping-particle" : "", "parse-names" : false, "suffix" : "" }, { "dropping-particle" : "", "family" : "Westdorp", "given" : "Andrew F", "non-dropping-particle" : "", "parse-names" : false, "suffix" : "" }, { "dropping-particle" : "", "family" : "Wijesinghe", "given" : "Ranjith S", "non-dropping-particle" : "", "parse-names" : false, "suffix" : "" }, { "dropping-particle" : "", "family" : "Tucker", "given" : "Don M", "non-dropping-particle" : "", "parse-names" : false, "suffix" : "" }, { "dropping-particle" : "", "family" : "Silberstein", "given" : "Richard B", "non-dropping-particle" : "", "parse-names" : false, "suffix" : "" }, { "dropping-particle" : "", "family" : "Cadusch", "given" : "Peter J", "non-dropping-particle" : "", "parse-names" : false, "suffix" : "" } ], "container-title" : "Electroencephalography and Clinical Neurophysiology", "id" : "ITEM-1", "issue" : "5", "issued" : { "date-parts" : [ [ "1997" ] ] }, "page" : "499-515", "title" : "EEG coherency I: Statistics, reference electrode, volume conduction, Laplacians, cortical imaging, and interpretation at multiple scales", "type" : "article", "volume" : "103" }, "uris" : [ "http://www.mendeley.com/documents/?uuid=98c3607e-1a67-3a91-8ad7-81035c03d263" ] }, { "id" : "ITEM-2", "itemData" : { "ISBN" : "978-0-19-505038-7", "abstract" : "Electroencephalography (EEG) is practiced by neurologists, cognitive neuroscientists, and others interested in functional brain imaging. Whether for clinical or experimental purposes, all studies share a common purpose-to relate scalp potentials to the underlying neurophysiology. Electrical potentials on the scalp exhibit spatial and temporal patterns that depend on the nature and location of the sources and the way that currents and fields spread through tissue. Because these dynamic patterns are correlated with behavior and cognition, EEG provides a \"window on the mind,\" correlating physiology and psychology. This classic and widely acclaimed text, originally published in 1981, filled the large gap between EEG and the physical sciences. It has now been brought completely up to date and will again serve as an invaluable resource for understanding the principles of electric fields in living tissue and for using hard science to study human consciousness and cognition. No comparable volume exists for it is no easy task to explain the problems of EEG in clear language, with mathematics presented mainly in appendices. Among the many topics covered by the Second Edition are micro and meso (intermediate scale) synaptic sources, electrode placement, choice of reference, volume conduction, power and coherence measures, projection of scalp potentials to dura surface, dynamic signatures of conscious experience, neural networks immersed in global fields of synaptic action, and physiological bases for brain source dynamics. The Second Edition is an invaluable resource for neurologists, neuroscientists (especially cognitive neuroscientists), biomedical engineers, and their students and trainees. It will also appeal to physicists, mathematicians, computer scientists, psychiatrists, and industrial engineers interested in EEG.", "author" : [ { "dropping-particle" : "", "family" : "Nunez", "given" : "Paul L", "non-dropping-particle" : "", "parse-names" : false, "suffix" : "" }, { "dropping-particle" : "", "family" : "Srinivasan", "given" : "Ramesh", "non-dropping-particle" : "", "parse-names" : false, "suffix" : "" } ], "id" : "ITEM-2", "issued" : { "date-parts" : [ [ "2006" ] ] }, "number-of-pages" : "640", "title" : "Electric Fields of the Brain: The Neurophysics of EEG, 2nd Edition: 9780195050387: Medicine &amp; Health Science Books", "type" : "book" }, "uris" : [ "http://www.mendeley.com/documents/?uuid=914b0151-69f9-3eda-8732-73beb24c8000" ] }, { "id" : "ITEM-3", "itemData" : { "DOI" : "10.1016/J.JNEUMETH.2007.06.026", "PMID" : "17698205", "author" : [ { "dropping-particle" : "", "family" : "Srinivasan", "given" : "Ramesh", "non-dropping-particle" : "", "parse-names" : false, "suffix" : "" }, { "dropping-particle" : "", "family" : "Winter", "given" : "William R.", "non-dropping-particle" : "", "parse-names" : false, "suffix" : "" }, { "dropping-particle" : "", "family" : "Ding", "given" : "Jian", "non-dropping-particle" : "", "parse-names" : false, "suffix" : "" }, { "dropping-particle" : "", "family" : "Nunez", "given" : "Paul L", "non-dropping-particle" : "", "parse-names" : false, "suffix" : "" } ], "container-title" : "Journal of neuroscience methods", "id" : "ITEM-3", "issue" : "1", "issued" : { "date-parts" : [ [ "2007" ] ] }, "page" : "41", "publisher" : "NIH Public Access", "title" : "EEG and MEG coherence: measures of functional connectivity at distinct spatial scales of neocortical dynamics", "type" : "article-journal", "volume" : "166" }, "uris" : [ "http://www.mendeley.com/documents/?uuid=dba32791-6bec-3fe5-81e1-243f472cb11a" ] } ], "mendeley" : { "formattedCitation" : "(P. L. Nunez et al., 1997; P. L. Nunez &amp; Srinivasan, 2006; Srinivasan, Winter, Ding, &amp; Nunez, 2007)", "manualFormatting" : "(Nunez et al., 1997; Nunez &amp; Srinivasan, 2006; Srinivasan, Winter, Ding, &amp; Nunez, 2007)", "plainTextFormattedCitation" : "(P. L. Nunez et al., 1997; P. L. Nunez &amp; Srinivasan, 2006; Srinivasan, Winter, Ding, &amp; Nunez, 2007)", "previouslyFormattedCitation" : "(P. L. Nunez et al., 1997; P. L. Nunez &amp; Srinivasan, 2006; Srinivasan, Winter, Ding, &amp; Nunez, 2007)" }, "properties" : {  }, "schema" : "https://github.com/citation-style-language/schema/raw/master/csl-citation.json" }</w:instrText>
      </w:r>
      <w:r w:rsidRPr="00F4550C">
        <w:rPr>
          <w:rFonts w:ascii="Times New Roman" w:hAnsi="Times New Roman" w:cs="Times New Roman"/>
          <w:sz w:val="24"/>
        </w:rPr>
        <w:fldChar w:fldCharType="separate"/>
      </w:r>
      <w:r w:rsidRPr="00F4550C">
        <w:rPr>
          <w:rFonts w:ascii="Times New Roman" w:hAnsi="Times New Roman" w:cs="Times New Roman"/>
          <w:noProof/>
          <w:sz w:val="24"/>
        </w:rPr>
        <w:t>(Nunez et al., 1997; Nunez &amp; Srinivasan, 2006; Srinivasan, Winter, Ding, &amp; Nunez, 2007)</w:t>
      </w:r>
      <w:r w:rsidRPr="00F4550C">
        <w:rPr>
          <w:rFonts w:ascii="Times New Roman" w:hAnsi="Times New Roman" w:cs="Times New Roman"/>
          <w:sz w:val="24"/>
        </w:rPr>
        <w:fldChar w:fldCharType="end"/>
      </w:r>
      <w:r w:rsidRPr="00F4550C">
        <w:rPr>
          <w:rFonts w:ascii="Times New Roman" w:hAnsi="Times New Roman" w:cs="Times New Roman"/>
          <w:sz w:val="24"/>
        </w:rPr>
        <w:t>. Yet, these models are difficult to interpret and often c</w:t>
      </w:r>
      <w:r w:rsidR="009C4CC1" w:rsidRPr="00F4550C">
        <w:rPr>
          <w:rFonts w:ascii="Times New Roman" w:hAnsi="Times New Roman" w:cs="Times New Roman"/>
          <w:sz w:val="24"/>
        </w:rPr>
        <w:t>riticized for being unreliable. This is due to the lack of</w:t>
      </w:r>
      <w:r w:rsidRPr="00F4550C">
        <w:rPr>
          <w:rFonts w:ascii="Times New Roman" w:hAnsi="Times New Roman" w:cs="Times New Roman"/>
          <w:sz w:val="24"/>
        </w:rPr>
        <w:t xml:space="preserve"> information on neuronal sources and</w:t>
      </w:r>
      <w:r w:rsidR="009C4CC1" w:rsidRPr="00F4550C">
        <w:rPr>
          <w:rFonts w:ascii="Times New Roman" w:hAnsi="Times New Roman" w:cs="Times New Roman"/>
          <w:sz w:val="24"/>
        </w:rPr>
        <w:t xml:space="preserve"> due to the</w:t>
      </w:r>
      <w:r w:rsidRPr="00F4550C">
        <w:rPr>
          <w:rFonts w:ascii="Times New Roman" w:hAnsi="Times New Roman" w:cs="Times New Roman"/>
          <w:sz w:val="24"/>
        </w:rPr>
        <w:t xml:space="preserve"> results </w:t>
      </w:r>
      <w:r w:rsidR="009C4CC1" w:rsidRPr="00F4550C">
        <w:rPr>
          <w:rFonts w:ascii="Times New Roman" w:hAnsi="Times New Roman" w:cs="Times New Roman"/>
          <w:sz w:val="24"/>
        </w:rPr>
        <w:t>being</w:t>
      </w:r>
      <w:r w:rsidRPr="00F4550C">
        <w:rPr>
          <w:rFonts w:ascii="Times New Roman" w:hAnsi="Times New Roman" w:cs="Times New Roman"/>
          <w:sz w:val="24"/>
        </w:rPr>
        <w:t xml:space="preserve"> vulnerable to artefacts caused by conductance heterogeneity of brain layers.</w:t>
      </w:r>
    </w:p>
    <w:p w14:paraId="7B2D9B2D" w14:textId="31F18D00" w:rsidR="006960BE" w:rsidRPr="00F4550C" w:rsidRDefault="006960BE" w:rsidP="006960BE">
      <w:pPr>
        <w:spacing w:after="0" w:line="360" w:lineRule="auto"/>
        <w:ind w:firstLine="425"/>
        <w:jc w:val="both"/>
        <w:rPr>
          <w:rFonts w:ascii="Times New Roman" w:hAnsi="Times New Roman" w:cs="Times New Roman"/>
          <w:sz w:val="24"/>
        </w:rPr>
      </w:pPr>
      <w:r w:rsidRPr="00F4550C">
        <w:rPr>
          <w:rFonts w:ascii="Times New Roman" w:hAnsi="Times New Roman" w:cs="Times New Roman"/>
          <w:sz w:val="24"/>
        </w:rPr>
        <w:t xml:space="preserve">Parallel to </w:t>
      </w:r>
      <w:r w:rsidR="000D60DF" w:rsidRPr="00F4550C">
        <w:rPr>
          <w:rFonts w:ascii="Times New Roman" w:hAnsi="Times New Roman" w:cs="Times New Roman"/>
          <w:sz w:val="24"/>
        </w:rPr>
        <w:t xml:space="preserve">the </w:t>
      </w:r>
      <w:r w:rsidRPr="00F4550C">
        <w:rPr>
          <w:rFonts w:ascii="Times New Roman" w:hAnsi="Times New Roman" w:cs="Times New Roman"/>
          <w:sz w:val="24"/>
        </w:rPr>
        <w:t>enhancement of EEG analyses, entering MRI data into higher statistical models can also be improved by adding EEG data. One of the most wid</w:t>
      </w:r>
      <w:r w:rsidR="000D60DF" w:rsidRPr="00F4550C">
        <w:rPr>
          <w:rFonts w:ascii="Times New Roman" w:hAnsi="Times New Roman" w:cs="Times New Roman"/>
          <w:sz w:val="24"/>
        </w:rPr>
        <w:t>ely</w:t>
      </w:r>
      <w:r w:rsidRPr="00F4550C">
        <w:rPr>
          <w:rFonts w:ascii="Times New Roman" w:hAnsi="Times New Roman" w:cs="Times New Roman"/>
          <w:sz w:val="24"/>
        </w:rPr>
        <w:t xml:space="preserve"> spread and straightforward approaches in this research is to </w:t>
      </w:r>
      <w:r w:rsidR="000D60DF" w:rsidRPr="00F4550C">
        <w:rPr>
          <w:rFonts w:ascii="Times New Roman" w:hAnsi="Times New Roman" w:cs="Times New Roman"/>
          <w:sz w:val="24"/>
        </w:rPr>
        <w:t>compute</w:t>
      </w:r>
      <w:r w:rsidRPr="00F4550C">
        <w:rPr>
          <w:rFonts w:ascii="Times New Roman" w:hAnsi="Times New Roman" w:cs="Times New Roman"/>
          <w:sz w:val="24"/>
        </w:rPr>
        <w:t xml:space="preserve"> single-trial EEG parameters from continuous data. For instance, if there is significant </w:t>
      </w:r>
      <w:r w:rsidR="00B44D09" w:rsidRPr="00F4550C">
        <w:rPr>
          <w:rFonts w:ascii="Times New Roman" w:hAnsi="Times New Roman" w:cs="Times New Roman"/>
          <w:sz w:val="24"/>
        </w:rPr>
        <w:t xml:space="preserve">ERSP </w:t>
      </w:r>
      <w:r w:rsidRPr="00F4550C">
        <w:rPr>
          <w:rFonts w:ascii="Times New Roman" w:hAnsi="Times New Roman" w:cs="Times New Roman"/>
          <w:sz w:val="24"/>
        </w:rPr>
        <w:t>in the theta band</w:t>
      </w:r>
      <w:r w:rsidR="00026DB5" w:rsidRPr="00F4550C">
        <w:rPr>
          <w:rFonts w:ascii="Times New Roman" w:hAnsi="Times New Roman" w:cs="Times New Roman"/>
          <w:sz w:val="24"/>
        </w:rPr>
        <w:t xml:space="preserve"> (i.e., 4-7 Hz)</w:t>
      </w:r>
      <w:r w:rsidRPr="00F4550C">
        <w:rPr>
          <w:rFonts w:ascii="Times New Roman" w:hAnsi="Times New Roman" w:cs="Times New Roman"/>
          <w:sz w:val="24"/>
        </w:rPr>
        <w:t>, single-trial theta power can be extracted from the EEG data</w:t>
      </w:r>
      <w:r w:rsidR="00026DB5" w:rsidRPr="00F4550C">
        <w:rPr>
          <w:rFonts w:ascii="Times New Roman" w:hAnsi="Times New Roman" w:cs="Times New Roman"/>
          <w:sz w:val="24"/>
        </w:rPr>
        <w:t>, convolved with an estimation of the hemodynamic response function (HRF) from the respective subject</w:t>
      </w:r>
      <w:r w:rsidRPr="00F4550C">
        <w:rPr>
          <w:rFonts w:ascii="Times New Roman" w:hAnsi="Times New Roman" w:cs="Times New Roman"/>
          <w:sz w:val="24"/>
        </w:rPr>
        <w:t xml:space="preserve"> and fed as a parametrized EEG measure into the General Linear Model (GLM) of first level fMRI analysis </w:t>
      </w:r>
      <w:r w:rsidRPr="00F4550C">
        <w:rPr>
          <w:rFonts w:ascii="Times New Roman" w:hAnsi="Times New Roman" w:cs="Times New Roman"/>
          <w:sz w:val="24"/>
        </w:rPr>
        <w:fldChar w:fldCharType="begin" w:fldLock="1"/>
      </w:r>
      <w:r w:rsidR="00026DB5" w:rsidRPr="00F4550C">
        <w:rPr>
          <w:rFonts w:ascii="Times New Roman" w:hAnsi="Times New Roman" w:cs="Times New Roman"/>
          <w:sz w:val="24"/>
        </w:rPr>
        <w:instrText>ADDIN CSL_CITATION { "citationItems" : [ { "id" : "ITEM-1", "itemData" : { "DOI" : "10.1016/j.tics.2006.09.010", "ISBN" : "1364-6613 (Print)\\r1364-6613 (Linking)", "ISSN" : "13646613", "PMID" : "17074530", "abstract" : "Two major non-invasive techniques in cognitive neuroscience, electroencephalography (EEG) and functional magnetic resonance imaging (fMRI), have complementary advantages with regard to their spatial and temporal resolution. Recent hardware and software developments have made it feasible to acquire EEG and fMRI data simultaneously. We emphasize the potential of simultaneous EEG and fMRI recordings to pursue new strategies in cognitive neuroimaging. Specifically, we propose that, by exploiting the combined spatiotemporal resolution of the methods, the integration of EEG and fMRI recordings on a single-trial level enables the rich temporal dynamics of information processing to be characterized within spatially well-defined neural networks. \u00a9 2006 Elsevier Ltd. All rights reserved.", "author" : [ { "dropping-particle" : "", "family" : "Debener", "given" : "Stefan", "non-dropping-particle" : "", "parse-names" : false, "suffix" : "" }, { "dropping-particle" : "", "family" : "Ullsperger", "given" : "Markus", "non-dropping-particle" : "", "parse-names" : false, "suffix" : "" }, { "dropping-particle" : "", "family" : "Siegel", "given" : "Markus", "non-dropping-particle" : "", "parse-names" : false, "suffix" : "" }, { "dropping-particle" : "", "family" : "Engel", "given" : "Andreas K", "non-dropping-particle" : "", "parse-names" : false, "suffix" : "" } ], "container-title" : "Trends in Cognitive Sciences", "id" : "ITEM-1", "issue" : "12", "issued" : { "date-parts" : [ [ "2006" ] ] }, "page" : "558-563", "title" : "Single-trial EEG-fMRI reveals the dynamics of cognitive function", "type" : "article-journal", "volume" : "10" }, "uris" : [ "http://www.mendeley.com/documents/?uuid=81b11b1e-0d76-3847-899a-ef360928a6f5" ] }, { "id" : "ITEM-2", "itemData" : { "DOI" : "10.1523/JNEUROSCI.3949-09.2010", "ISBN" : "1529-2401 (Electronic)\\r0270-6474 (Linking)", "ISSN" : "0270-6474", "PMID" : "21148010", "abstract" : "Prior knowledge of the probabilities concerning decision alternatives facilitates the selection of more likely alternatives to the disadvantage of others. The neural basis of prior probability (PP) integration into the decision-making process and associated preparatory processes is, however, still essentially unknown. Furthermore, trial-to-trial fluctuations in PP processing have not been considered thus far. In a previous study, we found that the amplitude of the contingent negative variation (CNV) in a precueing task is sensitive to PP information (Scheibe et al., 2009). We investigated brain regions with a parametric relationship between neural activity and PP and those regions involved in PP processing on a trial-to-trial basis in simultaneously recorded electroencephalographic (EEG) and functional magnetic resonance imaging (fMRI) data. Conventional fMRI analysis focusing on the information content of the probability precue revealed increasing activation of the posterior medial frontal cortex with increasing PP, supporting its putative role in updating action values. EEG-informed fMRI analysis relating single-trial CNV amplitudes to the hemodynamic signal addressed trial-to-trial fluctuations in PP processing. We identified a set of regions mainly consisting of frontal, parietal, and striatal regions that represents unspecific response preparation on a trial-to-trial basis. A subset of these regions, namely, the dorsolateral prefrontal cortex, the inferior frontal gyrus, and the inferior parietal lobule, showed activations that exclusively represented the contributions of PP to the trial-to-trial fluctuations of the CNV.", "author" : [ { "dropping-particle" : "", "family" : "Scheibe", "given" : "Christina", "non-dropping-particle" : "", "parse-names" : false, "suffix" : "" }, { "dropping-particle" : "", "family" : "Ullsperger", "given" : "Markus", "non-dropping-particle" : "", "parse-names" : false, "suffix" : "" }, { "dropping-particle" : "", "family" : "Sommer", "given" : "Werner", "non-dropping-particle" : "", "parse-names" : false, "suffix" : "" }, { "dropping-particle" : "", "family" : "Heekeren", "given" : "Hauke R", "non-dropping-particle" : "", "parse-names" : false, "suffix" : "" } ], "container-title" : "Journal of Neuroscience", "id" : "ITEM-2", "issue" : "49", "issued" : { "date-parts" : [ [ "2010" ] ] }, "page" : "16709-16717", "title" : "Effects of Parametrical and Trial-to-Trial Variation in Prior Probability Processing Revealed by Simultaneous Electroencephalogram/Functional Magnetic Resonance Imaging", "type" : "article-journal", "volume" : "30" }, "uris" : [ "http://www.mendeley.com/documents/?uuid=1dd117e8-935f-3e78-a982-7217c9c9b15d" ] } ], "mendeley" : { "formattedCitation" : "(Stefan Debener, Ullsperger, Siegel, &amp; Engel, 2006; Scheibe, Ullsperger, Sommer, &amp; Heekeren, 2010)", "manualFormatting" : "(Debener, Ullsperger, Siegel, &amp; Engel, 2006; Scheibe, Ullsperger, Sommer, &amp; Heekeren, 2010)", "plainTextFormattedCitation" : "(Stefan Debener, Ullsperger, Siegel, &amp; Engel, 2006; Scheibe, Ullsperger, Sommer, &amp; Heekeren, 2010)", "previouslyFormattedCitation" : "(Stefan Debener, Ullsperger, Siegel, &amp; Engel, 2006; Scheibe, Ullsperger, Sommer, &amp; Heekeren, 2010)" }, "properties" : {  }, "schema" : "https://github.com/citation-style-language/schema/raw/master/csl-citation.json" }</w:instrText>
      </w:r>
      <w:r w:rsidRPr="00F4550C">
        <w:rPr>
          <w:rFonts w:ascii="Times New Roman" w:hAnsi="Times New Roman" w:cs="Times New Roman"/>
          <w:sz w:val="24"/>
        </w:rPr>
        <w:fldChar w:fldCharType="separate"/>
      </w:r>
      <w:r w:rsidRPr="00F4550C">
        <w:rPr>
          <w:rFonts w:ascii="Times New Roman" w:hAnsi="Times New Roman" w:cs="Times New Roman"/>
          <w:noProof/>
          <w:sz w:val="24"/>
        </w:rPr>
        <w:t>(Debener, Ullsperger, Siegel, &amp; Engel, 2006; Scheibe, Ullsperger, Sommer, &amp; Heekeren, 2010)</w:t>
      </w:r>
      <w:r w:rsidRPr="00F4550C">
        <w:rPr>
          <w:rFonts w:ascii="Times New Roman" w:hAnsi="Times New Roman" w:cs="Times New Roman"/>
          <w:sz w:val="24"/>
        </w:rPr>
        <w:fldChar w:fldCharType="end"/>
      </w:r>
      <w:r w:rsidRPr="00F4550C">
        <w:rPr>
          <w:rFonts w:ascii="Times New Roman" w:hAnsi="Times New Roman" w:cs="Times New Roman"/>
          <w:sz w:val="24"/>
        </w:rPr>
        <w:t xml:space="preserve">. </w:t>
      </w:r>
      <w:r w:rsidR="00486FF9" w:rsidRPr="00F4550C">
        <w:rPr>
          <w:rFonts w:ascii="Times New Roman" w:hAnsi="Times New Roman" w:cs="Times New Roman"/>
          <w:sz w:val="24"/>
        </w:rPr>
        <w:t xml:space="preserve">A basic schematic of the pre-processing and creation of the parametric </w:t>
      </w:r>
      <w:proofErr w:type="spellStart"/>
      <w:r w:rsidR="00486FF9" w:rsidRPr="00F4550C">
        <w:rPr>
          <w:rFonts w:ascii="Times New Roman" w:hAnsi="Times New Roman" w:cs="Times New Roman"/>
          <w:sz w:val="24"/>
        </w:rPr>
        <w:t>regressors</w:t>
      </w:r>
      <w:proofErr w:type="spellEnd"/>
      <w:r w:rsidR="00486FF9" w:rsidRPr="00F4550C">
        <w:rPr>
          <w:rFonts w:ascii="Times New Roman" w:hAnsi="Times New Roman" w:cs="Times New Roman"/>
          <w:sz w:val="24"/>
        </w:rPr>
        <w:t xml:space="preserve"> can be seen in</w:t>
      </w:r>
      <w:r w:rsidR="00F937A0">
        <w:rPr>
          <w:rFonts w:ascii="Times New Roman" w:hAnsi="Times New Roman" w:cs="Times New Roman"/>
          <w:sz w:val="24"/>
        </w:rPr>
        <w:t xml:space="preserve"> </w:t>
      </w:r>
      <w:r w:rsidR="00F937A0">
        <w:rPr>
          <w:rFonts w:ascii="Times New Roman" w:hAnsi="Times New Roman" w:cs="Times New Roman"/>
          <w:sz w:val="24"/>
        </w:rPr>
        <w:fldChar w:fldCharType="begin"/>
      </w:r>
      <w:r w:rsidR="00F937A0">
        <w:rPr>
          <w:rFonts w:ascii="Times New Roman" w:hAnsi="Times New Roman" w:cs="Times New Roman"/>
          <w:sz w:val="24"/>
        </w:rPr>
        <w:instrText xml:space="preserve"> REF _Ref508543988 \h </w:instrText>
      </w:r>
      <w:r w:rsidR="00F937A0">
        <w:rPr>
          <w:rFonts w:ascii="Times New Roman" w:hAnsi="Times New Roman" w:cs="Times New Roman"/>
          <w:sz w:val="24"/>
        </w:rPr>
      </w:r>
      <w:r w:rsidR="00F937A0">
        <w:rPr>
          <w:rFonts w:ascii="Times New Roman" w:hAnsi="Times New Roman" w:cs="Times New Roman"/>
          <w:sz w:val="24"/>
        </w:rPr>
        <w:fldChar w:fldCharType="separate"/>
      </w:r>
      <w:r w:rsidR="00F937A0" w:rsidRPr="00E50F9A">
        <w:rPr>
          <w:rFonts w:ascii="Times New Roman" w:hAnsi="Times New Roman" w:cs="Times New Roman"/>
          <w:b/>
          <w:sz w:val="24"/>
          <w:szCs w:val="24"/>
        </w:rPr>
        <w:t xml:space="preserve">Figure </w:t>
      </w:r>
      <w:r w:rsidR="00F937A0" w:rsidRPr="00E50F9A">
        <w:rPr>
          <w:rFonts w:ascii="Times New Roman" w:hAnsi="Times New Roman" w:cs="Times New Roman"/>
          <w:b/>
          <w:noProof/>
          <w:sz w:val="24"/>
          <w:szCs w:val="24"/>
        </w:rPr>
        <w:t>2</w:t>
      </w:r>
      <w:r w:rsidR="00F937A0">
        <w:rPr>
          <w:rFonts w:ascii="Times New Roman" w:hAnsi="Times New Roman" w:cs="Times New Roman"/>
          <w:sz w:val="24"/>
        </w:rPr>
        <w:fldChar w:fldCharType="end"/>
      </w:r>
      <w:r w:rsidR="00486FF9" w:rsidRPr="00F4550C">
        <w:rPr>
          <w:rFonts w:ascii="Times New Roman" w:hAnsi="Times New Roman" w:cs="Times New Roman"/>
          <w:sz w:val="24"/>
        </w:rPr>
        <w:t>.</w:t>
      </w:r>
      <w:r w:rsidR="00486FF9" w:rsidRPr="00F4550C">
        <w:rPr>
          <w:rFonts w:ascii="Times New Roman" w:hAnsi="Times New Roman" w:cs="Times New Roman"/>
          <w:noProof/>
        </w:rPr>
        <w:t xml:space="preserve"> </w:t>
      </w:r>
    </w:p>
    <w:p w14:paraId="589CB91D" w14:textId="54575475" w:rsidR="005811C0" w:rsidRPr="00F4550C" w:rsidRDefault="006960BE" w:rsidP="00FB22E8">
      <w:pPr>
        <w:spacing w:after="0" w:line="360" w:lineRule="auto"/>
        <w:ind w:firstLine="425"/>
        <w:jc w:val="both"/>
        <w:rPr>
          <w:rFonts w:ascii="Times New Roman" w:hAnsi="Times New Roman" w:cs="Times New Roman"/>
          <w:sz w:val="24"/>
        </w:rPr>
      </w:pPr>
      <w:r w:rsidRPr="00F4550C">
        <w:rPr>
          <w:rFonts w:ascii="Times New Roman" w:hAnsi="Times New Roman" w:cs="Times New Roman"/>
          <w:sz w:val="24"/>
        </w:rPr>
        <w:t xml:space="preserve">This approach has </w:t>
      </w:r>
      <w:r w:rsidR="009C4CC1" w:rsidRPr="00F4550C">
        <w:rPr>
          <w:rFonts w:ascii="Times New Roman" w:hAnsi="Times New Roman" w:cs="Times New Roman"/>
          <w:sz w:val="24"/>
        </w:rPr>
        <w:t>multiple</w:t>
      </w:r>
      <w:r w:rsidRPr="00F4550C">
        <w:rPr>
          <w:rFonts w:ascii="Times New Roman" w:hAnsi="Times New Roman" w:cs="Times New Roman"/>
          <w:sz w:val="24"/>
        </w:rPr>
        <w:t xml:space="preserve"> advantages compared to the aforementioned MRI-informed EEG analyses. Firstly, it </w:t>
      </w:r>
      <w:r w:rsidR="008C2348" w:rsidRPr="00F4550C">
        <w:rPr>
          <w:rFonts w:ascii="Times New Roman" w:hAnsi="Times New Roman" w:cs="Times New Roman"/>
          <w:sz w:val="24"/>
        </w:rPr>
        <w:t>enables</w:t>
      </w:r>
      <w:r w:rsidRPr="00F4550C">
        <w:rPr>
          <w:rFonts w:ascii="Times New Roman" w:hAnsi="Times New Roman" w:cs="Times New Roman"/>
          <w:sz w:val="24"/>
        </w:rPr>
        <w:t xml:space="preserve"> an estimation of the contribution of an EEG-derived parameter. Therefore, it </w:t>
      </w:r>
      <w:r w:rsidR="00DC140E" w:rsidRPr="00F4550C">
        <w:rPr>
          <w:rFonts w:ascii="Times New Roman" w:hAnsi="Times New Roman" w:cs="Times New Roman"/>
          <w:sz w:val="24"/>
        </w:rPr>
        <w:t>allows</w:t>
      </w:r>
      <w:r w:rsidRPr="00F4550C">
        <w:rPr>
          <w:rFonts w:ascii="Times New Roman" w:hAnsi="Times New Roman" w:cs="Times New Roman"/>
          <w:sz w:val="24"/>
        </w:rPr>
        <w:t xml:space="preserve"> insight into voxel activation presumably coupled to increased EEG activity, which could also be labelled as a measure for neurovascular coupling. Secondly and perhaps more notably, the estimation is not only performed on a single-subject level,</w:t>
      </w:r>
      <w:r w:rsidR="00DC140E" w:rsidRPr="00F4550C">
        <w:rPr>
          <w:rFonts w:ascii="Times New Roman" w:hAnsi="Times New Roman" w:cs="Times New Roman"/>
          <w:sz w:val="24"/>
        </w:rPr>
        <w:t xml:space="preserve"> but on a single-trial level. An important </w:t>
      </w:r>
      <w:r w:rsidRPr="00F4550C">
        <w:rPr>
          <w:rFonts w:ascii="Times New Roman" w:hAnsi="Times New Roman" w:cs="Times New Roman"/>
          <w:sz w:val="24"/>
        </w:rPr>
        <w:t xml:space="preserve">drawback to asymmetric data integration is that multimodal data is not </w:t>
      </w:r>
      <w:r w:rsidRPr="00F4550C">
        <w:rPr>
          <w:rFonts w:ascii="Times New Roman" w:hAnsi="Times New Roman" w:cs="Times New Roman"/>
          <w:sz w:val="24"/>
        </w:rPr>
        <w:lastRenderedPageBreak/>
        <w:t>fully synchronized. Instead</w:t>
      </w:r>
      <w:r w:rsidR="00DC140E" w:rsidRPr="00F4550C">
        <w:rPr>
          <w:rFonts w:ascii="Times New Roman" w:hAnsi="Times New Roman" w:cs="Times New Roman"/>
          <w:sz w:val="24"/>
        </w:rPr>
        <w:t>,</w:t>
      </w:r>
      <w:r w:rsidRPr="00F4550C">
        <w:rPr>
          <w:rFonts w:ascii="Times New Roman" w:hAnsi="Times New Roman" w:cs="Times New Roman"/>
          <w:sz w:val="24"/>
        </w:rPr>
        <w:t xml:space="preserve"> a small portion of </w:t>
      </w:r>
      <w:r w:rsidR="00DC140E" w:rsidRPr="00F4550C">
        <w:rPr>
          <w:rFonts w:ascii="Times New Roman" w:hAnsi="Times New Roman" w:cs="Times New Roman"/>
          <w:sz w:val="24"/>
        </w:rPr>
        <w:t>one original data set</w:t>
      </w:r>
      <w:r w:rsidRPr="00F4550C">
        <w:rPr>
          <w:rFonts w:ascii="Times New Roman" w:hAnsi="Times New Roman" w:cs="Times New Roman"/>
          <w:sz w:val="24"/>
        </w:rPr>
        <w:t xml:space="preserve"> is allowed to limit or inform the other data set. This, for example, accounts for source estimations in the EEG when only the </w:t>
      </w:r>
      <w:proofErr w:type="spellStart"/>
      <w:r w:rsidRPr="00F4550C">
        <w:rPr>
          <w:rFonts w:ascii="Times New Roman" w:hAnsi="Times New Roman" w:cs="Times New Roman"/>
          <w:sz w:val="24"/>
        </w:rPr>
        <w:t>sMRI</w:t>
      </w:r>
      <w:proofErr w:type="spellEnd"/>
      <w:r w:rsidRPr="00F4550C">
        <w:rPr>
          <w:rFonts w:ascii="Times New Roman" w:hAnsi="Times New Roman" w:cs="Times New Roman"/>
          <w:sz w:val="24"/>
        </w:rPr>
        <w:t xml:space="preserve"> data is util</w:t>
      </w:r>
      <w:r w:rsidR="00DC140E" w:rsidRPr="00F4550C">
        <w:rPr>
          <w:rFonts w:ascii="Times New Roman" w:hAnsi="Times New Roman" w:cs="Times New Roman"/>
          <w:sz w:val="24"/>
        </w:rPr>
        <w:t xml:space="preserve">ized in the analysis. </w:t>
      </w:r>
      <w:r w:rsidR="00005D74" w:rsidRPr="00F4550C">
        <w:rPr>
          <w:rFonts w:ascii="Times New Roman" w:hAnsi="Times New Roman" w:cs="Times New Roman"/>
          <w:sz w:val="24"/>
        </w:rPr>
        <w:t xml:space="preserve">Considering the goal of a given integration attempt, this might be entirely sufficient. However, if </w:t>
      </w:r>
      <w:r w:rsidR="00C80C33" w:rsidRPr="00F4550C">
        <w:rPr>
          <w:rFonts w:ascii="Times New Roman" w:hAnsi="Times New Roman" w:cs="Times New Roman"/>
          <w:sz w:val="24"/>
        </w:rPr>
        <w:t xml:space="preserve">the aim is to </w:t>
      </w:r>
      <w:r w:rsidR="000B73FD" w:rsidRPr="00F4550C">
        <w:rPr>
          <w:rFonts w:ascii="Times New Roman" w:hAnsi="Times New Roman" w:cs="Times New Roman"/>
          <w:sz w:val="24"/>
        </w:rPr>
        <w:t>link</w:t>
      </w:r>
      <w:r w:rsidR="00C80C33" w:rsidRPr="00F4550C">
        <w:rPr>
          <w:rFonts w:ascii="Times New Roman" w:hAnsi="Times New Roman" w:cs="Times New Roman"/>
          <w:sz w:val="24"/>
        </w:rPr>
        <w:t xml:space="preserve"> EEG and MRI as much as possible, doing so on a single-trial level, as entering a parametric EEG-</w:t>
      </w:r>
      <w:proofErr w:type="spellStart"/>
      <w:r w:rsidR="00C80C33" w:rsidRPr="00F4550C">
        <w:rPr>
          <w:rFonts w:ascii="Times New Roman" w:hAnsi="Times New Roman" w:cs="Times New Roman"/>
          <w:sz w:val="24"/>
        </w:rPr>
        <w:t>regressors</w:t>
      </w:r>
      <w:proofErr w:type="spellEnd"/>
      <w:r w:rsidR="00C80C33" w:rsidRPr="00F4550C">
        <w:rPr>
          <w:rFonts w:ascii="Times New Roman" w:hAnsi="Times New Roman" w:cs="Times New Roman"/>
          <w:sz w:val="24"/>
        </w:rPr>
        <w:t xml:space="preserve"> into the MRI GLM allows,</w:t>
      </w:r>
      <w:r w:rsidR="0099116B" w:rsidRPr="00F4550C">
        <w:rPr>
          <w:rFonts w:ascii="Times New Roman" w:hAnsi="Times New Roman" w:cs="Times New Roman"/>
          <w:sz w:val="24"/>
        </w:rPr>
        <w:t xml:space="preserve"> makes more sense</w:t>
      </w:r>
      <w:r w:rsidR="00C80C33" w:rsidRPr="00F4550C">
        <w:rPr>
          <w:rFonts w:ascii="Times New Roman" w:hAnsi="Times New Roman" w:cs="Times New Roman"/>
          <w:sz w:val="24"/>
        </w:rPr>
        <w:t>. However, with explaining more variability in voxel activation patterns as the primary goal of this analysis, it can hardly be argued that it reveals any information about the EEG. Thus, it remains an EEG-informed fMRI analysis and an asymmetric way of thinking about multimodal results.</w:t>
      </w:r>
    </w:p>
    <w:p w14:paraId="371D8E1E" w14:textId="0281D224" w:rsidR="002B6DA9" w:rsidRPr="00F4550C" w:rsidRDefault="00465717" w:rsidP="00FB22E8">
      <w:pPr>
        <w:spacing w:after="0" w:line="360" w:lineRule="auto"/>
        <w:ind w:firstLine="425"/>
        <w:jc w:val="both"/>
        <w:rPr>
          <w:rFonts w:ascii="Times New Roman" w:hAnsi="Times New Roman" w:cs="Times New Roman"/>
          <w:sz w:val="24"/>
        </w:rPr>
      </w:pPr>
      <w:r>
        <w:rPr>
          <w:rFonts w:ascii="Times New Roman" w:hAnsi="Times New Roman" w:cs="Times New Roman"/>
          <w:noProof/>
          <w:sz w:val="24"/>
        </w:rPr>
        <mc:AlternateContent>
          <mc:Choice Requires="wpg">
            <w:drawing>
              <wp:anchor distT="180340" distB="180340" distL="114300" distR="114300" simplePos="0" relativeHeight="251686912" behindDoc="0" locked="0" layoutInCell="1" allowOverlap="1" wp14:anchorId="49676F37" wp14:editId="3BAD0BEF">
                <wp:simplePos x="0" y="0"/>
                <wp:positionH relativeFrom="column">
                  <wp:posOffset>40005</wp:posOffset>
                </wp:positionH>
                <wp:positionV relativeFrom="page">
                  <wp:posOffset>5965825</wp:posOffset>
                </wp:positionV>
                <wp:extent cx="5759450" cy="3736838"/>
                <wp:effectExtent l="0" t="0" r="6350" b="0"/>
                <wp:wrapTopAndBottom/>
                <wp:docPr id="225" name="Group 225"/>
                <wp:cNvGraphicFramePr/>
                <a:graphic xmlns:a="http://schemas.openxmlformats.org/drawingml/2006/main">
                  <a:graphicData uri="http://schemas.microsoft.com/office/word/2010/wordprocessingGroup">
                    <wpg:wgp>
                      <wpg:cNvGrpSpPr/>
                      <wpg:grpSpPr>
                        <a:xfrm>
                          <a:off x="0" y="0"/>
                          <a:ext cx="5759450" cy="3736838"/>
                          <a:chOff x="0" y="0"/>
                          <a:chExt cx="5760720" cy="3746571"/>
                        </a:xfrm>
                      </wpg:grpSpPr>
                      <pic:pic xmlns:pic="http://schemas.openxmlformats.org/drawingml/2006/picture">
                        <pic:nvPicPr>
                          <pic:cNvPr id="18" name="Picture 18"/>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5760720" cy="2918086"/>
                          </a:xfrm>
                          <a:prstGeom prst="rect">
                            <a:avLst/>
                          </a:prstGeom>
                        </pic:spPr>
                      </pic:pic>
                      <wps:wsp>
                        <wps:cNvPr id="223" name="Text Box 223"/>
                        <wps:cNvSpPr txBox="1"/>
                        <wps:spPr>
                          <a:xfrm>
                            <a:off x="0" y="3076174"/>
                            <a:ext cx="5760720" cy="670397"/>
                          </a:xfrm>
                          <a:prstGeom prst="rect">
                            <a:avLst/>
                          </a:prstGeom>
                          <a:solidFill>
                            <a:prstClr val="white"/>
                          </a:solidFill>
                          <a:ln>
                            <a:noFill/>
                          </a:ln>
                        </wps:spPr>
                        <wps:txbx>
                          <w:txbxContent>
                            <w:p w14:paraId="2783F4BE" w14:textId="05CA2EAB" w:rsidR="00465717" w:rsidRPr="00E50F9A" w:rsidRDefault="00465717" w:rsidP="00465717">
                              <w:pPr>
                                <w:jc w:val="both"/>
                                <w:rPr>
                                  <w:rFonts w:ascii="Times New Roman" w:hAnsi="Times New Roman" w:cs="Times New Roman"/>
                                  <w:color w:val="000000" w:themeColor="text1"/>
                                  <w:sz w:val="24"/>
                                  <w:szCs w:val="24"/>
                                </w:rPr>
                              </w:pPr>
                              <w:bookmarkStart w:id="31" w:name="_Ref508543988"/>
                              <w:proofErr w:type="spellStart"/>
                              <w:r w:rsidRPr="00E50F9A">
                                <w:rPr>
                                  <w:rFonts w:ascii="Times New Roman" w:hAnsi="Times New Roman" w:cs="Times New Roman"/>
                                  <w:b/>
                                  <w:sz w:val="24"/>
                                  <w:szCs w:val="24"/>
                                </w:rPr>
                                <w:t>Figure</w:t>
                              </w:r>
                              <w:proofErr w:type="spellEnd"/>
                              <w:r w:rsidRPr="00E50F9A">
                                <w:rPr>
                                  <w:rFonts w:ascii="Times New Roman" w:hAnsi="Times New Roman" w:cs="Times New Roman"/>
                                  <w:b/>
                                  <w:sz w:val="24"/>
                                  <w:szCs w:val="24"/>
                                </w:rPr>
                                <w:t xml:space="preserve"> </w:t>
                              </w:r>
                              <w:r w:rsidRPr="00E50F9A">
                                <w:rPr>
                                  <w:rFonts w:ascii="Times New Roman" w:hAnsi="Times New Roman" w:cs="Times New Roman"/>
                                  <w:b/>
                                  <w:sz w:val="24"/>
                                  <w:szCs w:val="24"/>
                                </w:rPr>
                                <w:fldChar w:fldCharType="begin"/>
                              </w:r>
                              <w:r w:rsidRPr="00E50F9A">
                                <w:rPr>
                                  <w:rFonts w:ascii="Times New Roman" w:hAnsi="Times New Roman" w:cs="Times New Roman"/>
                                  <w:b/>
                                  <w:sz w:val="24"/>
                                  <w:szCs w:val="24"/>
                                </w:rPr>
                                <w:instrText xml:space="preserve"> SEQ Figure \* ARABIC </w:instrText>
                              </w:r>
                              <w:r w:rsidRPr="00E50F9A">
                                <w:rPr>
                                  <w:rFonts w:ascii="Times New Roman" w:hAnsi="Times New Roman" w:cs="Times New Roman"/>
                                  <w:b/>
                                  <w:sz w:val="24"/>
                                  <w:szCs w:val="24"/>
                                </w:rPr>
                                <w:fldChar w:fldCharType="separate"/>
                              </w:r>
                              <w:r w:rsidR="00E50F9A" w:rsidRPr="00E50F9A">
                                <w:rPr>
                                  <w:rFonts w:ascii="Times New Roman" w:hAnsi="Times New Roman" w:cs="Times New Roman"/>
                                  <w:b/>
                                  <w:noProof/>
                                  <w:sz w:val="24"/>
                                  <w:szCs w:val="24"/>
                                </w:rPr>
                                <w:t>2</w:t>
                              </w:r>
                              <w:r w:rsidRPr="00E50F9A">
                                <w:rPr>
                                  <w:rFonts w:ascii="Times New Roman" w:hAnsi="Times New Roman" w:cs="Times New Roman"/>
                                  <w:b/>
                                  <w:sz w:val="24"/>
                                  <w:szCs w:val="24"/>
                                </w:rPr>
                                <w:fldChar w:fldCharType="end"/>
                              </w:r>
                              <w:bookmarkEnd w:id="31"/>
                              <w:r w:rsidRPr="00E50F9A">
                                <w:rPr>
                                  <w:rFonts w:ascii="Times New Roman" w:hAnsi="Times New Roman" w:cs="Times New Roman"/>
                                  <w:color w:val="000000" w:themeColor="text1"/>
                                  <w:sz w:val="24"/>
                                  <w:szCs w:val="24"/>
                                </w:rPr>
                                <w:t xml:space="preserve"> Schematic procedure of pre-processing of EEG data (red arrows) as well as the computation of the EEG </w:t>
                              </w:r>
                              <w:proofErr w:type="spellStart"/>
                              <w:r w:rsidRPr="00E50F9A">
                                <w:rPr>
                                  <w:rFonts w:ascii="Times New Roman" w:hAnsi="Times New Roman" w:cs="Times New Roman"/>
                                  <w:color w:val="000000" w:themeColor="text1"/>
                                  <w:sz w:val="24"/>
                                  <w:szCs w:val="24"/>
                                </w:rPr>
                                <w:t>regressor</w:t>
                              </w:r>
                              <w:proofErr w:type="spellEnd"/>
                              <w:r w:rsidRPr="00E50F9A">
                                <w:rPr>
                                  <w:rFonts w:ascii="Times New Roman" w:hAnsi="Times New Roman" w:cs="Times New Roman"/>
                                  <w:color w:val="000000" w:themeColor="text1"/>
                                  <w:sz w:val="24"/>
                                  <w:szCs w:val="24"/>
                                </w:rPr>
                                <w:t xml:space="preserve"> for EEG-informed prediction of fMRI voxel activation (blue arrow), adapted from </w:t>
                              </w:r>
                              <w:proofErr w:type="spellStart"/>
                              <w:r w:rsidRPr="00E50F9A">
                                <w:rPr>
                                  <w:rFonts w:ascii="Times New Roman" w:hAnsi="Times New Roman" w:cs="Times New Roman"/>
                                  <w:color w:val="000000" w:themeColor="text1"/>
                                  <w:sz w:val="24"/>
                                  <w:szCs w:val="24"/>
                                </w:rPr>
                                <w:t>Debener</w:t>
                              </w:r>
                              <w:proofErr w:type="spellEnd"/>
                              <w:r w:rsidRPr="00E50F9A">
                                <w:rPr>
                                  <w:rFonts w:ascii="Times New Roman" w:hAnsi="Times New Roman" w:cs="Times New Roman"/>
                                  <w:color w:val="000000" w:themeColor="text1"/>
                                  <w:sz w:val="24"/>
                                  <w:szCs w:val="24"/>
                                </w:rPr>
                                <w:t xml:space="preserve"> et al. </w:t>
                              </w:r>
                              <w:r w:rsidRPr="00E50F9A">
                                <w:rPr>
                                  <w:rFonts w:ascii="Times New Roman" w:hAnsi="Times New Roman" w:cs="Times New Roman"/>
                                  <w:sz w:val="24"/>
                                  <w:szCs w:val="24"/>
                                </w:rPr>
                                <w:fldChar w:fldCharType="begin" w:fldLock="1"/>
                              </w:r>
                              <w:r w:rsidRPr="00E50F9A">
                                <w:rPr>
                                  <w:rFonts w:ascii="Times New Roman" w:hAnsi="Times New Roman" w:cs="Times New Roman"/>
                                  <w:sz w:val="24"/>
                                  <w:szCs w:val="24"/>
                                </w:rPr>
                                <w:instrText>ADDIN CSL_CITATION { "citationItems" : [ { "id" : "ITEM-1", "itemData" : { "author" : [ { "dropping-particle" : "", "family" : "Debener", "given" : "S", "non-dropping-particle" : "", "parse-names" : false, "suffix" : "" }, { "dropping-particle" : "", "family" : "Ullsperger", "given" : "M", "non-dropping-particle" : "", "parse-names" : false, "suffix" : "" }, { "dropping-particle" : "", "family" : "Siegel", "given" : "M", "non-dropping-particle" : "", "parse-names" : false, "suffix" : "" }, { "dropping-particle" : "", "family" : "Engel", "given" : "AK", "non-dropping-particle" : "", "parse-names" : false, "suffix" : "" } ], "container-title" : "Trends in cognitive sciences", "id" : "ITEM-1", "issued" : { "date-parts" : [ [ "2006" ] ] }, "title" : "Single-trial EEG\u2013fMRI reveals the dynamics of cognitive function", "type" : "article-journal" }, "uris" : [ "http://www.mendeley.com/documents/?uuid=9d350915-121b-347c-b309-39b65e58d97d" ] } ], "mendeley" : { "formattedCitation" : "(S Debener et al., 2006)", "manualFormatting" : "(2006)", "plainTextFormattedCitation" : "(S Debener et al., 2006)", "previouslyFormattedCitation" : "(S Debener et al., 2006)" }, "properties" : {  }, "schema" : "https://github.com/citation-style-language/schema/raw/master/csl-citation.json" }</w:instrText>
                              </w:r>
                              <w:r w:rsidRPr="00E50F9A">
                                <w:rPr>
                                  <w:rFonts w:ascii="Times New Roman" w:hAnsi="Times New Roman" w:cs="Times New Roman"/>
                                  <w:sz w:val="24"/>
                                  <w:szCs w:val="24"/>
                                </w:rPr>
                                <w:fldChar w:fldCharType="separate"/>
                              </w:r>
                              <w:r w:rsidRPr="00E50F9A">
                                <w:rPr>
                                  <w:rFonts w:ascii="Times New Roman" w:hAnsi="Times New Roman" w:cs="Times New Roman"/>
                                  <w:noProof/>
                                  <w:sz w:val="24"/>
                                  <w:szCs w:val="24"/>
                                </w:rPr>
                                <w:t>(2006)</w:t>
                              </w:r>
                              <w:r w:rsidRPr="00E50F9A">
                                <w:rPr>
                                  <w:rFonts w:ascii="Times New Roman" w:hAnsi="Times New Roman" w:cs="Times New Roman"/>
                                  <w:sz w:val="24"/>
                                  <w:szCs w:val="24"/>
                                </w:rPr>
                                <w:fldChar w:fldCharType="end"/>
                              </w:r>
                              <w:r w:rsidRPr="00E50F9A">
                                <w:rPr>
                                  <w:rFonts w:ascii="Times New Roman" w:hAnsi="Times New Roman" w:cs="Times New Roman"/>
                                  <w:color w:val="000000" w:themeColor="text1"/>
                                  <w:sz w:val="24"/>
                                  <w:szCs w:val="24"/>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9676F37" id="Group 225" o:spid="_x0000_s1041" style="position:absolute;left:0;text-align:left;margin-left:3.15pt;margin-top:469.75pt;width:453.5pt;height:294.25pt;z-index:251686912;mso-wrap-distance-top:14.2pt;mso-wrap-distance-bottom:14.2pt;mso-position-vertical-relative:page;mso-width-relative:margin;mso-height-relative:margin" coordsize="57607,37465" o:gfxdata="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09PT/5eXl/9vb2//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vb2//7+/v/////////////////&#13;&#10;////////////////////////////////////////////////////////////////////////////&#13;&#10;////////////////////////////////////////////////////////////////////////////&#13;&#10;////////////////////////////////////////////////////////////////////////////&#13;&#10;///////////////////////////////////////////////////////7+/v/29vb/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h4eH/////&#13;&#10;////////////////////////////////////////////////////////////////////////////&#13;&#10;////////////////////////////////////////////////////////////////////////////&#13;&#10;////////////////////////////////////////////////////////////////////////////&#13;&#10;///////////////////////////////////////////////////////////////////h4eH/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7u7u//F&#13;&#10;xcX/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3p6ev8AAAD/kJCQ/9PT0//Z2dn/sbGx/xYWFv9aWlr/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13;&#10;////////////////////////////////////////////////////////////////////////////&#13;&#10;////////////////////////////////////////////////////////////////////////////&#13;&#10;////////////////////////////////////////////////////////////////////////////&#13;&#10;/////////////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13;&#10;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DQ0P9JSUn/AgIC/wQEBP8LCwv/AwMD/1JSUv/Pz8//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13;&#10;////////////////////////////////////////////////////////////////////////////&#13;&#10;////////////////////////////////////////////////////////////////////////////&#13;&#10;////////////////////////////////////////////////////////////////////////////&#13;&#10;/////////////////////////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13;&#10;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zs7O/7e3t/+5ubn/09PT/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13;&#10;////////////////////////////////////////////////////////////////////////////&#13;&#10;////////////////////////////////////////////////////////////////////////////&#13;&#10;////////////////////////////////////////////////////////////////////////////&#13;&#10;/////////////////////////////////////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13;&#10;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13;&#10;////////////////////////////////////////////////////////////////////////////&#13;&#10;////////////////////////////////////////////////////////////////////////////&#13;&#10;////////////////////////////////////////////////////////////////////////////&#13;&#10;/////////////////////////////////////////////////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13;&#10;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13;&#10;////////////////////////////////////////////////////////////////////////////&#13;&#10;////////////////////////////////////////////////////////////////////////////&#13;&#10;/////////////////////////////////////////////////////////////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13;&#10;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13;&#10;////////////////////////////////////////////////////////////////////////////&#13;&#10;////////////////////////////////////////////////////////////////////////////&#13;&#10;/////////////////////////////////////////////////////////////////////////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13;&#10;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13;&#10;////////////////////////////////////////////////////////////////////////////&#13;&#10;////////////////////////////////////////////////////////////////////////////&#13;&#10;////////////////////////////////////////////////////////////////////////////&#13;&#10;/////////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13;&#10;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13;&#10;////////////////////////////////////////////////////////////////////////////&#13;&#10;////////////////////////////////////////////////////////////////////////////&#13;&#10;////////////////////////////////////////////////////////////////////////////&#13;&#10;/////////////////////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13;&#10;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&#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Ly8v/oaGh/6+vr//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13;&#10;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&#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13;&#10;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13;&#10;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13;&#10;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g4OD/////////////////&#13;&#10;////////////////////////////////////////////////////////////////////////////&#13;&#10;////////////////////////////////////////////////////////////////////////////&#13;&#10;////////////////////////////////////////////////////////////////////////////&#13;&#10;///////////////////////////////////////////////////////h4eH/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vb2//7+/v/////&#13;&#10;////////////////////////////////////////////////////////////////////////////&#13;&#10;////////////////////////////////////////////////////////////////////////////&#13;&#10;////////////////////////////////////////////////////////////////////////////&#13;&#10;///////////////////////////////////////////////////////////////////7+/v/29vb&#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13;&#10;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13;&#10;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b29v/4eHh//Dw8P/+/v7/////////////////////////////////////////&#13;&#10;////////////////////////////////////////////////////////////////////////////&#13;&#10;////////////////////////////////////////////////////////////////////////////&#13;&#10;///////////////////////////////////////////////////////////4+Pj/4uLi/9ra2v/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ra2v/c3Nz/9fX1////////////////////////&#13;&#10;////////////////////////////////////////////////////////////////////////////&#13;&#10;////////////////////////////////////////////////////////////////////////////&#13;&#10;//////////////////////////////////////////////////////////////////Dw8P/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v7///////&#13;&#10;////////////////////////////////////////////////////////////////////////////&#13;&#10;////////////////////////////////////////////////////////////////////////////&#13;&#10;////////////////////////////////////////////////////////////////////////6enp&#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19fX/////////////////////////////////////////////////////////////////&#13;&#10;////////////////////////////////////////////////////////////////////////////&#13;&#10;////////////////////////////////////////////////////////////////////////////&#13;&#10;///w8PD/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c3Nz//v7+////////////////////////////////////////////////&#13;&#10;////////////////////////////////////////////////////////////////////////////&#13;&#10;////////////////////////////////////////////////////////////////////////////&#13;&#10;//////////j4+P/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13;&#10;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13;&#10;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13;&#10;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NjY/w4ODv80NDT/xMTE/9nZ2f/S0tL/YWFh/wYGBv+/v7//&#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13;&#10;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5aWlv8ZGRn/AAAA/wwMDP8CAgL/Hx8f&#13;&#10;/5qamv/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13;&#10;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X19f/wsLC/7Gx&#13;&#10;sf/Hx8f/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13;&#10;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9KSkr/LCws/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13;&#10;////////////////////////////////////////////////////////////////////////////&#13;&#10;////////////////////////////////////////////////////////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13;&#10;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9KSkr/LCws&#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13;&#10;////////////////////////////////////////////////////////////////////////////&#13;&#10;////////////////////////////////////////////////////////////////////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13;&#10;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13;&#10;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13;&#10;////////////////////////////////////////////////////////////////////////////&#13;&#10;////////////////////////////////////////////////////////////////////////////&#13;&#10;////////////////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13;&#10;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13;&#10;////////////////////////////////////////////////////////////////////////////&#13;&#10;////////////////////////////////////////////////////////////////////////////&#13;&#10;////////////////////////////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13;&#10;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13;&#10;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13;&#10;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13;&#10;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13;&#10;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13;&#10;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3t7f/AAAA/5mZm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13;&#10;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3t7f/AAAA/5mZm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13;&#10;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X19f/sbGx/9PT0//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13;&#10;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4eHh////////////////////////////////////&#13;&#10;////////////////////////////////////////////////////////////////////////////&#13;&#10;////////////////////////////////////////////////////////////////////////////&#13;&#10;////////////////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13;&#10;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a2tr/8PDw////////////////////////&#13;&#10;////////////////////////////////////////////////////////////////////////////&#13;&#10;////////////////////////////////////////////////////////////////////////////&#13;&#10;////////////////////////////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13;&#10;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c3Nz//v7+////////////&#13;&#10;////////////////////////////////////////////////////////////////////////////&#13;&#10;////////////////////////////////////////////////////////////////////////////&#13;&#10;////////////////////////////////////////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13;&#10;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19fX/////&#13;&#10;////////////////////////////////////////////////////////////////////////////&#13;&#10;////////////////////////////////////////////////////////////////////////////&#13;&#10;////////////////////////////////////////////////////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13;&#10;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v&#13;&#10;7///////////////////////////////////////////////////////////////////////////&#13;&#10;////////////////////////////////////////////////////////////////////////////&#13;&#10;////////////////////////////////////////////////////////////////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13;&#10;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ra2v/c&#13;&#10;3Nz/9fX1////////////////////////////////////////////////////////////////////&#13;&#10;////////////////////////////////////////////////////////////////////////////&#13;&#10;////////////////////////////////////////////////////////////////////////////&#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13;&#10;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a2tr/&#13;&#10;4eHh//Dw8P/+/v7/////////////////////////////////////////////////////////////&#13;&#10;////////////////////////////////////////////////////////////////////////////&#13;&#10;////////////////////////////////////////////////////////////////////////////&#13;&#10;////////////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Y2Nj/Dg4O/zQ0NP/ExMT/2dnZ/9LS&#13;&#10;0v9hYWH/BgYG/7+/v//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lpaW/xkZGf8A&#13;&#10;AAD/DAwM/wICAv8fHx//mpqa/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fX1//CwsL/sbGx/8fHx//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13;&#10;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13;&#10;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13;&#10;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13;&#10;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13;&#10;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13;&#10;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13;&#10;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&#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13;&#10;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13;&#10;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13;&#10;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13;&#10;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3p6ev8AAAD/kJCQ/9PT0//Z2dn/sbGx/xYWFv9aWlr/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13;&#10;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DQ0P9JSUn/AgIC/wQEBP8LCwv/AwMD/1JSUv/Pz8//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13;&#10;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zs7O/7e3t/+5ubn/09PT/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13;&#10;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13;&#10;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13;&#10;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13;&#10;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13;&#10;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13;&#10;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7Kysv+enp7/ysrK/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13;&#10;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w8PD/1dXV/+zs7P/2dnZ/9nZ2f/Z2dn/V1dX/wAAAP8NDQ3/S0tL/8PDw/9XV1f/s7Oz/9nZ&#13;&#10;2f/Z2dn/2dnZ/9nZ2f/Z2dn/2dnZ/9nZ2f/Z2dn/2dnZ/9nZ2f/Z2dn/2dnZ/9nZ2f/Z2dn/2dnZ&#13;&#10;/9nZ2f/Z2dn/2dnZ/9nZ2f/Z2dn/2dnZ/9nZ2f/Z2dn/2dnZ/4SEhP9wcHD/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13;&#10;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4SEhP+YmJj/&#13;&#10;2dnZ/9nZ2f/Z2dn/p6en/wEBAf+NjY3/2dnZ/9nZ2f/CwsL/AAAA/3t7e//Z2dn/zc3N/6enp/8B&#13;&#10;AQH/jY2N/9nZ2f/Z2dn/2dnZ/9nZ2f/Z2dn/2dnZ/9nZ2f/Z2dn/2dnZ/9nZ2f/Z2dn/2dnZ/9nZ&#13;&#10;2f/Z2dn/2dnZ/9nZ2f/Z2dn/2dnZ/7y8vP9sbGz/zc3N/9nZ2f/Z2dn/2dnZ/zw8PP8hISH/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13;&#10;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&#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13;&#10;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13;&#10;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13;&#10;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13;&#10;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13;&#10;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&#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&#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8" o:spid="_x0000_s1042" type="#_x0000_t75" style="position:absolute;width:57607;height:2918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">
                  <v:imagedata r:id="rId16" o:title=""/>
                </v:shape>
                <v:shape id="Text Box 223" o:spid="_x0000_s1043" type="#_x0000_t202" style="position:absolute;top:30761;width:57607;height:67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" stroked="f">
                  <v:textbox style="mso-fit-shape-to-text:t" inset="0,0,0,0">
                    <w:txbxContent>
                      <w:p w14:paraId="2783F4BE" w14:textId="05CA2EAB" w:rsidR="00465717" w:rsidRPr="00E50F9A" w:rsidRDefault="00465717" w:rsidP="00465717">
                        <w:pPr>
                          <w:jc w:val="both"/>
                          <w:rPr>
                            <w:rFonts w:ascii="Times New Roman" w:hAnsi="Times New Roman" w:cs="Times New Roman"/>
                            <w:color w:val="000000" w:themeColor="text1"/>
                            <w:sz w:val="24"/>
                            <w:szCs w:val="24"/>
                          </w:rPr>
                        </w:pPr>
                        <w:bookmarkStart w:id="32" w:name="_Ref508543988"/>
                        <w:proofErr w:type="spellStart"/>
                        <w:r w:rsidRPr="00E50F9A">
                          <w:rPr>
                            <w:rFonts w:ascii="Times New Roman" w:hAnsi="Times New Roman" w:cs="Times New Roman"/>
                            <w:b/>
                            <w:sz w:val="24"/>
                            <w:szCs w:val="24"/>
                          </w:rPr>
                          <w:t>Figure</w:t>
                        </w:r>
                        <w:proofErr w:type="spellEnd"/>
                        <w:r w:rsidRPr="00E50F9A">
                          <w:rPr>
                            <w:rFonts w:ascii="Times New Roman" w:hAnsi="Times New Roman" w:cs="Times New Roman"/>
                            <w:b/>
                            <w:sz w:val="24"/>
                            <w:szCs w:val="24"/>
                          </w:rPr>
                          <w:t xml:space="preserve"> </w:t>
                        </w:r>
                        <w:r w:rsidRPr="00E50F9A">
                          <w:rPr>
                            <w:rFonts w:ascii="Times New Roman" w:hAnsi="Times New Roman" w:cs="Times New Roman"/>
                            <w:b/>
                            <w:sz w:val="24"/>
                            <w:szCs w:val="24"/>
                          </w:rPr>
                          <w:fldChar w:fldCharType="begin"/>
                        </w:r>
                        <w:r w:rsidRPr="00E50F9A">
                          <w:rPr>
                            <w:rFonts w:ascii="Times New Roman" w:hAnsi="Times New Roman" w:cs="Times New Roman"/>
                            <w:b/>
                            <w:sz w:val="24"/>
                            <w:szCs w:val="24"/>
                          </w:rPr>
                          <w:instrText xml:space="preserve"> SEQ Figure \* ARABIC </w:instrText>
                        </w:r>
                        <w:r w:rsidRPr="00E50F9A">
                          <w:rPr>
                            <w:rFonts w:ascii="Times New Roman" w:hAnsi="Times New Roman" w:cs="Times New Roman"/>
                            <w:b/>
                            <w:sz w:val="24"/>
                            <w:szCs w:val="24"/>
                          </w:rPr>
                          <w:fldChar w:fldCharType="separate"/>
                        </w:r>
                        <w:r w:rsidR="00E50F9A" w:rsidRPr="00E50F9A">
                          <w:rPr>
                            <w:rFonts w:ascii="Times New Roman" w:hAnsi="Times New Roman" w:cs="Times New Roman"/>
                            <w:b/>
                            <w:noProof/>
                            <w:sz w:val="24"/>
                            <w:szCs w:val="24"/>
                          </w:rPr>
                          <w:t>2</w:t>
                        </w:r>
                        <w:r w:rsidRPr="00E50F9A">
                          <w:rPr>
                            <w:rFonts w:ascii="Times New Roman" w:hAnsi="Times New Roman" w:cs="Times New Roman"/>
                            <w:b/>
                            <w:sz w:val="24"/>
                            <w:szCs w:val="24"/>
                          </w:rPr>
                          <w:fldChar w:fldCharType="end"/>
                        </w:r>
                        <w:bookmarkEnd w:id="32"/>
                        <w:r w:rsidRPr="00E50F9A">
                          <w:rPr>
                            <w:rFonts w:ascii="Times New Roman" w:hAnsi="Times New Roman" w:cs="Times New Roman"/>
                            <w:color w:val="000000" w:themeColor="text1"/>
                            <w:sz w:val="24"/>
                            <w:szCs w:val="24"/>
                          </w:rPr>
                          <w:t xml:space="preserve"> Schematic procedure of pre-processing of EEG data (red arrows) as well as the computation of the EEG </w:t>
                        </w:r>
                        <w:proofErr w:type="spellStart"/>
                        <w:r w:rsidRPr="00E50F9A">
                          <w:rPr>
                            <w:rFonts w:ascii="Times New Roman" w:hAnsi="Times New Roman" w:cs="Times New Roman"/>
                            <w:color w:val="000000" w:themeColor="text1"/>
                            <w:sz w:val="24"/>
                            <w:szCs w:val="24"/>
                          </w:rPr>
                          <w:t>regressor</w:t>
                        </w:r>
                        <w:proofErr w:type="spellEnd"/>
                        <w:r w:rsidRPr="00E50F9A">
                          <w:rPr>
                            <w:rFonts w:ascii="Times New Roman" w:hAnsi="Times New Roman" w:cs="Times New Roman"/>
                            <w:color w:val="000000" w:themeColor="text1"/>
                            <w:sz w:val="24"/>
                            <w:szCs w:val="24"/>
                          </w:rPr>
                          <w:t xml:space="preserve"> for EEG-informed prediction of fMRI voxel activation (blue arrow), adapted from </w:t>
                        </w:r>
                        <w:proofErr w:type="spellStart"/>
                        <w:r w:rsidRPr="00E50F9A">
                          <w:rPr>
                            <w:rFonts w:ascii="Times New Roman" w:hAnsi="Times New Roman" w:cs="Times New Roman"/>
                            <w:color w:val="000000" w:themeColor="text1"/>
                            <w:sz w:val="24"/>
                            <w:szCs w:val="24"/>
                          </w:rPr>
                          <w:t>Debener</w:t>
                        </w:r>
                        <w:proofErr w:type="spellEnd"/>
                        <w:r w:rsidRPr="00E50F9A">
                          <w:rPr>
                            <w:rFonts w:ascii="Times New Roman" w:hAnsi="Times New Roman" w:cs="Times New Roman"/>
                            <w:color w:val="000000" w:themeColor="text1"/>
                            <w:sz w:val="24"/>
                            <w:szCs w:val="24"/>
                          </w:rPr>
                          <w:t xml:space="preserve"> et al. </w:t>
                        </w:r>
                        <w:r w:rsidRPr="00E50F9A">
                          <w:rPr>
                            <w:rFonts w:ascii="Times New Roman" w:hAnsi="Times New Roman" w:cs="Times New Roman"/>
                            <w:sz w:val="24"/>
                            <w:szCs w:val="24"/>
                          </w:rPr>
                          <w:fldChar w:fldCharType="begin" w:fldLock="1"/>
                        </w:r>
                        <w:r w:rsidRPr="00E50F9A">
                          <w:rPr>
                            <w:rFonts w:ascii="Times New Roman" w:hAnsi="Times New Roman" w:cs="Times New Roman"/>
                            <w:sz w:val="24"/>
                            <w:szCs w:val="24"/>
                          </w:rPr>
                          <w:instrText>ADDIN CSL_CITATION { "citationItems" : [ { "id" : "ITEM-1", "itemData" : { "author" : [ { "dropping-particle" : "", "family" : "Debener", "given" : "S", "non-dropping-particle" : "", "parse-names" : false, "suffix" : "" }, { "dropping-particle" : "", "family" : "Ullsperger", "given" : "M", "non-dropping-particle" : "", "parse-names" : false, "suffix" : "" }, { "dropping-particle" : "", "family" : "Siegel", "given" : "M", "non-dropping-particle" : "", "parse-names" : false, "suffix" : "" }, { "dropping-particle" : "", "family" : "Engel", "given" : "AK", "non-dropping-particle" : "", "parse-names" : false, "suffix" : "" } ], "container-title" : "Trends in cognitive sciences", "id" : "ITEM-1", "issued" : { "date-parts" : [ [ "2006" ] ] }, "title" : "Single-trial EEG\u2013fMRI reveals the dynamics of cognitive function", "type" : "article-journal" }, "uris" : [ "http://www.mendeley.com/documents/?uuid=9d350915-121b-347c-b309-39b65e58d97d" ] } ], "mendeley" : { "formattedCitation" : "(S Debener et al., 2006)", "manualFormatting" : "(2006)", "plainTextFormattedCitation" : "(S Debener et al., 2006)", "previouslyFormattedCitation" : "(S Debener et al., 2006)" }, "properties" : {  }, "schema" : "https://github.com/citation-style-language/schema/raw/master/csl-citation.json" }</w:instrText>
                        </w:r>
                        <w:r w:rsidRPr="00E50F9A">
                          <w:rPr>
                            <w:rFonts w:ascii="Times New Roman" w:hAnsi="Times New Roman" w:cs="Times New Roman"/>
                            <w:sz w:val="24"/>
                            <w:szCs w:val="24"/>
                          </w:rPr>
                          <w:fldChar w:fldCharType="separate"/>
                        </w:r>
                        <w:r w:rsidRPr="00E50F9A">
                          <w:rPr>
                            <w:rFonts w:ascii="Times New Roman" w:hAnsi="Times New Roman" w:cs="Times New Roman"/>
                            <w:noProof/>
                            <w:sz w:val="24"/>
                            <w:szCs w:val="24"/>
                          </w:rPr>
                          <w:t>(2006)</w:t>
                        </w:r>
                        <w:r w:rsidRPr="00E50F9A">
                          <w:rPr>
                            <w:rFonts w:ascii="Times New Roman" w:hAnsi="Times New Roman" w:cs="Times New Roman"/>
                            <w:sz w:val="24"/>
                            <w:szCs w:val="24"/>
                          </w:rPr>
                          <w:fldChar w:fldCharType="end"/>
                        </w:r>
                        <w:r w:rsidRPr="00E50F9A">
                          <w:rPr>
                            <w:rFonts w:ascii="Times New Roman" w:hAnsi="Times New Roman" w:cs="Times New Roman"/>
                            <w:color w:val="000000" w:themeColor="text1"/>
                            <w:sz w:val="24"/>
                            <w:szCs w:val="24"/>
                          </w:rPr>
                          <w:t>.</w:t>
                        </w:r>
                      </w:p>
                    </w:txbxContent>
                  </v:textbox>
                </v:shape>
                <w10:wrap type="topAndBottom" anchory="page"/>
              </v:group>
            </w:pict>
          </mc:Fallback>
        </mc:AlternateContent>
      </w:r>
      <w:r w:rsidR="002B6DA9" w:rsidRPr="00F4550C">
        <w:rPr>
          <w:rFonts w:ascii="Times New Roman" w:hAnsi="Times New Roman" w:cs="Times New Roman"/>
          <w:sz w:val="24"/>
        </w:rPr>
        <w:t>In order to adequately</w:t>
      </w:r>
      <w:r w:rsidR="00892240" w:rsidRPr="00F4550C">
        <w:rPr>
          <w:rFonts w:ascii="Times New Roman" w:hAnsi="Times New Roman" w:cs="Times New Roman"/>
          <w:sz w:val="24"/>
        </w:rPr>
        <w:t xml:space="preserve"> test a hypothesis, such a</w:t>
      </w:r>
      <w:r w:rsidR="001704A6" w:rsidRPr="00F4550C">
        <w:rPr>
          <w:rFonts w:ascii="Times New Roman" w:hAnsi="Times New Roman" w:cs="Times New Roman"/>
          <w:sz w:val="24"/>
        </w:rPr>
        <w:t xml:space="preserve">s joint increased theta, </w:t>
      </w:r>
      <w:r w:rsidR="00892240" w:rsidRPr="00F4550C">
        <w:rPr>
          <w:rFonts w:ascii="Times New Roman" w:hAnsi="Times New Roman" w:cs="Times New Roman"/>
          <w:sz w:val="24"/>
        </w:rPr>
        <w:t>late positive potentials</w:t>
      </w:r>
      <w:r w:rsidR="001704A6" w:rsidRPr="00F4550C">
        <w:rPr>
          <w:rFonts w:ascii="Times New Roman" w:hAnsi="Times New Roman" w:cs="Times New Roman"/>
          <w:sz w:val="24"/>
        </w:rPr>
        <w:t xml:space="preserve"> and decreased prefrontal BOLD responses</w:t>
      </w:r>
      <w:r w:rsidR="00892240" w:rsidRPr="00F4550C">
        <w:rPr>
          <w:rFonts w:ascii="Times New Roman" w:hAnsi="Times New Roman" w:cs="Times New Roman"/>
          <w:sz w:val="24"/>
        </w:rPr>
        <w:t xml:space="preserve"> being associated with </w:t>
      </w:r>
      <w:r w:rsidR="00F501F9" w:rsidRPr="00F4550C">
        <w:rPr>
          <w:rFonts w:ascii="Times New Roman" w:hAnsi="Times New Roman" w:cs="Times New Roman"/>
          <w:sz w:val="24"/>
        </w:rPr>
        <w:t xml:space="preserve">proactive </w:t>
      </w:r>
      <w:r w:rsidR="001704A6" w:rsidRPr="00F4550C">
        <w:rPr>
          <w:rFonts w:ascii="Times New Roman" w:hAnsi="Times New Roman" w:cs="Times New Roman"/>
          <w:sz w:val="24"/>
        </w:rPr>
        <w:t xml:space="preserve">control, it seems implausible to have one data source taking precedence. Demonstrating that EEG-derived parametric </w:t>
      </w:r>
      <w:proofErr w:type="spellStart"/>
      <w:r w:rsidR="001704A6" w:rsidRPr="00F4550C">
        <w:rPr>
          <w:rFonts w:ascii="Times New Roman" w:hAnsi="Times New Roman" w:cs="Times New Roman"/>
          <w:sz w:val="24"/>
        </w:rPr>
        <w:t>regressors</w:t>
      </w:r>
      <w:proofErr w:type="spellEnd"/>
      <w:r w:rsidR="001704A6" w:rsidRPr="00F4550C">
        <w:rPr>
          <w:rFonts w:ascii="Times New Roman" w:hAnsi="Times New Roman" w:cs="Times New Roman"/>
          <w:sz w:val="24"/>
        </w:rPr>
        <w:t xml:space="preserve"> can add explanatory value in predicting significant voxel activation is merely ample evidence supporting the hypothesis. EEG </w:t>
      </w:r>
      <w:proofErr w:type="spellStart"/>
      <w:r w:rsidR="001704A6" w:rsidRPr="00F4550C">
        <w:rPr>
          <w:rFonts w:ascii="Times New Roman" w:hAnsi="Times New Roman" w:cs="Times New Roman"/>
          <w:sz w:val="24"/>
        </w:rPr>
        <w:t>regressors</w:t>
      </w:r>
      <w:proofErr w:type="spellEnd"/>
      <w:r w:rsidR="001704A6" w:rsidRPr="00F4550C">
        <w:rPr>
          <w:rFonts w:ascii="Times New Roman" w:hAnsi="Times New Roman" w:cs="Times New Roman"/>
          <w:sz w:val="24"/>
        </w:rPr>
        <w:t xml:space="preserve"> have to </w:t>
      </w:r>
      <w:r w:rsidR="00333FCD" w:rsidRPr="00F4550C">
        <w:rPr>
          <w:rFonts w:ascii="Times New Roman" w:hAnsi="Times New Roman" w:cs="Times New Roman"/>
          <w:sz w:val="24"/>
        </w:rPr>
        <w:t>be averaged</w:t>
      </w:r>
      <w:r w:rsidR="001704A6" w:rsidRPr="00F4550C">
        <w:rPr>
          <w:rFonts w:ascii="Times New Roman" w:hAnsi="Times New Roman" w:cs="Times New Roman"/>
          <w:sz w:val="24"/>
        </w:rPr>
        <w:t xml:space="preserve"> over an epoch to enter the GLM as a single value per trial, which is a misrepresentation of the original time course information.</w:t>
      </w:r>
      <w:r w:rsidR="004B2928" w:rsidRPr="00F4550C">
        <w:rPr>
          <w:rFonts w:ascii="Times New Roman" w:hAnsi="Times New Roman" w:cs="Times New Roman"/>
          <w:sz w:val="24"/>
        </w:rPr>
        <w:t xml:space="preserve"> Moreover, the calculated results speak for additional variance explanation in functional contrasts. Therefore, a small fraction of the EEG data is related to a small fraction of the fMRI data. It is hard to argue that minimizing the utilized data is a valid </w:t>
      </w:r>
      <w:r w:rsidR="004B2928" w:rsidRPr="00F4550C">
        <w:rPr>
          <w:rFonts w:ascii="Times New Roman" w:hAnsi="Times New Roman" w:cs="Times New Roman"/>
          <w:sz w:val="24"/>
        </w:rPr>
        <w:lastRenderedPageBreak/>
        <w:t>representation of the supposedly underlying cognitive processes. The same would account for taking an MRI-informed source estimation and comparing it with EEG results; it would simply represent a fraction of data that has been integrated asymmetrically.</w:t>
      </w:r>
      <w:r w:rsidR="007208A3" w:rsidRPr="00F4550C">
        <w:rPr>
          <w:rFonts w:ascii="Times New Roman" w:hAnsi="Times New Roman" w:cs="Times New Roman"/>
          <w:sz w:val="24"/>
        </w:rPr>
        <w:t xml:space="preserve"> </w:t>
      </w:r>
      <w:r w:rsidR="00197D44" w:rsidRPr="00F4550C">
        <w:rPr>
          <w:rFonts w:ascii="Times New Roman" w:hAnsi="Times New Roman" w:cs="Times New Roman"/>
          <w:sz w:val="24"/>
        </w:rPr>
        <w:t>M</w:t>
      </w:r>
      <w:r w:rsidR="007208A3" w:rsidRPr="00F4550C">
        <w:rPr>
          <w:rFonts w:ascii="Times New Roman" w:hAnsi="Times New Roman" w:cs="Times New Roman"/>
          <w:sz w:val="24"/>
        </w:rPr>
        <w:t>ore variance in both data sets can be tapped into when joining them.</w:t>
      </w:r>
      <w:r w:rsidR="00451FCA" w:rsidRPr="00F4550C">
        <w:rPr>
          <w:rFonts w:ascii="Times New Roman" w:hAnsi="Times New Roman" w:cs="Times New Roman"/>
          <w:sz w:val="24"/>
        </w:rPr>
        <w:t xml:space="preserve"> While still </w:t>
      </w:r>
      <w:r w:rsidR="00197D44" w:rsidRPr="00F4550C">
        <w:rPr>
          <w:rFonts w:ascii="Times New Roman" w:hAnsi="Times New Roman" w:cs="Times New Roman"/>
          <w:sz w:val="24"/>
        </w:rPr>
        <w:t>being</w:t>
      </w:r>
      <w:r w:rsidR="00451FCA" w:rsidRPr="00F4550C">
        <w:rPr>
          <w:rFonts w:ascii="Times New Roman" w:hAnsi="Times New Roman" w:cs="Times New Roman"/>
          <w:sz w:val="24"/>
        </w:rPr>
        <w:t xml:space="preserve"> meaningful, these results</w:t>
      </w:r>
      <w:r w:rsidR="007208A3" w:rsidRPr="00F4550C">
        <w:rPr>
          <w:rFonts w:ascii="Times New Roman" w:hAnsi="Times New Roman" w:cs="Times New Roman"/>
          <w:sz w:val="24"/>
        </w:rPr>
        <w:t xml:space="preserve"> of asymmetric integration</w:t>
      </w:r>
      <w:r w:rsidR="00451FCA" w:rsidRPr="00F4550C">
        <w:rPr>
          <w:rFonts w:ascii="Times New Roman" w:hAnsi="Times New Roman" w:cs="Times New Roman"/>
          <w:sz w:val="24"/>
        </w:rPr>
        <w:t>, for example, do not allow for the</w:t>
      </w:r>
      <w:r w:rsidR="0077637E" w:rsidRPr="00F4550C">
        <w:rPr>
          <w:rFonts w:ascii="Times New Roman" w:hAnsi="Times New Roman" w:cs="Times New Roman"/>
          <w:sz w:val="24"/>
        </w:rPr>
        <w:t xml:space="preserve"> previously discussed</w:t>
      </w:r>
      <w:r w:rsidR="00451FCA" w:rsidRPr="00F4550C">
        <w:rPr>
          <w:rFonts w:ascii="Times New Roman" w:hAnsi="Times New Roman" w:cs="Times New Roman"/>
          <w:sz w:val="24"/>
        </w:rPr>
        <w:t xml:space="preserve"> improved validity</w:t>
      </w:r>
      <w:r w:rsidR="0077637E" w:rsidRPr="00F4550C">
        <w:rPr>
          <w:rFonts w:ascii="Times New Roman" w:hAnsi="Times New Roman" w:cs="Times New Roman"/>
          <w:sz w:val="24"/>
        </w:rPr>
        <w:t xml:space="preserve"> or the inclusion of</w:t>
      </w:r>
      <w:r w:rsidR="00197D44" w:rsidRPr="00F4550C">
        <w:rPr>
          <w:rFonts w:ascii="Times New Roman" w:hAnsi="Times New Roman" w:cs="Times New Roman"/>
          <w:sz w:val="24"/>
        </w:rPr>
        <w:t xml:space="preserve"> single trial variance from two</w:t>
      </w:r>
      <w:r w:rsidR="0077637E" w:rsidRPr="00F4550C">
        <w:rPr>
          <w:rFonts w:ascii="Times New Roman" w:hAnsi="Times New Roman" w:cs="Times New Roman"/>
          <w:sz w:val="24"/>
        </w:rPr>
        <w:t xml:space="preserve"> multimodal data sets</w:t>
      </w:r>
      <w:r w:rsidR="00451FCA" w:rsidRPr="00F4550C">
        <w:rPr>
          <w:rFonts w:ascii="Times New Roman" w:hAnsi="Times New Roman" w:cs="Times New Roman"/>
          <w:sz w:val="24"/>
        </w:rPr>
        <w:t xml:space="preserve"> that </w:t>
      </w:r>
      <w:r w:rsidR="0077637E" w:rsidRPr="00F4550C">
        <w:rPr>
          <w:rFonts w:ascii="Times New Roman" w:hAnsi="Times New Roman" w:cs="Times New Roman"/>
          <w:sz w:val="24"/>
        </w:rPr>
        <w:t xml:space="preserve">is set as the integral goal </w:t>
      </w:r>
      <w:r w:rsidR="00197D44" w:rsidRPr="00F4550C">
        <w:rPr>
          <w:rFonts w:ascii="Times New Roman" w:hAnsi="Times New Roman" w:cs="Times New Roman"/>
          <w:sz w:val="24"/>
        </w:rPr>
        <w:t>in combining</w:t>
      </w:r>
      <w:r w:rsidR="0077637E" w:rsidRPr="00F4550C">
        <w:rPr>
          <w:rFonts w:ascii="Times New Roman" w:hAnsi="Times New Roman" w:cs="Times New Roman"/>
          <w:sz w:val="24"/>
        </w:rPr>
        <w:t xml:space="preserve"> EEG and fMRI.</w:t>
      </w:r>
    </w:p>
    <w:p w14:paraId="133D8E1E" w14:textId="77777777" w:rsidR="00FB22E8" w:rsidRPr="00F4550C" w:rsidRDefault="00FB22E8" w:rsidP="00FB22E8">
      <w:pPr>
        <w:spacing w:after="0" w:line="360" w:lineRule="auto"/>
        <w:ind w:firstLine="425"/>
        <w:jc w:val="both"/>
        <w:rPr>
          <w:rFonts w:ascii="Times New Roman" w:hAnsi="Times New Roman" w:cs="Times New Roman"/>
          <w:sz w:val="24"/>
        </w:rPr>
      </w:pPr>
    </w:p>
    <w:p w14:paraId="1A9B9292" w14:textId="62C0A835" w:rsidR="00470B7E" w:rsidRPr="00F4550C" w:rsidRDefault="006A1C63" w:rsidP="00420FB1">
      <w:pPr>
        <w:pStyle w:val="Heading2"/>
        <w:jc w:val="both"/>
        <w:rPr>
          <w:rFonts w:ascii="Times New Roman" w:hAnsi="Times New Roman" w:cs="Times New Roman"/>
          <w:color w:val="auto"/>
          <w:sz w:val="28"/>
          <w:szCs w:val="28"/>
        </w:rPr>
      </w:pPr>
      <w:bookmarkStart w:id="33" w:name="_Toc508189744"/>
      <w:r w:rsidRPr="00F4550C">
        <w:rPr>
          <w:rFonts w:ascii="Times New Roman" w:hAnsi="Times New Roman" w:cs="Times New Roman"/>
          <w:color w:val="auto"/>
          <w:sz w:val="28"/>
          <w:szCs w:val="28"/>
        </w:rPr>
        <w:t>1.3</w:t>
      </w:r>
      <w:r w:rsidR="00470B7E" w:rsidRPr="00F4550C">
        <w:rPr>
          <w:rFonts w:ascii="Times New Roman" w:hAnsi="Times New Roman" w:cs="Times New Roman"/>
          <w:color w:val="auto"/>
          <w:sz w:val="28"/>
          <w:szCs w:val="28"/>
        </w:rPr>
        <w:t xml:space="preserve"> Approaches for multimodal data fusion</w:t>
      </w:r>
      <w:bookmarkEnd w:id="33"/>
    </w:p>
    <w:p w14:paraId="5D52AF26" w14:textId="77777777" w:rsidR="002073C9" w:rsidRPr="00F4550C" w:rsidRDefault="002073C9" w:rsidP="00420FB1">
      <w:pPr>
        <w:spacing w:after="0" w:line="360" w:lineRule="auto"/>
        <w:ind w:firstLine="425"/>
        <w:jc w:val="both"/>
        <w:rPr>
          <w:rFonts w:ascii="Times New Roman" w:hAnsi="Times New Roman" w:cs="Times New Roman"/>
          <w:sz w:val="24"/>
        </w:rPr>
      </w:pPr>
    </w:p>
    <w:p w14:paraId="679B0131" w14:textId="354B2925" w:rsidR="00522F58" w:rsidRPr="00F4550C" w:rsidRDefault="005B664F" w:rsidP="00BC73AA">
      <w:pPr>
        <w:spacing w:after="0" w:line="360" w:lineRule="auto"/>
        <w:ind w:firstLine="425"/>
        <w:jc w:val="both"/>
        <w:rPr>
          <w:rFonts w:ascii="Times New Roman" w:hAnsi="Times New Roman" w:cs="Times New Roman"/>
          <w:sz w:val="24"/>
        </w:rPr>
      </w:pPr>
      <w:r w:rsidRPr="00F4550C">
        <w:rPr>
          <w:rFonts w:ascii="Times New Roman" w:hAnsi="Times New Roman" w:cs="Times New Roman"/>
          <w:sz w:val="24"/>
        </w:rPr>
        <w:t xml:space="preserve">The main advantage of data fusion is that it represents a multivariate approach which </w:t>
      </w:r>
      <w:r w:rsidR="001B0B24" w:rsidRPr="00F4550C">
        <w:rPr>
          <w:rFonts w:ascii="Times New Roman" w:hAnsi="Times New Roman" w:cs="Times New Roman"/>
          <w:sz w:val="24"/>
        </w:rPr>
        <w:t>attempts to take</w:t>
      </w:r>
      <w:r w:rsidRPr="00F4550C">
        <w:rPr>
          <w:rFonts w:ascii="Times New Roman" w:hAnsi="Times New Roman" w:cs="Times New Roman"/>
          <w:sz w:val="24"/>
        </w:rPr>
        <w:t xml:space="preserve"> into account almost all available information</w:t>
      </w:r>
      <w:r w:rsidR="00CC4D67" w:rsidRPr="00F4550C">
        <w:rPr>
          <w:rFonts w:ascii="Times New Roman" w:hAnsi="Times New Roman" w:cs="Times New Roman"/>
          <w:sz w:val="24"/>
        </w:rPr>
        <w:t xml:space="preserve"> </w:t>
      </w:r>
      <w:r w:rsidR="00CC4D67" w:rsidRPr="00F4550C">
        <w:rPr>
          <w:rFonts w:ascii="Times New Roman" w:hAnsi="Times New Roman" w:cs="Times New Roman"/>
          <w:sz w:val="24"/>
        </w:rPr>
        <w:fldChar w:fldCharType="begin" w:fldLock="1"/>
      </w:r>
      <w:r w:rsidR="004B238E" w:rsidRPr="00F4550C">
        <w:rPr>
          <w:rFonts w:ascii="Times New Roman" w:hAnsi="Times New Roman" w:cs="Times New Roman"/>
          <w:sz w:val="24"/>
        </w:rPr>
        <w:instrText>ADDIN CSL_CITATION { "citationItems" : [ { "id" : "ITEM-1", "itemData" : { "DOI" : "10.1016/j.jneumeth.2011.10.031", "ISSN" : "1872-678X", "PMID" : "22108139", "abstract" : "The development of various neuroimaging techniques is rapidly improving the measurements of brain function/structure. However, despite improvements in individual modalities, it is becoming increasingly clear that the most effective research approaches will utilize multi-modal fusion, which takes advantage of the fact that each modality provides a limited view of the brain. The goal of multi-modal fusion is to capitalize on the strength of each modality in a joint analysis, rather than a separate analysis of each. This is a more complicated endeavor that must be approached more carefully and efficient methods should be developed to draw generalized and valid conclusions from high dimensional data with a limited number of subjects. Numerous research efforts have been reported in the field based on various statistical approaches, e.g. independent component analysis (ICA), canonical correlation analysis (CCA) and partial least squares (PLS). In this review paper, we survey a number of multivariate methods appearing in previous multimodal fusion reports, mostly fMRI with other modality, which were performed with or without prior information. A table for comparing optimization assumptions, purpose of the analysis, the need of priors, dimension reduction strategies and input data types is provided, which may serve as a valuable reference that helps readers understand the trade-offs of the 7 methods comprehensively. Finally, we evaluate 3 representative methods via simulation and give some suggestions on how to select an appropriate method based on a given research.", "author" : [ { "dropping-particle" : "", "family" : "Sui", "given" : "Jing", "non-dropping-particle" : "", "parse-names" : false, "suffix" : "" }, { "dropping-particle" : "", "family" : "Adali", "given" : "T\u00fclay", "non-dropping-particle" : "", "parse-names" : false, "suffix" : "" }, { "dropping-particle" : "", "family" : "Yu", "given" : "Qingbao", "non-dropping-particle" : "", "parse-names" : false, "suffix" : "" }, { "dropping-particle" : "", "family" : "Chen", "given" : "Jiayu", "non-dropping-particle" : "", "parse-names" : false, "suffix" : "" }, { "dropping-particle" : "", "family" : "Calhoun", "given" : "Vince D", "non-dropping-particle" : "", "parse-names" : false, "suffix" : "" } ], "container-title" : "Journal of neuroscience methods", "id" : "ITEM-1", "issue" : "1", "issued" : { "date-parts" : [ [ "2012", "2", "15" ] ] }, "page" : "68-81", "publisher" : "NIH Public Access", "title" : "A review of multivariate methods for multimodal fusion of brain imaging data.", "type" : "article-journal", "volume" : "204" }, "uris" : [ "http://www.mendeley.com/documents/?uuid=c3031959-5d23-38eb-b050-6019403a4111" ] }, { "id" : "ITEM-2", "itemData" : { "DOI" : "10.1523/JNEUROSCI.0447-12.2012", "ISBN" : "1529-2401 (Electronic)\\r0270-6474 (Linking)", "ISSN" : "0270-6474", "PMID" : "22553012", "abstract" : "The simultaneous recording and analysis of electroencephalography (EEG) and fMRI data in human systems, cognitive and clinical neurosciences is rapidly evolving and has received substantial attention. The significance of multimodal brain imaging is documented by a steadily increasing number of laboratories now using simultaneous EEG-fMRI aiming to achieve both high temporal and spatial resolution of human brain function. Due to recent developments in technical and algorithmic instrumentation, the rate-limiting step in multimodal studies has shifted from data acquisition to analytic aspects. Here, we introduce and compare different methods for data integration and identify the benefits that come with each approach, guiding the reader toward an understanding and informed selection of the integration approach most suitable for addressing a particular research question.", "author" : [ { "dropping-particle" : "", "family" : "Huster", "given" : "Ren\u00e9 J", "non-dropping-particle" : "", "parse-names" : false, "suffix" : "" }, { "dropping-particle" : "", "family" : "Debener", "given" : "Stefan", "non-dropping-particle" : "", "parse-names" : false, "suffix" : "" }, { "dropping-particle" : "", "family" : "Eichele", "given" : "Tom", "non-dropping-particle" : "", "parse-names" : false, "suffix" : "" }, { "dropping-particle" : "", "family" : "Herrmann", "given" : "Christoph S", "non-dropping-particle" : "", "parse-names" : false, "suffix" : "" } ], "container-title" : "Journal of Neuroscience", "id" : "ITEM-2", "issue" : "18", "issued" : { "date-parts" : [ [ "2012" ] ] }, "page" : "6053-6060", "title" : "Methods for Simultaneous EEG-fMRI: An Introductory Review", "type" : "article-journal", "volume" : "32" }, "uris" : [ "http://www.mendeley.com/documents/?uuid=6d80a133-c3e1-3091-a15a-30c1dbc9f7e8" ] } ], "mendeley" : { "formattedCitation" : "(Ren\u00e9 J Huster et al., 2012; Sui, Adali, Yu, Chen, &amp; Calhoun, 2012)", "manualFormatting" : "(Huster et al., 2012; Sui, Adali, Yu, Chen, &amp; Calhoun, 2012)", "plainTextFormattedCitation" : "(Ren\u00e9 J Huster et al., 2012; Sui, Adali, Yu, Chen, &amp; Calhoun, 2012)", "previouslyFormattedCitation" : "(Ren\u00e9 J Huster et al., 2012; Sui, Adali, Yu, Chen, &amp; Calhoun, 2012)" }, "properties" : {  }, "schema" : "https://github.com/citation-style-language/schema/raw/master/csl-citation.json" }</w:instrText>
      </w:r>
      <w:r w:rsidR="00CC4D67" w:rsidRPr="00F4550C">
        <w:rPr>
          <w:rFonts w:ascii="Times New Roman" w:hAnsi="Times New Roman" w:cs="Times New Roman"/>
          <w:sz w:val="24"/>
        </w:rPr>
        <w:fldChar w:fldCharType="separate"/>
      </w:r>
      <w:r w:rsidR="004B238E" w:rsidRPr="00F4550C">
        <w:rPr>
          <w:rFonts w:ascii="Times New Roman" w:hAnsi="Times New Roman" w:cs="Times New Roman"/>
          <w:noProof/>
          <w:sz w:val="24"/>
        </w:rPr>
        <w:t>(Huster</w:t>
      </w:r>
      <w:r w:rsidR="00CC4D67" w:rsidRPr="00F4550C">
        <w:rPr>
          <w:rFonts w:ascii="Times New Roman" w:hAnsi="Times New Roman" w:cs="Times New Roman"/>
          <w:noProof/>
          <w:sz w:val="24"/>
        </w:rPr>
        <w:t xml:space="preserve"> et al., 2012; Sui, Adali, Yu, Chen, &amp; Calhoun, 2012)</w:t>
      </w:r>
      <w:r w:rsidR="00CC4D67" w:rsidRPr="00F4550C">
        <w:rPr>
          <w:rFonts w:ascii="Times New Roman" w:hAnsi="Times New Roman" w:cs="Times New Roman"/>
          <w:sz w:val="24"/>
        </w:rPr>
        <w:fldChar w:fldCharType="end"/>
      </w:r>
      <w:r w:rsidRPr="00F4550C">
        <w:rPr>
          <w:rFonts w:ascii="Times New Roman" w:hAnsi="Times New Roman" w:cs="Times New Roman"/>
          <w:sz w:val="24"/>
        </w:rPr>
        <w:t>.</w:t>
      </w:r>
      <w:r w:rsidR="004B238E" w:rsidRPr="00F4550C">
        <w:rPr>
          <w:rFonts w:ascii="Times New Roman" w:hAnsi="Times New Roman" w:cs="Times New Roman"/>
          <w:sz w:val="24"/>
        </w:rPr>
        <w:t xml:space="preserve"> As in supervised machine learning </w:t>
      </w:r>
      <w:r w:rsidR="004B238E" w:rsidRPr="00F4550C">
        <w:rPr>
          <w:rFonts w:ascii="Times New Roman" w:hAnsi="Times New Roman" w:cs="Times New Roman"/>
          <w:sz w:val="24"/>
        </w:rPr>
        <w:fldChar w:fldCharType="begin" w:fldLock="1"/>
      </w:r>
      <w:r w:rsidR="004B238E" w:rsidRPr="00F4550C">
        <w:rPr>
          <w:rFonts w:ascii="Times New Roman" w:hAnsi="Times New Roman" w:cs="Times New Roman"/>
          <w:sz w:val="24"/>
        </w:rPr>
        <w:instrText>ADDIN CSL_CITATION { "citationItems" : [ { "id" : "ITEM-1", "itemData" : { "DOI" : "10.4067/S0716-97602007000500005", "ISBN" : "0716-9760 (Print)\\n0716-9760 (Linking)", "ISSN" : "07169760", "PMID" : "18575676", "abstract" : "Classification algorithms help predict the qualitative properties of a subject's mental state by extracting useful information from the highly multivariate non-invasive recordings of his brain activity. In particular, applying them to Magneto-encephalography (MEG) and electro-encephalography (EEG) is a challenging and promising task with prominent practical applications to e.g. Brain Computer Interface (BCI). In this paper, we first review the principles of the major classification techniques and discuss their application to MEG and EEG data classification. Next, we investigate the behavior of classification methods using real data recorded during a MEG visuomotor experiment. In particular, we study the influence of the classification algorithm, of the quantitative functional variables used in this classifier, and of the validation method. In addition, our findings suggest that by investigating the distribution of classifier coefficients, it is possible to infer knowledge and construct functional interpretations of the underlying neural mechanisms of the performed tasks. Finally, the promising results reported here (up to 97% classification accuracy on 1-second time windows) reflect the considerable potential of MEG for the continuous classification of mental states.", "author" : [ { "dropping-particle" : "", "family" : "Besserve", "given" : "Michel", "non-dropping-particle" : "", "parse-names" : false, "suffix" : "" }, { "dropping-particle" : "", "family" : "Jerbi", "given" : "Karim", "non-dropping-particle" : "", "parse-names" : false, "suffix" : "" }, { "dropping-particle" : "", "family" : "Laurent", "given" : "Francois", "non-dropping-particle" : "", "parse-names" : false, "suffix" : "" }, { "dropping-particle" : "", "family" : "Baillet", "given" : "Sylvain", "non-dropping-particle" : "", "parse-names" : false, "suffix" : "" }, { "dropping-particle" : "", "family" : "Martinerie", "given" : "Jacques", "non-dropping-particle" : "", "parse-names" : false, "suffix" : "" }, { "dropping-particle" : "", "family" : "Garnero", "given" : "Line", "non-dropping-particle" : "", "parse-names" : false, "suffix" : "" } ], "container-title" : "Biological Research", "id" : "ITEM-1", "issue" : "4", "issued" : { "date-parts" : [ [ "2007" ] ] }, "page" : "415-437", "publisher" : "Sociedad de Biolog\u00eda de Chile", "title" : "Classification methods for ongoing EEG and MEG signals", "type" : "paper-conference", "volume" : "40" }, "uris" : [ "http://www.mendeley.com/documents/?uuid=df668a5d-674b-3783-9b06-f2838753322c" ] }, { "id" : "ITEM-2", "itemData" : { "DOI" : "10.1016/j.neuroimage.2008.11.007", "ISSN" : "1095-9572", "PMID" : "19070668", "abstract" : "Interpreting brain image experiments requires analysis of complex, multivariate data. In recent years, one analysis approach that has grown in popularity is the use of machine learning algorithms to train classifiers to decode stimuli, mental states, behaviours and other variables of interest from fMRI data and thereby show the data contain information about them. In this tutorial overview we review some of the key choices faced in using this approach as well as how to derive statistically significant results, illustrating each point from a case study. Furthermore, we show how, in addition to answering the question of 'is there information about a variable of interest' (pattern discrimination), classifiers can be used to tackle other classes of question, namely 'where is the information' (pattern localization) and 'how is that information encoded' (pattern characterization).", "author" : [ { "dropping-particle" : "", "family" : "Pereira", "given" : "Francisco", "non-dropping-particle" : "", "parse-names" : false, "suffix" : "" }, { "dropping-particle" : "", "family" : "Mitchell", "given" : "Tom", "non-dropping-particle" : "", "parse-names" : false, "suffix" : "" }, { "dropping-particle" : "", "family" : "Botvinick", "given" : "Matthew", "non-dropping-particle" : "", "parse-names" : false, "suffix" : "" } ], "container-title" : "NeuroImage", "id" : "ITEM-2", "issue" : "1 Suppl", "issued" : { "date-parts" : [ [ "2009", "3" ] ] }, "page" : "S199-209", "publisher" : "NIH Public Access", "title" : "Machine learning classifiers and fMRI: a tutorial overview.", "type" : "article-journal", "volume" : "45" }, "uris" : [ "http://www.mendeley.com/documents/?uuid=8486dc2a-1084-3c87-a243-b15d0eb38325" ] } ], "mendeley" : { "formattedCitation" : "(Besserve et al., 2007; Pereira, Mitchell, &amp; Botvinick, 2009)", "plainTextFormattedCitation" : "(Besserve et al., 2007; Pereira, Mitchell, &amp; Botvinick, 2009)", "previouslyFormattedCitation" : "(Besserve et al., 2007; Pereira, Mitchell, &amp; Botvinick, 2009)" }, "properties" : {  }, "schema" : "https://github.com/citation-style-language/schema/raw/master/csl-citation.json" }</w:instrText>
      </w:r>
      <w:r w:rsidR="004B238E" w:rsidRPr="00F4550C">
        <w:rPr>
          <w:rFonts w:ascii="Times New Roman" w:hAnsi="Times New Roman" w:cs="Times New Roman"/>
          <w:sz w:val="24"/>
        </w:rPr>
        <w:fldChar w:fldCharType="separate"/>
      </w:r>
      <w:r w:rsidR="004B238E" w:rsidRPr="00F4550C">
        <w:rPr>
          <w:rFonts w:ascii="Times New Roman" w:hAnsi="Times New Roman" w:cs="Times New Roman"/>
          <w:noProof/>
          <w:sz w:val="24"/>
        </w:rPr>
        <w:t>(Besserve et al., 2007; Pereira, Mitchell, &amp; Botvinick, 2009)</w:t>
      </w:r>
      <w:r w:rsidR="004B238E" w:rsidRPr="00F4550C">
        <w:rPr>
          <w:rFonts w:ascii="Times New Roman" w:hAnsi="Times New Roman" w:cs="Times New Roman"/>
          <w:sz w:val="24"/>
        </w:rPr>
        <w:fldChar w:fldCharType="end"/>
      </w:r>
      <w:r w:rsidR="004B238E" w:rsidRPr="00F4550C">
        <w:rPr>
          <w:rFonts w:ascii="Times New Roman" w:hAnsi="Times New Roman" w:cs="Times New Roman"/>
          <w:sz w:val="24"/>
        </w:rPr>
        <w:t>, data fusion can be informed by categorical variables about the experiment (i.e., distinction between conditions)</w:t>
      </w:r>
      <w:r w:rsidR="00BC73AA" w:rsidRPr="00F4550C">
        <w:rPr>
          <w:rFonts w:ascii="Times New Roman" w:hAnsi="Times New Roman" w:cs="Times New Roman"/>
          <w:sz w:val="24"/>
        </w:rPr>
        <w:t xml:space="preserve"> and can identify common signal sources in data sets associated with levels of the categorical variable </w:t>
      </w:r>
      <w:r w:rsidR="00BC73AA" w:rsidRPr="00F4550C">
        <w:rPr>
          <w:rFonts w:ascii="Times New Roman" w:hAnsi="Times New Roman" w:cs="Times New Roman"/>
          <w:sz w:val="24"/>
        </w:rPr>
        <w:fldChar w:fldCharType="begin" w:fldLock="1"/>
      </w:r>
      <w:r w:rsidR="00BC73AA" w:rsidRPr="00F4550C">
        <w:rPr>
          <w:rFonts w:ascii="Times New Roman" w:hAnsi="Times New Roman" w:cs="Times New Roman"/>
          <w:sz w:val="24"/>
        </w:rPr>
        <w:instrText>ADDIN CSL_CITATION { "citationItems" : [ { "id" : "ITEM-1", "itemData" : { "DOI" : "10.1016/j.tics.2009.02.004", "ISBN" : "1364-6613 (Print)\\n1364-6613 (Linking)", "ISSN" : "13646613", "PMID" : "19375378", "abstract" : "Despite many years of research on the neural correlates of consciousness (NCCs), it is still unclear how the detailed contents of consciousness are represented in the human brain. It is often assumed that specific contents of consciousness are encoded in dedicated core NCCs - one for each different aspect of conscious experience. Now, the approach of multivariate decoding provides a novel framework for studying the relationship between consciousness and content-selective processing in more detail. This approach makes it possible to assess how conscious experience is encoded in the brain and how the encoding of sensory information is affected when it enters awareness. \u00a9 2009 Elsevier Ltd. All rights reserved.", "author" : [ { "dropping-particle" : "", "family" : "Haynes", "given" : "John Dylan", "non-dropping-particle" : "", "parse-names" : false, "suffix" : "" } ], "container-title" : "Trends in Cognitive Sciences", "id" : "ITEM-1", "issue" : "5", "issued" : { "date-parts" : [ [ "2009" ] ] }, "page" : "194-202", "title" : "Decoding visual consciousness from human brain signals", "type" : "article-journal", "volume" : "13" }, "uris" : [ "http://www.mendeley.com/documents/?uuid=9c6fd301-14c2-39e1-bb98-c3bf231ca97e" ] } ], "mendeley" : { "formattedCitation" : "(Haynes, 2009)", "manualFormatting" : "(e.g., Haynes, 2009)", "plainTextFormattedCitation" : "(Haynes, 2009)", "previouslyFormattedCitation" : "(Haynes, 2009)" }, "properties" : {  }, "schema" : "https://github.com/citation-style-language/schema/raw/master/csl-citation.json" }</w:instrText>
      </w:r>
      <w:r w:rsidR="00BC73AA" w:rsidRPr="00F4550C">
        <w:rPr>
          <w:rFonts w:ascii="Times New Roman" w:hAnsi="Times New Roman" w:cs="Times New Roman"/>
          <w:sz w:val="24"/>
        </w:rPr>
        <w:fldChar w:fldCharType="separate"/>
      </w:r>
      <w:r w:rsidR="00BC73AA" w:rsidRPr="00F4550C">
        <w:rPr>
          <w:rFonts w:ascii="Times New Roman" w:hAnsi="Times New Roman" w:cs="Times New Roman"/>
          <w:noProof/>
          <w:sz w:val="24"/>
        </w:rPr>
        <w:t>(e.g., Haynes, 2009)</w:t>
      </w:r>
      <w:r w:rsidR="00BC73AA" w:rsidRPr="00F4550C">
        <w:rPr>
          <w:rFonts w:ascii="Times New Roman" w:hAnsi="Times New Roman" w:cs="Times New Roman"/>
          <w:sz w:val="24"/>
        </w:rPr>
        <w:fldChar w:fldCharType="end"/>
      </w:r>
      <w:r w:rsidR="00BC73AA" w:rsidRPr="00F4550C">
        <w:rPr>
          <w:rFonts w:ascii="Times New Roman" w:hAnsi="Times New Roman" w:cs="Times New Roman"/>
          <w:sz w:val="24"/>
        </w:rPr>
        <w:t xml:space="preserve">. Again, as in machine learning, the extent of informing data limiting the analysis can be varied. To multimodal data fusion as well there is blind, semi-blind or informed approaches </w:t>
      </w:r>
      <w:r w:rsidR="00BC73AA" w:rsidRPr="00F4550C">
        <w:rPr>
          <w:rFonts w:ascii="Times New Roman" w:hAnsi="Times New Roman" w:cs="Times New Roman"/>
          <w:sz w:val="24"/>
        </w:rPr>
        <w:fldChar w:fldCharType="begin" w:fldLock="1"/>
      </w:r>
      <w:r w:rsidR="00BC73AA" w:rsidRPr="00F4550C">
        <w:rPr>
          <w:rFonts w:ascii="Times New Roman" w:hAnsi="Times New Roman" w:cs="Times New Roman"/>
          <w:sz w:val="24"/>
        </w:rPr>
        <w:instrText>ADDIN CSL_CITATION { "citationItems" : [ { "id" : "ITEM-1", "itemData" : { "DOI" : "10.1016/j.jneumeth.2011.10.031", "ISSN" : "1872-678X", "PMID" : "22108139", "abstract" : "The development of various neuroimaging techniques is rapidly improving the measurements of brain function/structure. However, despite improvements in individual modalities, it is becoming increasingly clear that the most effective research approaches will utilize multi-modal fusion, which takes advantage of the fact that each modality provides a limited view of the brain. The goal of multi-modal fusion is to capitalize on the strength of each modality in a joint analysis, rather than a separate analysis of each. This is a more complicated endeavor that must be approached more carefully and efficient methods should be developed to draw generalized and valid conclusions from high dimensional data with a limited number of subjects. Numerous research efforts have been reported in the field based on various statistical approaches, e.g. independent component analysis (ICA), canonical correlation analysis (CCA) and partial least squares (PLS). In this review paper, we survey a number of multivariate methods appearing in previous multimodal fusion reports, mostly fMRI with other modality, which were performed with or without prior information. A table for comparing optimization assumptions, purpose of the analysis, the need of priors, dimension reduction strategies and input data types is provided, which may serve as a valuable reference that helps readers understand the trade-offs of the 7 methods comprehensively. Finally, we evaluate 3 representative methods via simulation and give some suggestions on how to select an appropriate method based on a given research.", "author" : [ { "dropping-particle" : "", "family" : "Sui", "given" : "Jing", "non-dropping-particle" : "", "parse-names" : false, "suffix" : "" }, { "dropping-particle" : "", "family" : "Adali", "given" : "T\u00fclay", "non-dropping-particle" : "", "parse-names" : false, "suffix" : "" }, { "dropping-particle" : "", "family" : "Yu", "given" : "Qingbao", "non-dropping-particle" : "", "parse-names" : false, "suffix" : "" }, { "dropping-particle" : "", "family" : "Chen", "given" : "Jiayu", "non-dropping-particle" : "", "parse-names" : false, "suffix" : "" }, { "dropping-particle" : "", "family" : "Calhoun", "given" : "Vince D", "non-dropping-particle" : "", "parse-names" : false, "suffix" : "" } ], "container-title" : "Journal of neuroscience methods", "id" : "ITEM-1", "issue" : "1", "issued" : { "date-parts" : [ [ "2012", "2", "15" ] ] }, "page" : "68-81", "publisher" : "NIH Public Access", "title" : "A review of multivariate methods for multimodal fusion of brain imaging data.", "type" : "article-journal", "volume" : "204" }, "uris" : [ "http://www.mendeley.com/documents/?uuid=c3031959-5d23-38eb-b050-6019403a4111" ] } ], "mendeley" : { "formattedCitation" : "(Sui et al., 2012)", "plainTextFormattedCitation" : "(Sui et al., 2012)", "previouslyFormattedCitation" : "(Sui et al., 2012)" }, "properties" : {  }, "schema" : "https://github.com/citation-style-language/schema/raw/master/csl-citation.json" }</w:instrText>
      </w:r>
      <w:r w:rsidR="00BC73AA" w:rsidRPr="00F4550C">
        <w:rPr>
          <w:rFonts w:ascii="Times New Roman" w:hAnsi="Times New Roman" w:cs="Times New Roman"/>
          <w:sz w:val="24"/>
        </w:rPr>
        <w:fldChar w:fldCharType="separate"/>
      </w:r>
      <w:r w:rsidR="00BC73AA" w:rsidRPr="00F4550C">
        <w:rPr>
          <w:rFonts w:ascii="Times New Roman" w:hAnsi="Times New Roman" w:cs="Times New Roman"/>
          <w:noProof/>
          <w:sz w:val="24"/>
        </w:rPr>
        <w:t>(Sui et al., 2012)</w:t>
      </w:r>
      <w:r w:rsidR="00BC73AA" w:rsidRPr="00F4550C">
        <w:rPr>
          <w:rFonts w:ascii="Times New Roman" w:hAnsi="Times New Roman" w:cs="Times New Roman"/>
          <w:sz w:val="24"/>
        </w:rPr>
        <w:fldChar w:fldCharType="end"/>
      </w:r>
      <w:r w:rsidR="00BC73AA" w:rsidRPr="00F4550C">
        <w:rPr>
          <w:rFonts w:ascii="Times New Roman" w:hAnsi="Times New Roman" w:cs="Times New Roman"/>
          <w:sz w:val="24"/>
        </w:rPr>
        <w:t>. In addition to the specificity level of analyzed data and prior information of the analysis, common approaches can be distinguished by</w:t>
      </w:r>
      <w:r w:rsidR="00085DF5" w:rsidRPr="00F4550C">
        <w:rPr>
          <w:rFonts w:ascii="Times New Roman" w:hAnsi="Times New Roman" w:cs="Times New Roman"/>
          <w:sz w:val="24"/>
        </w:rPr>
        <w:t xml:space="preserve"> </w:t>
      </w:r>
      <w:r w:rsidR="003C0FD0" w:rsidRPr="00F4550C">
        <w:rPr>
          <w:rFonts w:ascii="Times New Roman" w:hAnsi="Times New Roman" w:cs="Times New Roman"/>
          <w:sz w:val="24"/>
        </w:rPr>
        <w:t>prerequisite</w:t>
      </w:r>
      <w:r w:rsidR="00085DF5" w:rsidRPr="00F4550C">
        <w:rPr>
          <w:rFonts w:ascii="Times New Roman" w:hAnsi="Times New Roman" w:cs="Times New Roman"/>
          <w:sz w:val="24"/>
        </w:rPr>
        <w:t xml:space="preserve"> statistical or</w:t>
      </w:r>
      <w:r w:rsidR="00BC73AA" w:rsidRPr="00F4550C">
        <w:rPr>
          <w:rFonts w:ascii="Times New Roman" w:hAnsi="Times New Roman" w:cs="Times New Roman"/>
          <w:sz w:val="24"/>
        </w:rPr>
        <w:t xml:space="preserve"> physiological </w:t>
      </w:r>
      <w:r w:rsidR="003D7029" w:rsidRPr="00F4550C">
        <w:rPr>
          <w:rFonts w:ascii="Times New Roman" w:hAnsi="Times New Roman" w:cs="Times New Roman"/>
          <w:sz w:val="24"/>
        </w:rPr>
        <w:t>assumptions about one data modality</w:t>
      </w:r>
      <w:r w:rsidR="003C0FD0" w:rsidRPr="00F4550C">
        <w:rPr>
          <w:rFonts w:ascii="Times New Roman" w:hAnsi="Times New Roman" w:cs="Times New Roman"/>
          <w:sz w:val="24"/>
        </w:rPr>
        <w:t>, both</w:t>
      </w:r>
      <w:r w:rsidR="003D7029" w:rsidRPr="00F4550C">
        <w:rPr>
          <w:rFonts w:ascii="Times New Roman" w:hAnsi="Times New Roman" w:cs="Times New Roman"/>
          <w:sz w:val="24"/>
        </w:rPr>
        <w:t xml:space="preserve"> or </w:t>
      </w:r>
      <w:r w:rsidR="003C0FD0" w:rsidRPr="00F4550C">
        <w:rPr>
          <w:rFonts w:ascii="Times New Roman" w:hAnsi="Times New Roman" w:cs="Times New Roman"/>
          <w:sz w:val="24"/>
        </w:rPr>
        <w:t>the relation between modalities</w:t>
      </w:r>
      <w:r w:rsidR="003D7029" w:rsidRPr="00F4550C">
        <w:rPr>
          <w:rFonts w:ascii="Times New Roman" w:hAnsi="Times New Roman" w:cs="Times New Roman"/>
          <w:sz w:val="24"/>
        </w:rPr>
        <w:t>.</w:t>
      </w:r>
    </w:p>
    <w:p w14:paraId="67A48A2C" w14:textId="62B2C390" w:rsidR="005B664F" w:rsidRPr="00F4550C" w:rsidRDefault="005B664F" w:rsidP="00420FB1">
      <w:pPr>
        <w:spacing w:after="0" w:line="360" w:lineRule="auto"/>
        <w:ind w:firstLine="425"/>
        <w:jc w:val="both"/>
        <w:rPr>
          <w:rFonts w:ascii="Times New Roman" w:hAnsi="Times New Roman" w:cs="Times New Roman"/>
          <w:sz w:val="24"/>
        </w:rPr>
      </w:pPr>
    </w:p>
    <w:p w14:paraId="79A7AA6F" w14:textId="28EFAB0A" w:rsidR="00522F58" w:rsidRPr="00F4550C" w:rsidRDefault="006A1C63" w:rsidP="00DF1C26">
      <w:pPr>
        <w:pStyle w:val="Heading3"/>
        <w:ind w:left="425"/>
        <w:rPr>
          <w:rFonts w:ascii="Times New Roman" w:hAnsi="Times New Roman" w:cs="Times New Roman"/>
          <w:color w:val="auto"/>
        </w:rPr>
      </w:pPr>
      <w:bookmarkStart w:id="34" w:name="_Toc508189745"/>
      <w:r w:rsidRPr="00F4550C">
        <w:rPr>
          <w:rFonts w:ascii="Times New Roman" w:hAnsi="Times New Roman" w:cs="Times New Roman"/>
          <w:color w:val="auto"/>
        </w:rPr>
        <w:t>1.3</w:t>
      </w:r>
      <w:r w:rsidR="00522F58" w:rsidRPr="00F4550C">
        <w:rPr>
          <w:rFonts w:ascii="Times New Roman" w:hAnsi="Times New Roman" w:cs="Times New Roman"/>
          <w:color w:val="auto"/>
        </w:rPr>
        <w:t xml:space="preserve">.1 Joint </w:t>
      </w:r>
      <w:r w:rsidR="00881DC4" w:rsidRPr="00F4550C">
        <w:rPr>
          <w:rFonts w:ascii="Times New Roman" w:hAnsi="Times New Roman" w:cs="Times New Roman"/>
          <w:color w:val="auto"/>
        </w:rPr>
        <w:t xml:space="preserve">and Parallel </w:t>
      </w:r>
      <w:r w:rsidR="00522F58" w:rsidRPr="00F4550C">
        <w:rPr>
          <w:rFonts w:ascii="Times New Roman" w:hAnsi="Times New Roman" w:cs="Times New Roman"/>
          <w:color w:val="auto"/>
        </w:rPr>
        <w:t>Independent Component Analysis</w:t>
      </w:r>
      <w:bookmarkEnd w:id="34"/>
    </w:p>
    <w:p w14:paraId="7D9A2F04" w14:textId="1EA7CEF8" w:rsidR="00DF1C26" w:rsidRPr="00F4550C" w:rsidRDefault="00DF1C26" w:rsidP="00DF1C26">
      <w:pPr>
        <w:rPr>
          <w:rFonts w:ascii="Times New Roman" w:hAnsi="Times New Roman" w:cs="Times New Roman"/>
        </w:rPr>
      </w:pPr>
    </w:p>
    <w:p w14:paraId="3F59AC99" w14:textId="44C64F8A" w:rsidR="001E3C9E" w:rsidRPr="00F4550C" w:rsidRDefault="002A541C" w:rsidP="001E3C9E">
      <w:pPr>
        <w:spacing w:after="0" w:line="360" w:lineRule="auto"/>
        <w:ind w:firstLine="425"/>
        <w:jc w:val="both"/>
        <w:rPr>
          <w:rFonts w:ascii="Times New Roman" w:hAnsi="Times New Roman" w:cs="Times New Roman"/>
          <w:sz w:val="24"/>
        </w:rPr>
      </w:pPr>
      <w:r w:rsidRPr="00F4550C">
        <w:rPr>
          <w:rFonts w:ascii="Times New Roman" w:hAnsi="Times New Roman" w:cs="Times New Roman"/>
          <w:sz w:val="24"/>
        </w:rPr>
        <w:t>A popular method</w:t>
      </w:r>
      <w:r w:rsidR="00DC765E" w:rsidRPr="00F4550C">
        <w:rPr>
          <w:rFonts w:ascii="Times New Roman" w:hAnsi="Times New Roman" w:cs="Times New Roman"/>
          <w:sz w:val="24"/>
        </w:rPr>
        <w:t xml:space="preserve"> </w:t>
      </w:r>
      <w:r w:rsidRPr="00F4550C">
        <w:rPr>
          <w:rFonts w:ascii="Times New Roman" w:hAnsi="Times New Roman" w:cs="Times New Roman"/>
          <w:sz w:val="24"/>
        </w:rPr>
        <w:t>for fusing different kinds of medical imaging and EEG data is</w:t>
      </w:r>
      <w:r w:rsidR="00C04732" w:rsidRPr="00F4550C">
        <w:rPr>
          <w:rFonts w:ascii="Times New Roman" w:hAnsi="Times New Roman" w:cs="Times New Roman"/>
          <w:sz w:val="24"/>
        </w:rPr>
        <w:t xml:space="preserve"> joint independent component a</w:t>
      </w:r>
      <w:r w:rsidR="00DC765E" w:rsidRPr="00F4550C">
        <w:rPr>
          <w:rFonts w:ascii="Times New Roman" w:hAnsi="Times New Roman" w:cs="Times New Roman"/>
          <w:sz w:val="24"/>
        </w:rPr>
        <w:t>nalysis (</w:t>
      </w:r>
      <w:proofErr w:type="spellStart"/>
      <w:r w:rsidR="00DC765E" w:rsidRPr="00F4550C">
        <w:rPr>
          <w:rFonts w:ascii="Times New Roman" w:hAnsi="Times New Roman" w:cs="Times New Roman"/>
          <w:sz w:val="24"/>
        </w:rPr>
        <w:t>jICA</w:t>
      </w:r>
      <w:proofErr w:type="spellEnd"/>
      <w:r w:rsidR="00DC765E" w:rsidRPr="00F4550C">
        <w:rPr>
          <w:rFonts w:ascii="Times New Roman" w:hAnsi="Times New Roman" w:cs="Times New Roman"/>
          <w:sz w:val="24"/>
        </w:rPr>
        <w:t xml:space="preserve">) </w:t>
      </w:r>
      <w:r w:rsidRPr="00F4550C">
        <w:rPr>
          <w:rFonts w:ascii="Times New Roman" w:hAnsi="Times New Roman" w:cs="Times New Roman"/>
          <w:sz w:val="24"/>
        </w:rPr>
        <w:fldChar w:fldCharType="begin" w:fldLock="1"/>
      </w:r>
      <w:r w:rsidR="00C534AF" w:rsidRPr="00F4550C">
        <w:rPr>
          <w:rFonts w:ascii="Times New Roman" w:hAnsi="Times New Roman" w:cs="Times New Roman"/>
          <w:sz w:val="24"/>
        </w:rPr>
        <w:instrText>ADDIN CSL_CITATION { "citationItems" : [ { "id" : "ITEM-1", "itemData" : { "abstract" : "Concurrent event-related EEG-fMRI recordings pick up volume-conducted and hemodynamically convoluted signals from latent neural sources that are spatially and temporally mixed across the brain, i.e. the observed data in both modalities represent multiple, simultaneously active, regionally overlapping neuronal mass responses. This mixing process decreases the sensitivity of voxel-by-voxel prediction of hemodynamic activation by the EEG when multiple sources contribute to either the predictor and/or the response variables. In order to address this problem, we used independent component analysis (ICA) to recover maps from the fMRI and timecourses from the EEG, and matched these components across the modalities by correlating their trial-to-trial modulation. The analysis was implemented as a group-level ICA that extracts a single set of components from the data and directly allows for population inferences about consistently expressed function-relevant spatiotemporal responses. We illustrate the utility of this method by extracting a previously undetected but relevant EEG-fMRI component from a concurrent auditory target detection experiment. ?? 2007 Elsevier B.V. All rights reserved.", "author" : [ { "dropping-particle" : "", "family" : "Eichele", "given" : "Tom", "non-dropping-particle" : "", "parse-names" : false, "suffix" : "" }, { "dropping-particle" : "", "family" : "Calhoun", "given" : "Vince D.", "non-dropping-particle" : "", "parse-names" : false, "suffix" : "" }, { "dropping-particle" : "", "family" : "Moosmann", "given" : "Matthias", "non-dropping-particle" : "", "parse-names" : false, "suffix" : "" }, { "dropping-particle" : "", "family" : "Specht", "given" : "Karsten", "non-dropping-particle" : "", "parse-names" : false, "suffix" : "" }, { "dropping-particle" : "", "family" : "Jongsma", "given" : "Marijtje L A", "non-dropping-particle" : "", "parse-names" : false, "suffix" : "" }, { "dropping-particle" : "", "family" : "Quiroga", "given" : "Rodrigo Quian", "non-dropping-particle" : "", "parse-names" : false, "suffix" : "" }, { "dropping-particle" : "", "family" : "Nordby", "given" : "Helge", "non-dropping-particle" : "", "parse-names" : false, "suffix" : "" }, { "dropping-particle" : "", "family" : "Hugdahl", "given" : "Kenneth", "non-dropping-particle" : "", "parse-names" : false, "suffix" : "" } ], "container-title" : "International Journal of Psychophysiology", "id" : "ITEM-1", "issue" : "3", "issued" : { "date-parts" : [ [ "2008", "3" ] ] }, "page" : "222-234", "title" : "Unmixing concurrent EEG-fMRI with parallel independent component analysis", "type" : "article-journal", "volume" : "67" }, "uris" : [ "http://www.mendeley.com/documents/?uuid=1c6d6203-62de-4892-9c97-9dd5f65be3d6" ] }, { "id" : "ITEM-2", "itemData" : { "DOI" : "10.1109/IEMBS.2006.259810", "ISBN" : "1424400325", "ISSN" : "05891019", "PMID" : "17946195", "abstract" : "The acquisition of multiple brain imaging types for a given study\\nis a very common practice. However these data are typically examined\\nin separate analyses, rather than in a combined model. We propose\\na novel methodology to perform joint independent component analysis\\nacross image modalities, including structural MRI data, functional\\nMRI activation data and EEG data, and to visualize the results via\\na joint histogram visualization technique. Evaluation of which combination\\nof fused data is most useful is determined by using the Kullback-Leibler\\ndivergence. We demonstrate our method on a data set composed of functional\\nMRI data from two tasks, structural MRI data, and EEG data collected\\non patients with schizophrenia and healthy controls. We show that\\ncombining data types can improve our ability to distinguish differences\\nbetween groups.", "author" : [ { "dropping-particle" : "", "family" : "Calhoun", "given" : "V", "non-dropping-particle" : "", "parse-names" : false, "suffix" : "" }, { "dropping-particle" : "", "family" : "Adah", "given" : "T.", "non-dropping-particle" : "", "parse-names" : false, "suffix" : "" }, { "dropping-particle" : "", "family" : "Liu", "given" : "J", "non-dropping-particle" : "", "parse-names" : false, "suffix" : "" } ], "container-title" : "Annual International Conference of the IEEE Engineering in Medicine and Biology - Proceedings", "id" : "ITEM-2", "issued" : { "date-parts" : [ [ "2006" ] ] }, "page" : "3672-3675", "title" : "A feature-based approach to combine functional MRI, structural MRI and EEG brain imaging data", "type" : "paper-conference" }, "uris" : [ "http://www.mendeley.com/documents/?uuid=77efe967-d765-34a7-9edd-5e6172eb12b4" ] }, { "id" : "ITEM-3", "itemData" : { "DOI" : "10.1016/j.neuroimage.2008.10.057", "ISBN" : "1095-9572 (Electronic)\\n1095-9572 (Linking)", "ISSN" : "10959572", "PMID" : "19059344", "abstract" : "Independent component analysis (ICA) has become an increasingly utilized approach for analyzing brain imaging data. In contrast to the widely used general linear model (GLM) that requires the user to parameterize the data (e.g. the brain's response to stimuli), ICA, by relying upon a general assumption of independence, allows the user to be agnostic regarding the exact form of the response. In addition, ICA is intrinsically a multivariate approach, and hence each component provides a grouping of brain activity into regions that share the same response pattern thus providing a natural measure of functional connectivity. There are a wide variety of ICA approaches that have been proposed, in this paper we focus upon two distinct methods. The first part of this paper reviews the use of ICA for making group inferences from fMRI data. We provide an overview of current approaches for utilizing ICA to make group inferences with a focus upon the group ICA approach implemented in the GIFT software. In the next part of this paper, we provide an overview of the use of ICA to combine or fuse multimodal data. ICA has proven particularly useful for data fusion of multiple tasks or data modalities such as single nucleotide polymorphism (SNP) data or event-related potentials. As demonstrated by a number of examples in this paper, ICA is a powerful and versatile data-driven approach for studying the brain.", "author" : [ { "dropping-particle" : "", "family" : "Calhoun", "given" : "Vince D.", "non-dropping-particle" : "", "parse-names" : false, "suffix" : "" }, { "dropping-particle" : "", "family" : "Liu", "given" : "Jingyu", "non-dropping-particle" : "", "parse-names" : false, "suffix" : "" }, { "dropping-particle" : "", "family" : "Adali", "given" : "T\u00fclay", "non-dropping-particle" : "", "parse-names" : false, "suffix" : "" } ], "container-title" : "NeuroImage", "id" : "ITEM-3", "issue" : "1 Suppl", "issued" : { "date-parts" : [ [ "2009", "3" ] ] }, "page" : "S163-S172", "title" : "A review of group ICA for fMRI data and ICA for joint inference of imaging, genetic, and ERP data.", "type" : "article", "volume" : "45" }, "uris" : [ "http://www.mendeley.com/documents/?uuid=27d8b92e-67ef-3078-8f76-37c43464c78a" ] }, { "id" : "ITEM-4", "itemData" : { "DOI" : "10.1109/JBHI.2016.2590434", "ISSN" : "2168-2194", "PMID" : "27416610", "abstract" : "Human decision-making is a multidimensional construct, driven by a complex interplay between external factors, internal biases and computational capacity constraints. Here we propose a layered approach to experimental design in which multiple tasks - from simple to complex - with additional layers of complexity introduced at each stage, are incorporated for investigating decision-making. This is demonstrated using tasks involving intertemporal choice between immediate and future prospects. Previous functional magnetic resonance imaging (fMRI) and electroencephalographic (EEG) studies have separately investigated the spatial and temporal neural substrates, respectively, of specific factors underlying decision making. In contrast, we performed simultaneous acquisition of EEG/fMRI data and fusion of both modalities using joint independent component analysis (jICA) such that: (i) the native temporal/spatial resolutions of either modality is not compromised and (ii) fast temporal dynamics of decision-making as well as involved deeper striatal structures can be characterized. We show that spatio-temporal neural substrates underlying our proposed complex intertemporal task simultaneously incorporating rewards, costs and uncertainty of future outcomes can be predicted (using a linear model) from neural substrates of each of these factors, which were separately obtained by simpler tasks. This was not the case for spatial and temporal features obtained separately from fMRI and EEG respectively. However, certain prefrontal activations in the complex task could not be predicted from activations in simpler tasks, indicating that the assumption of pure insertion has limited validity. Overall, our approach provides a realistic and novel framework for investigating the neural substrates of decision making with high spatio-temporal resolution.", "author" : [ { "dropping-particle" : "", "family" : "Kyathanahally", "given" : "Sreenath", "non-dropping-particle" : "", "parse-names" : false, "suffix" : "" }, { "dropping-particle" : "", "family" : "Franco-Watkins", "given" : "Ana", "non-dropping-particle" : "", "parse-names" : false, "suffix" : "" }, { "dropping-particle" : "", "family" : "Zhang", "given" : "Xiaoxia", "non-dropping-particle" : "", "parse-names" : false, "suffix" : "" }, { "dropping-particle" : "", "family" : "Calhoun", "given" : "Vince", "non-dropping-particle" : "", "parse-names" : false, "suffix" : "" }, { "dropping-particle" : "", "family" : "Deshpande", "given" : "Gopikrishna", "non-dropping-particle" : "", "parse-names" : false, "suffix" : "" } ], "container-title" : "IEEE Journal of Biomedical and Health Informatics", "id" : "ITEM-4", "issue" : "c", "issued" : { "date-parts" : [ [ "2016" ] ] }, "page" : "1-1", "title" : "A realistic framework for investigating decision-making in the brain with high spatio-temporal resolution using simultaneous EEG/fMRI and joint ICA", "type" : "article-journal", "volume" : "2194" }, "uris" : [ "http://www.mendeley.com/documents/?uuid=ece7c9bd-59fe-4626-8a60-d3dfbca38abf" ] } ], "mendeley" : { "formattedCitation" : "(V. Calhoun, Adah, &amp; Liu, 2006; V. D. Calhoun, Liu, &amp; Adali, 2009; Eichele et al., 2008; Kyathanahally et al., 2016)", "manualFormatting" : "(Calhoun, Adali, &amp; Liu, 2006; Calhoun, Liu, &amp; Adali, 2009; Eichele et al., 2008; Kyathanahally, Franco-Watkins, Zhang, Calhoun, &amp; Deshpande, 2016)", "plainTextFormattedCitation" : "(V. Calhoun, Adah, &amp; Liu, 2006; V. D. Calhoun, Liu, &amp; Adali, 2009; Eichele et al., 2008; Kyathanahally et al., 2016)", "previouslyFormattedCitation" : "(V. Calhoun, Adah, &amp; Liu, 2006; V. D. Calhoun, Liu, &amp; Adali, 2009; Eichele et al., 2008; Kyathanahally et al., 2016)" }, "properties" : {  }, "schema" : "https://github.com/citation-style-language/schema/raw/master/csl-citation.json" }</w:instrText>
      </w:r>
      <w:r w:rsidRPr="00F4550C">
        <w:rPr>
          <w:rFonts w:ascii="Times New Roman" w:hAnsi="Times New Roman" w:cs="Times New Roman"/>
          <w:sz w:val="24"/>
        </w:rPr>
        <w:fldChar w:fldCharType="separate"/>
      </w:r>
      <w:r w:rsidRPr="00F4550C">
        <w:rPr>
          <w:rFonts w:ascii="Times New Roman" w:hAnsi="Times New Roman" w:cs="Times New Roman"/>
          <w:noProof/>
          <w:sz w:val="24"/>
        </w:rPr>
        <w:t>(Calhoun, Adali, &amp; Liu, 2006; Calhoun, Liu, &amp; Adali, 2009; Eichele et al., 2008; Kyathanahally, Franco-Watkins, Zhang, Calhoun, &amp; Deshpande, 2016)</w:t>
      </w:r>
      <w:r w:rsidRPr="00F4550C">
        <w:rPr>
          <w:rFonts w:ascii="Times New Roman" w:hAnsi="Times New Roman" w:cs="Times New Roman"/>
          <w:sz w:val="24"/>
        </w:rPr>
        <w:fldChar w:fldCharType="end"/>
      </w:r>
      <w:r w:rsidRPr="00F4550C">
        <w:rPr>
          <w:rFonts w:ascii="Times New Roman" w:hAnsi="Times New Roman" w:cs="Times New Roman"/>
          <w:sz w:val="24"/>
        </w:rPr>
        <w:t xml:space="preserve">. </w:t>
      </w:r>
      <w:r w:rsidR="008B58F8" w:rsidRPr="00F4550C">
        <w:rPr>
          <w:rFonts w:ascii="Times New Roman" w:hAnsi="Times New Roman" w:cs="Times New Roman"/>
          <w:sz w:val="24"/>
        </w:rPr>
        <w:t xml:space="preserve">As </w:t>
      </w:r>
      <w:r w:rsidR="003E4CED" w:rsidRPr="00F4550C">
        <w:rPr>
          <w:rFonts w:ascii="Times New Roman" w:hAnsi="Times New Roman" w:cs="Times New Roman"/>
          <w:sz w:val="24"/>
        </w:rPr>
        <w:t>with</w:t>
      </w:r>
      <w:r w:rsidR="008B58F8" w:rsidRPr="00F4550C">
        <w:rPr>
          <w:rFonts w:ascii="Times New Roman" w:hAnsi="Times New Roman" w:cs="Times New Roman"/>
          <w:sz w:val="24"/>
        </w:rPr>
        <w:t xml:space="preserve"> ICA</w:t>
      </w:r>
      <w:r w:rsidR="003E4CED" w:rsidRPr="00F4550C">
        <w:rPr>
          <w:rFonts w:ascii="Times New Roman" w:hAnsi="Times New Roman" w:cs="Times New Roman"/>
          <w:sz w:val="24"/>
        </w:rPr>
        <w:t xml:space="preserve"> i</w:t>
      </w:r>
      <w:r w:rsidR="008B58F8" w:rsidRPr="00F4550C">
        <w:rPr>
          <w:rFonts w:ascii="Times New Roman" w:hAnsi="Times New Roman" w:cs="Times New Roman"/>
          <w:sz w:val="24"/>
        </w:rPr>
        <w:t xml:space="preserve">n single modalities, </w:t>
      </w:r>
      <w:r w:rsidR="003E4CED" w:rsidRPr="00F4550C">
        <w:rPr>
          <w:rFonts w:ascii="Times New Roman" w:hAnsi="Times New Roman" w:cs="Times New Roman"/>
          <w:sz w:val="24"/>
        </w:rPr>
        <w:t>a generative model with an unknown, linear mixing process of signal components is assumed to underlie the</w:t>
      </w:r>
      <w:r w:rsidR="002C4FA8" w:rsidRPr="00F4550C">
        <w:rPr>
          <w:rFonts w:ascii="Times New Roman" w:hAnsi="Times New Roman" w:cs="Times New Roman"/>
          <w:sz w:val="24"/>
        </w:rPr>
        <w:t xml:space="preserve"> observed imaging or electrophysiological</w:t>
      </w:r>
      <w:r w:rsidR="003E4CED" w:rsidRPr="00F4550C">
        <w:rPr>
          <w:rFonts w:ascii="Times New Roman" w:hAnsi="Times New Roman" w:cs="Times New Roman"/>
          <w:sz w:val="24"/>
        </w:rPr>
        <w:t xml:space="preserve"> data. </w:t>
      </w:r>
      <w:r w:rsidR="00851E0F" w:rsidRPr="00F4550C">
        <w:rPr>
          <w:rFonts w:ascii="Times New Roman" w:hAnsi="Times New Roman" w:cs="Times New Roman"/>
          <w:sz w:val="24"/>
        </w:rPr>
        <w:t xml:space="preserve">The basic idea of ICA is dimension or data reduction. At first, this might seem counter-intuitive, since the goal in data fusion is maximal data usage, but analyzing EEG and fMRI poses a severe problem to any type of signal decomposition, which is high dimensionality. With usual ICA in EEG, a two-dimensional data structure </w:t>
      </w:r>
      <w:r w:rsidR="00C37074" w:rsidRPr="00F4550C">
        <w:rPr>
          <w:rFonts w:ascii="Times New Roman" w:hAnsi="Times New Roman" w:cs="Times New Roman"/>
          <w:sz w:val="24"/>
        </w:rPr>
        <w:t>is explored (i.e.,</w:t>
      </w:r>
      <w:r w:rsidR="00851E0F" w:rsidRPr="00F4550C">
        <w:rPr>
          <w:rFonts w:ascii="Times New Roman" w:hAnsi="Times New Roman" w:cs="Times New Roman"/>
          <w:sz w:val="24"/>
        </w:rPr>
        <w:t xml:space="preserve"> electrodes</w:t>
      </w:r>
      <w:r w:rsidR="00C37074" w:rsidRPr="00F4550C">
        <w:rPr>
          <w:rFonts w:ascii="Times New Roman" w:hAnsi="Times New Roman" w:cs="Times New Roman"/>
          <w:sz w:val="24"/>
        </w:rPr>
        <w:t xml:space="preserve"> by time</w:t>
      </w:r>
      <w:r w:rsidR="00851E0F" w:rsidRPr="00F4550C">
        <w:rPr>
          <w:rFonts w:ascii="Times New Roman" w:hAnsi="Times New Roman" w:cs="Times New Roman"/>
          <w:sz w:val="24"/>
        </w:rPr>
        <w:t xml:space="preserve">), which can be very conveniently displayed in an </w:t>
      </w:r>
      <w:proofErr w:type="spellStart"/>
      <w:r w:rsidR="00851E0F" w:rsidRPr="00F4550C">
        <w:rPr>
          <w:rFonts w:ascii="Times New Roman" w:hAnsi="Times New Roman" w:cs="Times New Roman"/>
          <w:sz w:val="24"/>
        </w:rPr>
        <w:t>unmixing</w:t>
      </w:r>
      <w:proofErr w:type="spellEnd"/>
      <w:r w:rsidR="00851E0F" w:rsidRPr="00F4550C">
        <w:rPr>
          <w:rFonts w:ascii="Times New Roman" w:hAnsi="Times New Roman" w:cs="Times New Roman"/>
          <w:sz w:val="24"/>
        </w:rPr>
        <w:t xml:space="preserve"> matrix. In a combined feature matrix with voxels from fMRI data, there is a large quantity of variables </w:t>
      </w:r>
      <w:r w:rsidR="00851E0F" w:rsidRPr="00F4550C">
        <w:rPr>
          <w:rFonts w:ascii="Times New Roman" w:hAnsi="Times New Roman" w:cs="Times New Roman"/>
          <w:sz w:val="24"/>
        </w:rPr>
        <w:lastRenderedPageBreak/>
        <w:t xml:space="preserve">depicting a three-dimensional space being observed over time. This </w:t>
      </w:r>
      <w:r w:rsidR="00196158" w:rsidRPr="00F4550C">
        <w:rPr>
          <w:rFonts w:ascii="Times New Roman" w:hAnsi="Times New Roman" w:cs="Times New Roman"/>
          <w:sz w:val="24"/>
        </w:rPr>
        <w:t xml:space="preserve">is </w:t>
      </w:r>
      <w:r w:rsidR="00851E0F" w:rsidRPr="00F4550C">
        <w:rPr>
          <w:rFonts w:ascii="Times New Roman" w:hAnsi="Times New Roman" w:cs="Times New Roman"/>
          <w:sz w:val="24"/>
        </w:rPr>
        <w:t>a far more complex, multidimensional data structure, which, in order to be interpretable, has to be decomposed.</w:t>
      </w:r>
    </w:p>
    <w:p w14:paraId="502D98AC" w14:textId="6E3F43B8" w:rsidR="002C4FA8" w:rsidRPr="00F4550C" w:rsidRDefault="003E4CED" w:rsidP="001E3C9E">
      <w:pPr>
        <w:spacing w:after="0" w:line="360" w:lineRule="auto"/>
        <w:ind w:firstLine="425"/>
        <w:jc w:val="both"/>
        <w:rPr>
          <w:rFonts w:ascii="Times New Roman" w:hAnsi="Times New Roman" w:cs="Times New Roman"/>
          <w:sz w:val="24"/>
        </w:rPr>
      </w:pPr>
      <w:proofErr w:type="spellStart"/>
      <w:r w:rsidRPr="00F4550C">
        <w:rPr>
          <w:rFonts w:ascii="Times New Roman" w:hAnsi="Times New Roman" w:cs="Times New Roman"/>
          <w:sz w:val="24"/>
        </w:rPr>
        <w:t>jICA</w:t>
      </w:r>
      <w:proofErr w:type="spellEnd"/>
      <w:r w:rsidRPr="00F4550C">
        <w:rPr>
          <w:rFonts w:ascii="Times New Roman" w:hAnsi="Times New Roman" w:cs="Times New Roman"/>
          <w:sz w:val="24"/>
        </w:rPr>
        <w:t xml:space="preserve"> aims at identifying maximally independent components</w:t>
      </w:r>
      <w:r w:rsidR="002C4FA8" w:rsidRPr="00F4550C">
        <w:rPr>
          <w:rFonts w:ascii="Times New Roman" w:hAnsi="Times New Roman" w:cs="Times New Roman"/>
          <w:sz w:val="24"/>
        </w:rPr>
        <w:t xml:space="preserve"> from multiple </w:t>
      </w:r>
      <w:r w:rsidR="00E70A97" w:rsidRPr="00F4550C">
        <w:rPr>
          <w:rFonts w:ascii="Times New Roman" w:hAnsi="Times New Roman" w:cs="Times New Roman"/>
          <w:sz w:val="24"/>
        </w:rPr>
        <w:t>sources</w:t>
      </w:r>
      <w:r w:rsidRPr="00F4550C">
        <w:rPr>
          <w:rFonts w:ascii="Times New Roman" w:hAnsi="Times New Roman" w:cs="Times New Roman"/>
          <w:sz w:val="24"/>
        </w:rPr>
        <w:t xml:space="preserve"> contributing to the signal by </w:t>
      </w:r>
      <w:proofErr w:type="spellStart"/>
      <w:r w:rsidRPr="00F4550C">
        <w:rPr>
          <w:rFonts w:ascii="Times New Roman" w:hAnsi="Times New Roman" w:cs="Times New Roman"/>
          <w:sz w:val="24"/>
        </w:rPr>
        <w:t>unmixing</w:t>
      </w:r>
      <w:proofErr w:type="spellEnd"/>
      <w:r w:rsidRPr="00F4550C">
        <w:rPr>
          <w:rFonts w:ascii="Times New Roman" w:hAnsi="Times New Roman" w:cs="Times New Roman"/>
          <w:sz w:val="24"/>
        </w:rPr>
        <w:t xml:space="preserve"> signal parameters. However, </w:t>
      </w:r>
      <w:r w:rsidR="00B73766" w:rsidRPr="00F4550C">
        <w:rPr>
          <w:rFonts w:ascii="Times New Roman" w:hAnsi="Times New Roman" w:cs="Times New Roman"/>
          <w:sz w:val="24"/>
        </w:rPr>
        <w:t>a</w:t>
      </w:r>
      <w:r w:rsidRPr="00F4550C">
        <w:rPr>
          <w:rFonts w:ascii="Times New Roman" w:hAnsi="Times New Roman" w:cs="Times New Roman"/>
          <w:sz w:val="24"/>
        </w:rPr>
        <w:t xml:space="preserve"> spatiotemporal</w:t>
      </w:r>
      <w:r w:rsidR="002C4FA8" w:rsidRPr="00F4550C">
        <w:rPr>
          <w:rFonts w:ascii="Times New Roman" w:hAnsi="Times New Roman" w:cs="Times New Roman"/>
          <w:sz w:val="24"/>
        </w:rPr>
        <w:t xml:space="preserve"> decomposition, instead of a purely temporal or spatial one,</w:t>
      </w:r>
      <w:r w:rsidRPr="00F4550C">
        <w:rPr>
          <w:rFonts w:ascii="Times New Roman" w:hAnsi="Times New Roman" w:cs="Times New Roman"/>
          <w:sz w:val="24"/>
        </w:rPr>
        <w:t xml:space="preserve"> is performed on at least two different data modalities</w:t>
      </w:r>
      <w:r w:rsidR="00E70A97" w:rsidRPr="00F4550C">
        <w:rPr>
          <w:rFonts w:ascii="Times New Roman" w:hAnsi="Times New Roman" w:cs="Times New Roman"/>
          <w:sz w:val="24"/>
        </w:rPr>
        <w:t xml:space="preserve"> to extract new features</w:t>
      </w:r>
      <w:r w:rsidRPr="00F4550C">
        <w:rPr>
          <w:rFonts w:ascii="Times New Roman" w:hAnsi="Times New Roman" w:cs="Times New Roman"/>
          <w:sz w:val="24"/>
        </w:rPr>
        <w:t>.</w:t>
      </w:r>
      <w:r w:rsidR="00E70A97" w:rsidRPr="00F4550C">
        <w:rPr>
          <w:rFonts w:ascii="Times New Roman" w:hAnsi="Times New Roman" w:cs="Times New Roman"/>
          <w:sz w:val="24"/>
        </w:rPr>
        <w:t xml:space="preserve"> In the context of multimodal data fusion, a feature refers to a data set, representing a relevant part of each data modality, which contributes to a data matrix as an input vector. In other words, it is a simpler data space to display links between modalities.</w:t>
      </w:r>
    </w:p>
    <w:p w14:paraId="3042656D" w14:textId="3C89F539" w:rsidR="001C39F2" w:rsidRPr="00F4550C" w:rsidRDefault="00465717" w:rsidP="002C4FA8">
      <w:pPr>
        <w:spacing w:after="0" w:line="360" w:lineRule="auto"/>
        <w:ind w:firstLine="425"/>
        <w:jc w:val="both"/>
        <w:rPr>
          <w:rFonts w:ascii="Times New Roman" w:hAnsi="Times New Roman" w:cs="Times New Roman"/>
          <w:sz w:val="24"/>
        </w:rPr>
      </w:pPr>
      <w:r>
        <w:rPr>
          <w:rFonts w:ascii="Times New Roman" w:hAnsi="Times New Roman" w:cs="Times New Roman"/>
          <w:noProof/>
          <w:sz w:val="24"/>
        </w:rPr>
        <mc:AlternateContent>
          <mc:Choice Requires="wpg">
            <w:drawing>
              <wp:anchor distT="180340" distB="180340" distL="114300" distR="114300" simplePos="0" relativeHeight="251689984" behindDoc="0" locked="0" layoutInCell="1" allowOverlap="1" wp14:anchorId="4C761D5B" wp14:editId="78AFAD2F">
                <wp:simplePos x="0" y="0"/>
                <wp:positionH relativeFrom="column">
                  <wp:posOffset>22937</wp:posOffset>
                </wp:positionH>
                <wp:positionV relativeFrom="page">
                  <wp:posOffset>6724881</wp:posOffset>
                </wp:positionV>
                <wp:extent cx="5759450" cy="2670810"/>
                <wp:effectExtent l="0" t="0" r="6350" b="0"/>
                <wp:wrapTopAndBottom/>
                <wp:docPr id="239" name="Group 239"/>
                <wp:cNvGraphicFramePr/>
                <a:graphic xmlns:a="http://schemas.openxmlformats.org/drawingml/2006/main">
                  <a:graphicData uri="http://schemas.microsoft.com/office/word/2010/wordprocessingGroup">
                    <wpg:wgp>
                      <wpg:cNvGrpSpPr/>
                      <wpg:grpSpPr>
                        <a:xfrm>
                          <a:off x="0" y="0"/>
                          <a:ext cx="5759450" cy="2670810"/>
                          <a:chOff x="0" y="0"/>
                          <a:chExt cx="5760000" cy="2674547"/>
                        </a:xfrm>
                      </wpg:grpSpPr>
                      <pic:pic xmlns:pic="http://schemas.openxmlformats.org/drawingml/2006/picture">
                        <pic:nvPicPr>
                          <pic:cNvPr id="21" name="Grafik 21"/>
                          <pic:cNvPicPr>
                            <a:picLocks noChangeAspect="1"/>
                          </pic:cNvPicPr>
                        </pic:nvPicPr>
                        <pic:blipFill rotWithShape="1">
                          <a:blip r:embed="rId17">
                            <a:extLst>
                              <a:ext uri="{28A0092B-C50C-407E-A947-70E740481C1C}">
                                <a14:useLocalDpi xmlns:a14="http://schemas.microsoft.com/office/drawing/2010/main" val="0"/>
                              </a:ext>
                            </a:extLst>
                          </a:blip>
                          <a:srcRect b="9636"/>
                          <a:stretch/>
                        </pic:blipFill>
                        <pic:spPr>
                          <a:xfrm>
                            <a:off x="0" y="0"/>
                            <a:ext cx="5760000" cy="1919976"/>
                          </a:xfrm>
                          <a:prstGeom prst="rect">
                            <a:avLst/>
                          </a:prstGeom>
                        </pic:spPr>
                      </pic:pic>
                      <wps:wsp>
                        <wps:cNvPr id="235" name="Text Box 235"/>
                        <wps:cNvSpPr txBox="1"/>
                        <wps:spPr>
                          <a:xfrm>
                            <a:off x="1185" y="2018592"/>
                            <a:ext cx="5758815" cy="655955"/>
                          </a:xfrm>
                          <a:prstGeom prst="rect">
                            <a:avLst/>
                          </a:prstGeom>
                          <a:solidFill>
                            <a:prstClr val="white"/>
                          </a:solidFill>
                          <a:ln>
                            <a:noFill/>
                          </a:ln>
                        </wps:spPr>
                        <wps:txbx>
                          <w:txbxContent>
                            <w:p w14:paraId="09C88FCC" w14:textId="06915817" w:rsidR="00465717" w:rsidRPr="00E50F9A" w:rsidRDefault="00465717" w:rsidP="00E50F9A">
                              <w:pPr>
                                <w:pStyle w:val="Caption"/>
                                <w:jc w:val="both"/>
                                <w:rPr>
                                  <w:rFonts w:ascii="Times New Roman" w:hAnsi="Times New Roman" w:cs="Times New Roman"/>
                                  <w:i w:val="0"/>
                                  <w:noProof/>
                                  <w:color w:val="000000" w:themeColor="text1"/>
                                  <w:sz w:val="24"/>
                                  <w:szCs w:val="24"/>
                                  <w:lang w:val="en-US"/>
                                </w:rPr>
                              </w:pPr>
                              <w:bookmarkStart w:id="35" w:name="_Ref508543931"/>
                              <w:r w:rsidRPr="00E50F9A">
                                <w:rPr>
                                  <w:rFonts w:ascii="Times New Roman" w:hAnsi="Times New Roman" w:cs="Times New Roman"/>
                                  <w:b/>
                                  <w:i w:val="0"/>
                                  <w:color w:val="000000" w:themeColor="text1"/>
                                  <w:sz w:val="24"/>
                                  <w:szCs w:val="24"/>
                                  <w:lang w:val="en-US"/>
                                </w:rPr>
                                <w:t xml:space="preserve">Figure </w:t>
                              </w:r>
                              <w:r w:rsidRPr="00E50F9A">
                                <w:rPr>
                                  <w:rFonts w:ascii="Times New Roman" w:hAnsi="Times New Roman" w:cs="Times New Roman"/>
                                  <w:b/>
                                  <w:i w:val="0"/>
                                  <w:color w:val="000000" w:themeColor="text1"/>
                                  <w:sz w:val="24"/>
                                  <w:szCs w:val="24"/>
                                </w:rPr>
                                <w:fldChar w:fldCharType="begin"/>
                              </w:r>
                              <w:r w:rsidRPr="00E50F9A">
                                <w:rPr>
                                  <w:rFonts w:ascii="Times New Roman" w:hAnsi="Times New Roman" w:cs="Times New Roman"/>
                                  <w:b/>
                                  <w:i w:val="0"/>
                                  <w:color w:val="000000" w:themeColor="text1"/>
                                  <w:sz w:val="24"/>
                                  <w:szCs w:val="24"/>
                                  <w:lang w:val="en-US"/>
                                </w:rPr>
                                <w:instrText xml:space="preserve"> SEQ Figure \* ARABIC </w:instrText>
                              </w:r>
                              <w:r w:rsidRPr="00E50F9A">
                                <w:rPr>
                                  <w:rFonts w:ascii="Times New Roman" w:hAnsi="Times New Roman" w:cs="Times New Roman"/>
                                  <w:b/>
                                  <w:i w:val="0"/>
                                  <w:color w:val="000000" w:themeColor="text1"/>
                                  <w:sz w:val="24"/>
                                  <w:szCs w:val="24"/>
                                </w:rPr>
                                <w:fldChar w:fldCharType="separate"/>
                              </w:r>
                              <w:r w:rsidR="00E50F9A" w:rsidRPr="00E50F9A">
                                <w:rPr>
                                  <w:rFonts w:ascii="Times New Roman" w:hAnsi="Times New Roman" w:cs="Times New Roman"/>
                                  <w:b/>
                                  <w:i w:val="0"/>
                                  <w:noProof/>
                                  <w:color w:val="000000" w:themeColor="text1"/>
                                  <w:sz w:val="24"/>
                                  <w:szCs w:val="24"/>
                                  <w:lang w:val="en-US"/>
                                </w:rPr>
                                <w:t>3</w:t>
                              </w:r>
                              <w:r w:rsidRPr="00E50F9A">
                                <w:rPr>
                                  <w:rFonts w:ascii="Times New Roman" w:hAnsi="Times New Roman" w:cs="Times New Roman"/>
                                  <w:b/>
                                  <w:i w:val="0"/>
                                  <w:color w:val="000000" w:themeColor="text1"/>
                                  <w:sz w:val="24"/>
                                  <w:szCs w:val="24"/>
                                </w:rPr>
                                <w:fldChar w:fldCharType="end"/>
                              </w:r>
                              <w:bookmarkEnd w:id="35"/>
                              <w:r w:rsidRPr="00E50F9A">
                                <w:rPr>
                                  <w:rFonts w:ascii="Times New Roman" w:hAnsi="Times New Roman" w:cs="Times New Roman"/>
                                  <w:b/>
                                  <w:i w:val="0"/>
                                  <w:color w:val="000000" w:themeColor="text1"/>
                                  <w:sz w:val="24"/>
                                  <w:szCs w:val="24"/>
                                  <w:lang w:val="en-US"/>
                                </w:rPr>
                                <w:t xml:space="preserve"> </w:t>
                              </w:r>
                              <w:r w:rsidRPr="00E50F9A">
                                <w:rPr>
                                  <w:rFonts w:ascii="Times New Roman" w:hAnsi="Times New Roman" w:cs="Times New Roman"/>
                                  <w:i w:val="0"/>
                                  <w:color w:val="000000" w:themeColor="text1"/>
                                  <w:sz w:val="24"/>
                                  <w:lang w:val="en-US"/>
                                </w:rPr>
                                <w:t xml:space="preserve">Illustration of </w:t>
                              </w:r>
                              <w:proofErr w:type="spellStart"/>
                              <w:r w:rsidRPr="00E50F9A">
                                <w:rPr>
                                  <w:rFonts w:ascii="Times New Roman" w:hAnsi="Times New Roman" w:cs="Times New Roman"/>
                                  <w:i w:val="0"/>
                                  <w:color w:val="000000" w:themeColor="text1"/>
                                  <w:sz w:val="24"/>
                                  <w:lang w:val="en-US"/>
                                </w:rPr>
                                <w:t>jICA</w:t>
                              </w:r>
                              <w:proofErr w:type="spellEnd"/>
                              <w:r w:rsidRPr="00E50F9A">
                                <w:rPr>
                                  <w:rFonts w:ascii="Times New Roman" w:hAnsi="Times New Roman" w:cs="Times New Roman"/>
                                  <w:i w:val="0"/>
                                  <w:color w:val="000000" w:themeColor="text1"/>
                                  <w:sz w:val="24"/>
                                  <w:lang w:val="en-US"/>
                                </w:rPr>
                                <w:t xml:space="preserve"> with coupled feature matrix of multimodal datasets </w:t>
                              </w:r>
                              <m:oMath>
                                <m:sSub>
                                  <m:sSubPr>
                                    <m:ctrlPr>
                                      <w:rPr>
                                        <w:rFonts w:ascii="Cambria Math" w:hAnsi="Cambria Math" w:cs="Times New Roman"/>
                                        <w:i w:val="0"/>
                                        <w:color w:val="000000" w:themeColor="text1"/>
                                        <w:sz w:val="24"/>
                                      </w:rPr>
                                    </m:ctrlPr>
                                  </m:sSubPr>
                                  <m:e>
                                    <m:r>
                                      <m:rPr>
                                        <m:sty m:val="p"/>
                                      </m:rPr>
                                      <w:rPr>
                                        <w:rFonts w:ascii="Cambria Math" w:hAnsi="Cambria Math" w:cs="Times New Roman"/>
                                        <w:color w:val="000000" w:themeColor="text1"/>
                                        <w:sz w:val="24"/>
                                        <w:lang w:val="en-US"/>
                                      </w:rPr>
                                      <m:t>X</m:t>
                                    </m:r>
                                  </m:e>
                                  <m:sub>
                                    <m:r>
                                      <m:rPr>
                                        <m:sty m:val="p"/>
                                      </m:rPr>
                                      <w:rPr>
                                        <w:rFonts w:ascii="Cambria Math" w:hAnsi="Cambria Math" w:cs="Times New Roman"/>
                                        <w:color w:val="000000" w:themeColor="text1"/>
                                        <w:sz w:val="24"/>
                                        <w:lang w:val="en-US"/>
                                      </w:rPr>
                                      <m:t>F</m:t>
                                    </m:r>
                                  </m:sub>
                                </m:sSub>
                              </m:oMath>
                              <w:r w:rsidRPr="00E50F9A">
                                <w:rPr>
                                  <w:rFonts w:ascii="Times New Roman" w:eastAsiaTheme="minorEastAsia" w:hAnsi="Times New Roman" w:cs="Times New Roman"/>
                                  <w:i w:val="0"/>
                                  <w:color w:val="000000" w:themeColor="text1"/>
                                  <w:sz w:val="24"/>
                                  <w:lang w:val="en-US"/>
                                </w:rPr>
                                <w:t xml:space="preserve"> and </w:t>
                              </w:r>
                              <m:oMath>
                                <m:sSub>
                                  <m:sSubPr>
                                    <m:ctrlPr>
                                      <w:rPr>
                                        <w:rFonts w:ascii="Cambria Math" w:eastAsiaTheme="minorEastAsia" w:hAnsi="Cambria Math" w:cs="Times New Roman"/>
                                        <w:i w:val="0"/>
                                        <w:color w:val="000000" w:themeColor="text1"/>
                                        <w:sz w:val="24"/>
                                      </w:rPr>
                                    </m:ctrlPr>
                                  </m:sSubPr>
                                  <m:e>
                                    <m:r>
                                      <m:rPr>
                                        <m:sty m:val="p"/>
                                      </m:rPr>
                                      <w:rPr>
                                        <w:rFonts w:ascii="Cambria Math" w:eastAsiaTheme="minorEastAsia" w:hAnsi="Cambria Math" w:cs="Times New Roman"/>
                                        <w:color w:val="000000" w:themeColor="text1"/>
                                        <w:sz w:val="24"/>
                                        <w:lang w:val="en-US"/>
                                      </w:rPr>
                                      <m:t>X</m:t>
                                    </m:r>
                                  </m:e>
                                  <m:sub>
                                    <m:r>
                                      <m:rPr>
                                        <m:sty m:val="p"/>
                                      </m:rPr>
                                      <w:rPr>
                                        <w:rFonts w:ascii="Cambria Math" w:eastAsiaTheme="minorEastAsia" w:hAnsi="Cambria Math" w:cs="Times New Roman"/>
                                        <w:color w:val="000000" w:themeColor="text1"/>
                                        <w:sz w:val="24"/>
                                        <w:lang w:val="en-US"/>
                                      </w:rPr>
                                      <m:t>G</m:t>
                                    </m:r>
                                  </m:sub>
                                </m:sSub>
                              </m:oMath>
                              <w:r w:rsidRPr="00E50F9A">
                                <w:rPr>
                                  <w:rFonts w:ascii="Times New Roman" w:eastAsiaTheme="minorEastAsia" w:hAnsi="Times New Roman" w:cs="Times New Roman"/>
                                  <w:i w:val="0"/>
                                  <w:color w:val="000000" w:themeColor="text1"/>
                                  <w:sz w:val="24"/>
                                  <w:lang w:val="en-US"/>
                                </w:rPr>
                                <w:t xml:space="preserve"> in a shared data matrix (left) and in an umixed matrix with shared beta weights (right) adapted from Cal</w:t>
                              </w:r>
                              <w:proofErr w:type="spellStart"/>
                              <w:r w:rsidRPr="00E50F9A">
                                <w:rPr>
                                  <w:rFonts w:ascii="Times New Roman" w:eastAsiaTheme="minorEastAsia" w:hAnsi="Times New Roman" w:cs="Times New Roman"/>
                                  <w:i w:val="0"/>
                                  <w:color w:val="000000" w:themeColor="text1"/>
                                  <w:sz w:val="24"/>
                                  <w:lang w:val="en-US"/>
                                </w:rPr>
                                <w:t>houn</w:t>
                              </w:r>
                              <w:proofErr w:type="spellEnd"/>
                              <w:r w:rsidRPr="00E50F9A">
                                <w:rPr>
                                  <w:rFonts w:ascii="Times New Roman" w:eastAsiaTheme="minorEastAsia" w:hAnsi="Times New Roman" w:cs="Times New Roman"/>
                                  <w:i w:val="0"/>
                                  <w:color w:val="000000" w:themeColor="text1"/>
                                  <w:sz w:val="24"/>
                                  <w:lang w:val="en-US"/>
                                </w:rPr>
                                <w:t xml:space="preserve"> and </w:t>
                              </w:r>
                              <w:proofErr w:type="spellStart"/>
                              <w:r w:rsidRPr="00E50F9A">
                                <w:rPr>
                                  <w:rFonts w:ascii="Times New Roman" w:eastAsiaTheme="minorEastAsia" w:hAnsi="Times New Roman" w:cs="Times New Roman"/>
                                  <w:i w:val="0"/>
                                  <w:color w:val="000000" w:themeColor="text1"/>
                                  <w:sz w:val="24"/>
                                  <w:lang w:val="en-US"/>
                                </w:rPr>
                                <w:t>Adali</w:t>
                              </w:r>
                              <w:proofErr w:type="spellEnd"/>
                              <w:r w:rsidRPr="00E50F9A">
                                <w:rPr>
                                  <w:rFonts w:ascii="Times New Roman" w:eastAsiaTheme="minorEastAsia" w:hAnsi="Times New Roman" w:cs="Times New Roman"/>
                                  <w:i w:val="0"/>
                                  <w:color w:val="000000" w:themeColor="text1"/>
                                  <w:sz w:val="24"/>
                                  <w:lang w:val="en-US"/>
                                </w:rPr>
                                <w:t xml:space="preserve"> </w:t>
                              </w:r>
                              <w:r w:rsidRPr="00E50F9A">
                                <w:rPr>
                                  <w:rFonts w:ascii="Times New Roman" w:eastAsiaTheme="minorEastAsia" w:hAnsi="Times New Roman" w:cs="Times New Roman"/>
                                  <w:i w:val="0"/>
                                  <w:color w:val="000000" w:themeColor="text1"/>
                                  <w:sz w:val="24"/>
                                </w:rPr>
                                <w:fldChar w:fldCharType="begin" w:fldLock="1"/>
                              </w:r>
                              <w:r w:rsidRPr="00E50F9A">
                                <w:rPr>
                                  <w:rFonts w:ascii="Times New Roman" w:eastAsiaTheme="minorEastAsia" w:hAnsi="Times New Roman" w:cs="Times New Roman"/>
                                  <w:i w:val="0"/>
                                  <w:color w:val="000000" w:themeColor="text1"/>
                                  <w:sz w:val="24"/>
                                  <w:lang w:val="en-US"/>
                                </w:rPr>
                                <w:instrText>ADDIN CSL_CITATION { "citationItems" : [ { "id" : "ITEM-1", "itemData" : { "DOI" : "10.1109/TITB.2008.923773", "ISBN" : "1558-0032 (Electronic)\\r1089-7771 (Linking)", "ISSN" : "10897771", "PMID" : "19273016", "abstract" : "The acquisition of multiple brain imaging types for a given study is a very common practice. There have been a number of approaches proposed for combining or fusing multitask or multimodal information. These can be roughly divided into those that attempt to study convergence of multimodal imaging, for example, how function and structure are related in the same region of the brain, and those that attempt to study the complementary nature of modalities, for example, utilizing temporal EEG information and spatial functional magnetic resonance imaging information. Within each of these categories, one can attempt data integration (the use of one imaging modality to improve the results of another) or true data fusion (in which multiple modalities are utilized to inform one another). We review both approaches and present a recent computational approach that first preprocesses the data to compute features of interest. The features are then analyzed in a multivariate manner using independent component analysis. We describe the approach in detail and provide examples of how it has been used for different fusion tasks. We also propose a method for selecting which combination of modalities provides the greatest value in discriminating groups. Finally, we summarize and describe future research topics.", "author" : [ { "dropping-particle" : "", "family" : "Calhoun", "given" : "Vince D.", "non-dropping-particle" : "", "parse-names" : false, "suffix" : "" }, { "dropping-particle" : "", "family" : "Adali", "given" : "T\u00fclay", "non-dropping-particle" : "", "parse-names" : false, "suffix" : "" } ], "container-title" : "IEEE Transactions on Information Technology in Biomedicine", "id" : "ITEM-1", "issue" : "5", "issued" : { "date-parts" : [ [ "2009" ] ] }, "page" : "711-720", "title" : "Feature-based fusion of medical imaging data", "type" : "article-journal", "volume" : "13" }, "uris" : [ "http://www.mendeley.com/documents/?uuid=531bb4a4-2deb-3564-a1db-ca6707004feb" ] } ], "mendeley" : { "formattedCitation" : "(V. D. Calhoun &amp; Adali, 2009)", "manualFormatting" : "(2009)", "plainTextFormattedCitation" : "(V. D. Calhoun &amp; Adali, 2009)", "previouslyFormattedCitation" : "(V. D. Calhoun &amp; Adali, 2009)" }, "properties" : {  }, "schema" : "https://github.com/citation-style-language/schema/raw/master/csl-citation.json" }</w:instrText>
                              </w:r>
                              <w:r w:rsidRPr="00E50F9A">
                                <w:rPr>
                                  <w:rFonts w:ascii="Times New Roman" w:eastAsiaTheme="minorEastAsia" w:hAnsi="Times New Roman" w:cs="Times New Roman"/>
                                  <w:i w:val="0"/>
                                  <w:color w:val="000000" w:themeColor="text1"/>
                                  <w:sz w:val="24"/>
                                </w:rPr>
                                <w:fldChar w:fldCharType="separate"/>
                              </w:r>
                              <w:r w:rsidRPr="00E50F9A">
                                <w:rPr>
                                  <w:rFonts w:ascii="Times New Roman" w:eastAsiaTheme="minorEastAsia" w:hAnsi="Times New Roman" w:cs="Times New Roman"/>
                                  <w:i w:val="0"/>
                                  <w:noProof/>
                                  <w:color w:val="000000" w:themeColor="text1"/>
                                  <w:sz w:val="24"/>
                                  <w:lang w:val="en-US"/>
                                </w:rPr>
                                <w:t>(2009)</w:t>
                              </w:r>
                              <w:r w:rsidRPr="00E50F9A">
                                <w:rPr>
                                  <w:rFonts w:ascii="Times New Roman" w:eastAsiaTheme="minorEastAsia" w:hAnsi="Times New Roman" w:cs="Times New Roman"/>
                                  <w:i w:val="0"/>
                                  <w:color w:val="000000" w:themeColor="text1"/>
                                  <w:sz w:val="24"/>
                                </w:rPr>
                                <w:fldChar w:fldCharType="end"/>
                              </w:r>
                              <w:r w:rsidRPr="00E50F9A">
                                <w:rPr>
                                  <w:rFonts w:ascii="Times New Roman" w:eastAsiaTheme="minorEastAsia" w:hAnsi="Times New Roman" w:cs="Times New Roman"/>
                                  <w:i w:val="0"/>
                                  <w:color w:val="000000" w:themeColor="text1"/>
                                  <w:sz w:val="24"/>
                                  <w:lang w:val="en-U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C761D5B" id="Group 239" o:spid="_x0000_s1044" style="position:absolute;left:0;text-align:left;margin-left:1.8pt;margin-top:529.5pt;width:453.5pt;height:210.3pt;z-index:251689984;mso-wrap-distance-top:14.2pt;mso-wrap-distance-bottom:14.2pt;mso-position-vertical-relative:page;mso-width-relative:margin;mso-height-relative:margin" coordsize="57600,2674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">
                <v:shape id="Grafik 21" o:spid="_x0000_s1045" type="#_x0000_t75" style="position:absolute;width:57600;height:1919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">
                  <v:imagedata r:id="rId18" o:title="" cropbottom="6315f"/>
                </v:shape>
                <v:shape id="Text Box 235" o:spid="_x0000_s1046" type="#_x0000_t202" style="position:absolute;left:11;top:20185;width:57589;height:656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" stroked="f">
                  <v:textbox style="mso-fit-shape-to-text:t" inset="0,0,0,0">
                    <w:txbxContent>
                      <w:p w14:paraId="09C88FCC" w14:textId="06915817" w:rsidR="00465717" w:rsidRPr="00E50F9A" w:rsidRDefault="00465717" w:rsidP="00E50F9A">
                        <w:pPr>
                          <w:pStyle w:val="Caption"/>
                          <w:jc w:val="both"/>
                          <w:rPr>
                            <w:rFonts w:ascii="Times New Roman" w:hAnsi="Times New Roman" w:cs="Times New Roman"/>
                            <w:i w:val="0"/>
                            <w:noProof/>
                            <w:color w:val="000000" w:themeColor="text1"/>
                            <w:sz w:val="24"/>
                            <w:szCs w:val="24"/>
                            <w:lang w:val="en-US"/>
                          </w:rPr>
                        </w:pPr>
                        <w:bookmarkStart w:id="36" w:name="_Ref508543931"/>
                        <w:r w:rsidRPr="00E50F9A">
                          <w:rPr>
                            <w:rFonts w:ascii="Times New Roman" w:hAnsi="Times New Roman" w:cs="Times New Roman"/>
                            <w:b/>
                            <w:i w:val="0"/>
                            <w:color w:val="000000" w:themeColor="text1"/>
                            <w:sz w:val="24"/>
                            <w:szCs w:val="24"/>
                            <w:lang w:val="en-US"/>
                          </w:rPr>
                          <w:t xml:space="preserve">Figure </w:t>
                        </w:r>
                        <w:r w:rsidRPr="00E50F9A">
                          <w:rPr>
                            <w:rFonts w:ascii="Times New Roman" w:hAnsi="Times New Roman" w:cs="Times New Roman"/>
                            <w:b/>
                            <w:i w:val="0"/>
                            <w:color w:val="000000" w:themeColor="text1"/>
                            <w:sz w:val="24"/>
                            <w:szCs w:val="24"/>
                          </w:rPr>
                          <w:fldChar w:fldCharType="begin"/>
                        </w:r>
                        <w:r w:rsidRPr="00E50F9A">
                          <w:rPr>
                            <w:rFonts w:ascii="Times New Roman" w:hAnsi="Times New Roman" w:cs="Times New Roman"/>
                            <w:b/>
                            <w:i w:val="0"/>
                            <w:color w:val="000000" w:themeColor="text1"/>
                            <w:sz w:val="24"/>
                            <w:szCs w:val="24"/>
                            <w:lang w:val="en-US"/>
                          </w:rPr>
                          <w:instrText xml:space="preserve"> SEQ Figure \* ARABIC </w:instrText>
                        </w:r>
                        <w:r w:rsidRPr="00E50F9A">
                          <w:rPr>
                            <w:rFonts w:ascii="Times New Roman" w:hAnsi="Times New Roman" w:cs="Times New Roman"/>
                            <w:b/>
                            <w:i w:val="0"/>
                            <w:color w:val="000000" w:themeColor="text1"/>
                            <w:sz w:val="24"/>
                            <w:szCs w:val="24"/>
                          </w:rPr>
                          <w:fldChar w:fldCharType="separate"/>
                        </w:r>
                        <w:r w:rsidR="00E50F9A" w:rsidRPr="00E50F9A">
                          <w:rPr>
                            <w:rFonts w:ascii="Times New Roman" w:hAnsi="Times New Roman" w:cs="Times New Roman"/>
                            <w:b/>
                            <w:i w:val="0"/>
                            <w:noProof/>
                            <w:color w:val="000000" w:themeColor="text1"/>
                            <w:sz w:val="24"/>
                            <w:szCs w:val="24"/>
                            <w:lang w:val="en-US"/>
                          </w:rPr>
                          <w:t>3</w:t>
                        </w:r>
                        <w:r w:rsidRPr="00E50F9A">
                          <w:rPr>
                            <w:rFonts w:ascii="Times New Roman" w:hAnsi="Times New Roman" w:cs="Times New Roman"/>
                            <w:b/>
                            <w:i w:val="0"/>
                            <w:color w:val="000000" w:themeColor="text1"/>
                            <w:sz w:val="24"/>
                            <w:szCs w:val="24"/>
                          </w:rPr>
                          <w:fldChar w:fldCharType="end"/>
                        </w:r>
                        <w:bookmarkEnd w:id="36"/>
                        <w:r w:rsidRPr="00E50F9A">
                          <w:rPr>
                            <w:rFonts w:ascii="Times New Roman" w:hAnsi="Times New Roman" w:cs="Times New Roman"/>
                            <w:b/>
                            <w:i w:val="0"/>
                            <w:color w:val="000000" w:themeColor="text1"/>
                            <w:sz w:val="24"/>
                            <w:szCs w:val="24"/>
                            <w:lang w:val="en-US"/>
                          </w:rPr>
                          <w:t xml:space="preserve"> </w:t>
                        </w:r>
                        <w:r w:rsidRPr="00E50F9A">
                          <w:rPr>
                            <w:rFonts w:ascii="Times New Roman" w:hAnsi="Times New Roman" w:cs="Times New Roman"/>
                            <w:i w:val="0"/>
                            <w:color w:val="000000" w:themeColor="text1"/>
                            <w:sz w:val="24"/>
                            <w:lang w:val="en-US"/>
                          </w:rPr>
                          <w:t xml:space="preserve">Illustration of </w:t>
                        </w:r>
                        <w:proofErr w:type="spellStart"/>
                        <w:r w:rsidRPr="00E50F9A">
                          <w:rPr>
                            <w:rFonts w:ascii="Times New Roman" w:hAnsi="Times New Roman" w:cs="Times New Roman"/>
                            <w:i w:val="0"/>
                            <w:color w:val="000000" w:themeColor="text1"/>
                            <w:sz w:val="24"/>
                            <w:lang w:val="en-US"/>
                          </w:rPr>
                          <w:t>jICA</w:t>
                        </w:r>
                        <w:proofErr w:type="spellEnd"/>
                        <w:r w:rsidRPr="00E50F9A">
                          <w:rPr>
                            <w:rFonts w:ascii="Times New Roman" w:hAnsi="Times New Roman" w:cs="Times New Roman"/>
                            <w:i w:val="0"/>
                            <w:color w:val="000000" w:themeColor="text1"/>
                            <w:sz w:val="24"/>
                            <w:lang w:val="en-US"/>
                          </w:rPr>
                          <w:t xml:space="preserve"> with coupled feature matrix of multimodal datasets </w:t>
                        </w:r>
                        <m:oMath>
                          <m:sSub>
                            <m:sSubPr>
                              <m:ctrlPr>
                                <w:rPr>
                                  <w:rFonts w:ascii="Cambria Math" w:hAnsi="Cambria Math" w:cs="Times New Roman"/>
                                  <w:i w:val="0"/>
                                  <w:color w:val="000000" w:themeColor="text1"/>
                                  <w:sz w:val="24"/>
                                </w:rPr>
                              </m:ctrlPr>
                            </m:sSubPr>
                            <m:e>
                              <m:r>
                                <m:rPr>
                                  <m:sty m:val="p"/>
                                </m:rPr>
                                <w:rPr>
                                  <w:rFonts w:ascii="Cambria Math" w:hAnsi="Cambria Math" w:cs="Times New Roman"/>
                                  <w:color w:val="000000" w:themeColor="text1"/>
                                  <w:sz w:val="24"/>
                                  <w:lang w:val="en-US"/>
                                </w:rPr>
                                <m:t>X</m:t>
                              </m:r>
                            </m:e>
                            <m:sub>
                              <m:r>
                                <m:rPr>
                                  <m:sty m:val="p"/>
                                </m:rPr>
                                <w:rPr>
                                  <w:rFonts w:ascii="Cambria Math" w:hAnsi="Cambria Math" w:cs="Times New Roman"/>
                                  <w:color w:val="000000" w:themeColor="text1"/>
                                  <w:sz w:val="24"/>
                                  <w:lang w:val="en-US"/>
                                </w:rPr>
                                <m:t>F</m:t>
                              </m:r>
                            </m:sub>
                          </m:sSub>
                        </m:oMath>
                        <w:r w:rsidRPr="00E50F9A">
                          <w:rPr>
                            <w:rFonts w:ascii="Times New Roman" w:eastAsiaTheme="minorEastAsia" w:hAnsi="Times New Roman" w:cs="Times New Roman"/>
                            <w:i w:val="0"/>
                            <w:color w:val="000000" w:themeColor="text1"/>
                            <w:sz w:val="24"/>
                            <w:lang w:val="en-US"/>
                          </w:rPr>
                          <w:t xml:space="preserve"> and </w:t>
                        </w:r>
                        <m:oMath>
                          <m:sSub>
                            <m:sSubPr>
                              <m:ctrlPr>
                                <w:rPr>
                                  <w:rFonts w:ascii="Cambria Math" w:eastAsiaTheme="minorEastAsia" w:hAnsi="Cambria Math" w:cs="Times New Roman"/>
                                  <w:i w:val="0"/>
                                  <w:color w:val="000000" w:themeColor="text1"/>
                                  <w:sz w:val="24"/>
                                </w:rPr>
                              </m:ctrlPr>
                            </m:sSubPr>
                            <m:e>
                              <m:r>
                                <m:rPr>
                                  <m:sty m:val="p"/>
                                </m:rPr>
                                <w:rPr>
                                  <w:rFonts w:ascii="Cambria Math" w:eastAsiaTheme="minorEastAsia" w:hAnsi="Cambria Math" w:cs="Times New Roman"/>
                                  <w:color w:val="000000" w:themeColor="text1"/>
                                  <w:sz w:val="24"/>
                                  <w:lang w:val="en-US"/>
                                </w:rPr>
                                <m:t>X</m:t>
                              </m:r>
                            </m:e>
                            <m:sub>
                              <m:r>
                                <m:rPr>
                                  <m:sty m:val="p"/>
                                </m:rPr>
                                <w:rPr>
                                  <w:rFonts w:ascii="Cambria Math" w:eastAsiaTheme="minorEastAsia" w:hAnsi="Cambria Math" w:cs="Times New Roman"/>
                                  <w:color w:val="000000" w:themeColor="text1"/>
                                  <w:sz w:val="24"/>
                                  <w:lang w:val="en-US"/>
                                </w:rPr>
                                <m:t>G</m:t>
                              </m:r>
                            </m:sub>
                          </m:sSub>
                        </m:oMath>
                        <w:r w:rsidRPr="00E50F9A">
                          <w:rPr>
                            <w:rFonts w:ascii="Times New Roman" w:eastAsiaTheme="minorEastAsia" w:hAnsi="Times New Roman" w:cs="Times New Roman"/>
                            <w:i w:val="0"/>
                            <w:color w:val="000000" w:themeColor="text1"/>
                            <w:sz w:val="24"/>
                            <w:lang w:val="en-US"/>
                          </w:rPr>
                          <w:t xml:space="preserve"> in a shared data matrix (left) and in an umixed matrix with shared beta weights (right) adapted from Cal</w:t>
                        </w:r>
                        <w:proofErr w:type="spellStart"/>
                        <w:r w:rsidRPr="00E50F9A">
                          <w:rPr>
                            <w:rFonts w:ascii="Times New Roman" w:eastAsiaTheme="minorEastAsia" w:hAnsi="Times New Roman" w:cs="Times New Roman"/>
                            <w:i w:val="0"/>
                            <w:color w:val="000000" w:themeColor="text1"/>
                            <w:sz w:val="24"/>
                            <w:lang w:val="en-US"/>
                          </w:rPr>
                          <w:t>houn</w:t>
                        </w:r>
                        <w:proofErr w:type="spellEnd"/>
                        <w:r w:rsidRPr="00E50F9A">
                          <w:rPr>
                            <w:rFonts w:ascii="Times New Roman" w:eastAsiaTheme="minorEastAsia" w:hAnsi="Times New Roman" w:cs="Times New Roman"/>
                            <w:i w:val="0"/>
                            <w:color w:val="000000" w:themeColor="text1"/>
                            <w:sz w:val="24"/>
                            <w:lang w:val="en-US"/>
                          </w:rPr>
                          <w:t xml:space="preserve"> and </w:t>
                        </w:r>
                        <w:proofErr w:type="spellStart"/>
                        <w:r w:rsidRPr="00E50F9A">
                          <w:rPr>
                            <w:rFonts w:ascii="Times New Roman" w:eastAsiaTheme="minorEastAsia" w:hAnsi="Times New Roman" w:cs="Times New Roman"/>
                            <w:i w:val="0"/>
                            <w:color w:val="000000" w:themeColor="text1"/>
                            <w:sz w:val="24"/>
                            <w:lang w:val="en-US"/>
                          </w:rPr>
                          <w:t>Adali</w:t>
                        </w:r>
                        <w:proofErr w:type="spellEnd"/>
                        <w:r w:rsidRPr="00E50F9A">
                          <w:rPr>
                            <w:rFonts w:ascii="Times New Roman" w:eastAsiaTheme="minorEastAsia" w:hAnsi="Times New Roman" w:cs="Times New Roman"/>
                            <w:i w:val="0"/>
                            <w:color w:val="000000" w:themeColor="text1"/>
                            <w:sz w:val="24"/>
                            <w:lang w:val="en-US"/>
                          </w:rPr>
                          <w:t xml:space="preserve"> </w:t>
                        </w:r>
                        <w:r w:rsidRPr="00E50F9A">
                          <w:rPr>
                            <w:rFonts w:ascii="Times New Roman" w:eastAsiaTheme="minorEastAsia" w:hAnsi="Times New Roman" w:cs="Times New Roman"/>
                            <w:i w:val="0"/>
                            <w:color w:val="000000" w:themeColor="text1"/>
                            <w:sz w:val="24"/>
                          </w:rPr>
                          <w:fldChar w:fldCharType="begin" w:fldLock="1"/>
                        </w:r>
                        <w:r w:rsidRPr="00E50F9A">
                          <w:rPr>
                            <w:rFonts w:ascii="Times New Roman" w:eastAsiaTheme="minorEastAsia" w:hAnsi="Times New Roman" w:cs="Times New Roman"/>
                            <w:i w:val="0"/>
                            <w:color w:val="000000" w:themeColor="text1"/>
                            <w:sz w:val="24"/>
                            <w:lang w:val="en-US"/>
                          </w:rPr>
                          <w:instrText>ADDIN CSL_CITATION { "citationItems" : [ { "id" : "ITEM-1", "itemData" : { "DOI" : "10.1109/TITB.2008.923773", "ISBN" : "1558-0032 (Electronic)\\r1089-7771 (Linking)", "ISSN" : "10897771", "PMID" : "19273016", "abstract" : "The acquisition of multiple brain imaging types for a given study is a very common practice. There have been a number of approaches proposed for combining or fusing multitask or multimodal information. These can be roughly divided into those that attempt to study convergence of multimodal imaging, for example, how function and structure are related in the same region of the brain, and those that attempt to study the complementary nature of modalities, for example, utilizing temporal EEG information and spatial functional magnetic resonance imaging information. Within each of these categories, one can attempt data integration (the use of one imaging modality to improve the results of another) or true data fusion (in which multiple modalities are utilized to inform one another). We review both approaches and present a recent computational approach that first preprocesses the data to compute features of interest. The features are then analyzed in a multivariate manner using independent component analysis. We describe the approach in detail and provide examples of how it has been used for different fusion tasks. We also propose a method for selecting which combination of modalities provides the greatest value in discriminating groups. Finally, we summarize and describe future research topics.", "author" : [ { "dropping-particle" : "", "family" : "Calhoun", "given" : "Vince D.", "non-dropping-particle" : "", "parse-names" : false, "suffix" : "" }, { "dropping-particle" : "", "family" : "Adali", "given" : "T\u00fclay", "non-dropping-particle" : "", "parse-names" : false, "suffix" : "" } ], "container-title" : "IEEE Transactions on Information Technology in Biomedicine", "id" : "ITEM-1", "issue" : "5", "issued" : { "date-parts" : [ [ "2009" ] ] }, "page" : "711-720", "title" : "Feature-based fusion of medical imaging data", "type" : "article-journal", "volume" : "13" }, "uris" : [ "http://www.mendeley.com/documents/?uuid=531bb4a4-2deb-3564-a1db-ca6707004feb" ] } ], "mendeley" : { "formattedCitation" : "(V. D. Calhoun &amp; Adali, 2009)", "manualFormatting" : "(2009)", "plainTextFormattedCitation" : "(V. D. Calhoun &amp; Adali, 2009)", "previouslyFormattedCitation" : "(V. D. Calhoun &amp; Adali, 2009)" }, "properties" : {  }, "schema" : "https://github.com/citation-style-language/schema/raw/master/csl-citation.json" }</w:instrText>
                        </w:r>
                        <w:r w:rsidRPr="00E50F9A">
                          <w:rPr>
                            <w:rFonts w:ascii="Times New Roman" w:eastAsiaTheme="minorEastAsia" w:hAnsi="Times New Roman" w:cs="Times New Roman"/>
                            <w:i w:val="0"/>
                            <w:color w:val="000000" w:themeColor="text1"/>
                            <w:sz w:val="24"/>
                          </w:rPr>
                          <w:fldChar w:fldCharType="separate"/>
                        </w:r>
                        <w:r w:rsidRPr="00E50F9A">
                          <w:rPr>
                            <w:rFonts w:ascii="Times New Roman" w:eastAsiaTheme="minorEastAsia" w:hAnsi="Times New Roman" w:cs="Times New Roman"/>
                            <w:i w:val="0"/>
                            <w:noProof/>
                            <w:color w:val="000000" w:themeColor="text1"/>
                            <w:sz w:val="24"/>
                            <w:lang w:val="en-US"/>
                          </w:rPr>
                          <w:t>(2009)</w:t>
                        </w:r>
                        <w:r w:rsidRPr="00E50F9A">
                          <w:rPr>
                            <w:rFonts w:ascii="Times New Roman" w:eastAsiaTheme="minorEastAsia" w:hAnsi="Times New Roman" w:cs="Times New Roman"/>
                            <w:i w:val="0"/>
                            <w:color w:val="000000" w:themeColor="text1"/>
                            <w:sz w:val="24"/>
                          </w:rPr>
                          <w:fldChar w:fldCharType="end"/>
                        </w:r>
                        <w:r w:rsidRPr="00E50F9A">
                          <w:rPr>
                            <w:rFonts w:ascii="Times New Roman" w:eastAsiaTheme="minorEastAsia" w:hAnsi="Times New Roman" w:cs="Times New Roman"/>
                            <w:i w:val="0"/>
                            <w:color w:val="000000" w:themeColor="text1"/>
                            <w:sz w:val="24"/>
                            <w:lang w:val="en-US"/>
                          </w:rPr>
                          <w:t>.</w:t>
                        </w:r>
                      </w:p>
                    </w:txbxContent>
                  </v:textbox>
                </v:shape>
                <w10:wrap type="topAndBottom" anchory="page"/>
              </v:group>
            </w:pict>
          </mc:Fallback>
        </mc:AlternateContent>
      </w:r>
      <w:r w:rsidR="00E830F8" w:rsidRPr="00F4550C">
        <w:rPr>
          <w:rFonts w:ascii="Times New Roman" w:hAnsi="Times New Roman" w:cs="Times New Roman"/>
          <w:sz w:val="24"/>
        </w:rPr>
        <w:t>In te</w:t>
      </w:r>
      <w:r w:rsidR="00862A63" w:rsidRPr="00F4550C">
        <w:rPr>
          <w:rFonts w:ascii="Times New Roman" w:hAnsi="Times New Roman" w:cs="Times New Roman"/>
          <w:sz w:val="24"/>
        </w:rPr>
        <w:t>rms o</w:t>
      </w:r>
      <w:r w:rsidR="00E830F8" w:rsidRPr="00F4550C">
        <w:rPr>
          <w:rFonts w:ascii="Times New Roman" w:hAnsi="Times New Roman" w:cs="Times New Roman"/>
          <w:sz w:val="24"/>
        </w:rPr>
        <w:t xml:space="preserve">f ERP and fMRI data, </w:t>
      </w:r>
      <w:r w:rsidR="00085DF5" w:rsidRPr="00F4550C">
        <w:rPr>
          <w:rFonts w:ascii="Times New Roman" w:hAnsi="Times New Roman" w:cs="Times New Roman"/>
          <w:sz w:val="24"/>
        </w:rPr>
        <w:t>a</w:t>
      </w:r>
      <w:r w:rsidR="00E70A97" w:rsidRPr="00F4550C">
        <w:rPr>
          <w:rFonts w:ascii="Times New Roman" w:hAnsi="Times New Roman" w:cs="Times New Roman"/>
          <w:sz w:val="24"/>
        </w:rPr>
        <w:t xml:space="preserve"> </w:t>
      </w:r>
      <w:proofErr w:type="spellStart"/>
      <w:r w:rsidR="00E830F8" w:rsidRPr="00F4550C">
        <w:rPr>
          <w:rFonts w:ascii="Times New Roman" w:hAnsi="Times New Roman" w:cs="Times New Roman"/>
          <w:sz w:val="24"/>
        </w:rPr>
        <w:t>spatio</w:t>
      </w:r>
      <w:proofErr w:type="spellEnd"/>
      <w:r w:rsidR="00197D44" w:rsidRPr="00F4550C">
        <w:rPr>
          <w:rFonts w:ascii="Times New Roman" w:hAnsi="Times New Roman" w:cs="Times New Roman"/>
          <w:sz w:val="24"/>
        </w:rPr>
        <w:t>-</w:t>
      </w:r>
      <w:r w:rsidR="00E830F8" w:rsidRPr="00F4550C">
        <w:rPr>
          <w:rFonts w:ascii="Times New Roman" w:hAnsi="Times New Roman" w:cs="Times New Roman"/>
          <w:sz w:val="24"/>
        </w:rPr>
        <w:t>temporal decomposition</w:t>
      </w:r>
      <w:r w:rsidR="00085DF5" w:rsidRPr="00F4550C">
        <w:rPr>
          <w:rFonts w:ascii="Times New Roman" w:hAnsi="Times New Roman" w:cs="Times New Roman"/>
          <w:sz w:val="24"/>
        </w:rPr>
        <w:t xml:space="preserve"> from </w:t>
      </w:r>
      <w:proofErr w:type="spellStart"/>
      <w:r w:rsidR="00085DF5" w:rsidRPr="00F4550C">
        <w:rPr>
          <w:rFonts w:ascii="Times New Roman" w:hAnsi="Times New Roman" w:cs="Times New Roman"/>
          <w:sz w:val="24"/>
        </w:rPr>
        <w:t>jICA</w:t>
      </w:r>
      <w:proofErr w:type="spellEnd"/>
      <w:r w:rsidR="00E830F8" w:rsidRPr="00F4550C">
        <w:rPr>
          <w:rFonts w:ascii="Times New Roman" w:hAnsi="Times New Roman" w:cs="Times New Roman"/>
          <w:sz w:val="24"/>
        </w:rPr>
        <w:t xml:space="preserve"> refers to the</w:t>
      </w:r>
      <w:r w:rsidR="00B73766" w:rsidRPr="00F4550C">
        <w:rPr>
          <w:rFonts w:ascii="Times New Roman" w:hAnsi="Times New Roman" w:cs="Times New Roman"/>
          <w:sz w:val="24"/>
        </w:rPr>
        <w:t xml:space="preserve"> ERP</w:t>
      </w:r>
      <w:r w:rsidR="00E830F8" w:rsidRPr="00F4550C">
        <w:rPr>
          <w:rFonts w:ascii="Times New Roman" w:hAnsi="Times New Roman" w:cs="Times New Roman"/>
          <w:sz w:val="24"/>
        </w:rPr>
        <w:t xml:space="preserve"> time course and voxel intensity.</w:t>
      </w:r>
      <w:r w:rsidR="002C4FA8" w:rsidRPr="00F4550C">
        <w:rPr>
          <w:rFonts w:ascii="Times New Roman" w:hAnsi="Times New Roman" w:cs="Times New Roman"/>
          <w:sz w:val="24"/>
        </w:rPr>
        <w:t xml:space="preserve"> </w:t>
      </w:r>
      <w:r w:rsidR="00085DF5" w:rsidRPr="00F4550C">
        <w:rPr>
          <w:rFonts w:ascii="Times New Roman" w:hAnsi="Times New Roman" w:cs="Times New Roman"/>
          <w:sz w:val="24"/>
        </w:rPr>
        <w:t>However</w:t>
      </w:r>
      <w:r w:rsidR="003E4CED" w:rsidRPr="00F4550C">
        <w:rPr>
          <w:rFonts w:ascii="Times New Roman" w:hAnsi="Times New Roman" w:cs="Times New Roman"/>
          <w:sz w:val="24"/>
        </w:rPr>
        <w:t xml:space="preserve">, </w:t>
      </w:r>
      <w:r w:rsidR="00E830F8" w:rsidRPr="00F4550C">
        <w:rPr>
          <w:rFonts w:ascii="Times New Roman" w:hAnsi="Times New Roman" w:cs="Times New Roman"/>
          <w:sz w:val="24"/>
        </w:rPr>
        <w:t xml:space="preserve">the </w:t>
      </w:r>
      <w:proofErr w:type="spellStart"/>
      <w:r w:rsidR="00E830F8" w:rsidRPr="00F4550C">
        <w:rPr>
          <w:rFonts w:ascii="Times New Roman" w:hAnsi="Times New Roman" w:cs="Times New Roman"/>
          <w:sz w:val="24"/>
        </w:rPr>
        <w:t>jICA</w:t>
      </w:r>
      <w:proofErr w:type="spellEnd"/>
      <w:r w:rsidR="003E4CED" w:rsidRPr="00F4550C">
        <w:rPr>
          <w:rFonts w:ascii="Times New Roman" w:hAnsi="Times New Roman" w:cs="Times New Roman"/>
          <w:sz w:val="24"/>
        </w:rPr>
        <w:t xml:space="preserve"> adds a strong constraint</w:t>
      </w:r>
      <w:r w:rsidR="005C0B78" w:rsidRPr="00F4550C">
        <w:rPr>
          <w:rFonts w:ascii="Times New Roman" w:hAnsi="Times New Roman" w:cs="Times New Roman"/>
          <w:sz w:val="24"/>
        </w:rPr>
        <w:t xml:space="preserve"> by assuming that</w:t>
      </w:r>
      <w:r w:rsidR="003E4CED" w:rsidRPr="00F4550C">
        <w:rPr>
          <w:rFonts w:ascii="Times New Roman" w:hAnsi="Times New Roman" w:cs="Times New Roman"/>
          <w:sz w:val="24"/>
        </w:rPr>
        <w:t xml:space="preserve"> </w:t>
      </w:r>
      <w:r w:rsidR="00085DF5" w:rsidRPr="00F4550C">
        <w:rPr>
          <w:rFonts w:ascii="Times New Roman" w:hAnsi="Times New Roman" w:cs="Times New Roman"/>
          <w:sz w:val="24"/>
        </w:rPr>
        <w:t>neuronal sources</w:t>
      </w:r>
      <w:r w:rsidR="005C0B78" w:rsidRPr="00F4550C">
        <w:rPr>
          <w:rFonts w:ascii="Times New Roman" w:hAnsi="Times New Roman" w:cs="Times New Roman"/>
          <w:sz w:val="24"/>
        </w:rPr>
        <w:t xml:space="preserve"> associated with the two data modalities</w:t>
      </w:r>
      <w:r w:rsidR="005A460E" w:rsidRPr="00F4550C">
        <w:rPr>
          <w:rFonts w:ascii="Times New Roman" w:hAnsi="Times New Roman" w:cs="Times New Roman"/>
          <w:sz w:val="24"/>
        </w:rPr>
        <w:t xml:space="preserve"> </w:t>
      </w:r>
      <w:r w:rsidR="00196158" w:rsidRPr="00F4550C">
        <w:rPr>
          <w:rFonts w:ascii="Times New Roman" w:hAnsi="Times New Roman" w:cs="Times New Roman"/>
          <w:sz w:val="24"/>
        </w:rPr>
        <w:t>vary</w:t>
      </w:r>
      <w:r w:rsidR="005A460E" w:rsidRPr="00F4550C">
        <w:rPr>
          <w:rFonts w:ascii="Times New Roman" w:hAnsi="Times New Roman" w:cs="Times New Roman"/>
          <w:sz w:val="24"/>
        </w:rPr>
        <w:t xml:space="preserve"> the same way across subjects</w:t>
      </w:r>
      <w:r w:rsidR="005C0B78" w:rsidRPr="00F4550C">
        <w:rPr>
          <w:rFonts w:ascii="Times New Roman" w:hAnsi="Times New Roman" w:cs="Times New Roman"/>
          <w:sz w:val="24"/>
        </w:rPr>
        <w:t>.</w:t>
      </w:r>
      <w:r w:rsidR="004C5AED" w:rsidRPr="00F4550C">
        <w:rPr>
          <w:rFonts w:ascii="Times New Roman" w:hAnsi="Times New Roman" w:cs="Times New Roman"/>
          <w:sz w:val="24"/>
        </w:rPr>
        <w:t xml:space="preserve"> Therefore, only </w:t>
      </w:r>
      <w:r w:rsidR="00085DF5" w:rsidRPr="00F4550C">
        <w:rPr>
          <w:rFonts w:ascii="Times New Roman" w:hAnsi="Times New Roman" w:cs="Times New Roman"/>
          <w:sz w:val="24"/>
        </w:rPr>
        <w:t>features</w:t>
      </w:r>
      <w:r w:rsidR="004C5AED" w:rsidRPr="00F4550C">
        <w:rPr>
          <w:rFonts w:ascii="Times New Roman" w:hAnsi="Times New Roman" w:cs="Times New Roman"/>
          <w:sz w:val="24"/>
        </w:rPr>
        <w:t xml:space="preserve"> with identical linear covariation are extracted from the unmixed data matrix. Correspondingly, beta weights are assigned to pairs of components from both data modalities</w:t>
      </w:r>
      <w:r w:rsidR="00F937A0">
        <w:rPr>
          <w:rFonts w:ascii="Times New Roman" w:hAnsi="Times New Roman" w:cs="Times New Roman"/>
          <w:sz w:val="24"/>
        </w:rPr>
        <w:t xml:space="preserve"> (see </w:t>
      </w:r>
      <w:r w:rsidR="00F937A0" w:rsidRPr="00F937A0">
        <w:rPr>
          <w:rFonts w:ascii="Times New Roman" w:hAnsi="Times New Roman" w:cs="Times New Roman"/>
          <w:sz w:val="24"/>
        </w:rPr>
        <w:fldChar w:fldCharType="begin"/>
      </w:r>
      <w:r w:rsidR="00F937A0" w:rsidRPr="00F937A0">
        <w:rPr>
          <w:rFonts w:ascii="Times New Roman" w:hAnsi="Times New Roman" w:cs="Times New Roman"/>
          <w:sz w:val="24"/>
        </w:rPr>
        <w:instrText xml:space="preserve"> REF _Ref508543931 \h </w:instrText>
      </w:r>
      <w:r w:rsidR="00F937A0" w:rsidRPr="00F937A0">
        <w:rPr>
          <w:rFonts w:ascii="Times New Roman" w:hAnsi="Times New Roman" w:cs="Times New Roman"/>
          <w:sz w:val="24"/>
        </w:rPr>
      </w:r>
      <w:r w:rsidR="00F937A0" w:rsidRPr="00F937A0">
        <w:rPr>
          <w:rFonts w:ascii="Times New Roman" w:hAnsi="Times New Roman" w:cs="Times New Roman"/>
          <w:sz w:val="24"/>
        </w:rPr>
        <w:instrText xml:space="preserve"> \* MERGEFORMAT </w:instrText>
      </w:r>
      <w:r w:rsidR="00F937A0" w:rsidRPr="00F937A0">
        <w:rPr>
          <w:rFonts w:ascii="Times New Roman" w:hAnsi="Times New Roman" w:cs="Times New Roman"/>
          <w:sz w:val="24"/>
        </w:rPr>
        <w:fldChar w:fldCharType="separate"/>
      </w:r>
      <w:r w:rsidR="00F937A0" w:rsidRPr="00F937A0">
        <w:rPr>
          <w:rFonts w:ascii="Times New Roman" w:hAnsi="Times New Roman" w:cs="Times New Roman"/>
          <w:b/>
          <w:color w:val="000000" w:themeColor="text1"/>
          <w:sz w:val="24"/>
          <w:szCs w:val="24"/>
        </w:rPr>
        <w:t xml:space="preserve">Figure </w:t>
      </w:r>
      <w:r w:rsidR="00F937A0" w:rsidRPr="00F937A0">
        <w:rPr>
          <w:rFonts w:ascii="Times New Roman" w:hAnsi="Times New Roman" w:cs="Times New Roman"/>
          <w:b/>
          <w:noProof/>
          <w:color w:val="000000" w:themeColor="text1"/>
          <w:sz w:val="24"/>
          <w:szCs w:val="24"/>
        </w:rPr>
        <w:t>3</w:t>
      </w:r>
      <w:r w:rsidR="00F937A0" w:rsidRPr="00F937A0">
        <w:rPr>
          <w:rFonts w:ascii="Times New Roman" w:hAnsi="Times New Roman" w:cs="Times New Roman"/>
          <w:sz w:val="24"/>
        </w:rPr>
        <w:fldChar w:fldCharType="end"/>
      </w:r>
      <w:r w:rsidR="009420B0" w:rsidRPr="00F4550C">
        <w:rPr>
          <w:rFonts w:ascii="Times New Roman" w:hAnsi="Times New Roman" w:cs="Times New Roman"/>
          <w:sz w:val="24"/>
        </w:rPr>
        <w:t>)</w:t>
      </w:r>
      <w:r w:rsidR="004C5AED" w:rsidRPr="00F4550C">
        <w:rPr>
          <w:rFonts w:ascii="Times New Roman" w:hAnsi="Times New Roman" w:cs="Times New Roman"/>
          <w:sz w:val="24"/>
        </w:rPr>
        <w:t xml:space="preserve">. </w:t>
      </w:r>
      <w:r w:rsidR="00836683" w:rsidRPr="00F4550C">
        <w:rPr>
          <w:rFonts w:ascii="Times New Roman" w:hAnsi="Times New Roman" w:cs="Times New Roman"/>
          <w:sz w:val="24"/>
        </w:rPr>
        <w:t>When extracting complementary components from</w:t>
      </w:r>
      <w:r w:rsidR="004C5AED" w:rsidRPr="00F4550C">
        <w:rPr>
          <w:rFonts w:ascii="Times New Roman" w:hAnsi="Times New Roman" w:cs="Times New Roman"/>
          <w:sz w:val="24"/>
        </w:rPr>
        <w:t xml:space="preserve"> </w:t>
      </w:r>
      <w:r w:rsidR="00836683" w:rsidRPr="00F4550C">
        <w:rPr>
          <w:rFonts w:ascii="Times New Roman" w:hAnsi="Times New Roman" w:cs="Times New Roman"/>
          <w:sz w:val="24"/>
        </w:rPr>
        <w:t>ERP time courses</w:t>
      </w:r>
      <w:r w:rsidR="004C5AED" w:rsidRPr="00F4550C">
        <w:rPr>
          <w:rFonts w:ascii="Times New Roman" w:hAnsi="Times New Roman" w:cs="Times New Roman"/>
          <w:sz w:val="24"/>
        </w:rPr>
        <w:t xml:space="preserve"> and fMRI</w:t>
      </w:r>
      <w:r w:rsidR="00836683" w:rsidRPr="00F4550C">
        <w:rPr>
          <w:rFonts w:ascii="Times New Roman" w:hAnsi="Times New Roman" w:cs="Times New Roman"/>
          <w:sz w:val="24"/>
        </w:rPr>
        <w:t xml:space="preserve"> contrasts</w:t>
      </w:r>
      <w:r w:rsidR="004C5AED" w:rsidRPr="00F4550C">
        <w:rPr>
          <w:rFonts w:ascii="Times New Roman" w:hAnsi="Times New Roman" w:cs="Times New Roman"/>
          <w:sz w:val="24"/>
        </w:rPr>
        <w:t>, each time point in the extracted ERP</w:t>
      </w:r>
      <w:r w:rsidR="00C02140" w:rsidRPr="00F4550C">
        <w:rPr>
          <w:rFonts w:ascii="Times New Roman" w:hAnsi="Times New Roman" w:cs="Times New Roman"/>
          <w:sz w:val="24"/>
        </w:rPr>
        <w:t xml:space="preserve"> time course</w:t>
      </w:r>
      <w:r w:rsidR="00836683" w:rsidRPr="00F4550C">
        <w:rPr>
          <w:rFonts w:ascii="Times New Roman" w:hAnsi="Times New Roman" w:cs="Times New Roman"/>
          <w:sz w:val="24"/>
        </w:rPr>
        <w:t xml:space="preserve"> is assigned</w:t>
      </w:r>
      <w:r w:rsidR="004C5AED" w:rsidRPr="00F4550C">
        <w:rPr>
          <w:rFonts w:ascii="Times New Roman" w:hAnsi="Times New Roman" w:cs="Times New Roman"/>
          <w:sz w:val="24"/>
        </w:rPr>
        <w:t xml:space="preserve"> a combinat</w:t>
      </w:r>
      <w:r w:rsidR="00836683" w:rsidRPr="00F4550C">
        <w:rPr>
          <w:rFonts w:ascii="Times New Roman" w:hAnsi="Times New Roman" w:cs="Times New Roman"/>
          <w:sz w:val="24"/>
        </w:rPr>
        <w:t>ion of the associated fMRI voxels</w:t>
      </w:r>
      <w:r w:rsidR="004C5AED" w:rsidRPr="00F4550C">
        <w:rPr>
          <w:rFonts w:ascii="Times New Roman" w:hAnsi="Times New Roman" w:cs="Times New Roman"/>
          <w:sz w:val="24"/>
        </w:rPr>
        <w:t>, adding spatial to the temporal data.</w:t>
      </w:r>
      <w:r w:rsidR="002C4FA8" w:rsidRPr="00F4550C">
        <w:rPr>
          <w:rFonts w:ascii="Times New Roman" w:hAnsi="Times New Roman" w:cs="Times New Roman"/>
          <w:sz w:val="24"/>
        </w:rPr>
        <w:t xml:space="preserve"> Here, of course, an assignment of voxel clusters to ERP time courses should not be interpreted as increased temporal resolution in the fMRI data, since the amount of observations (i.e., volumes) per variable (i.e., voxels) has not changed. Averaged voxel clusters associated with time points are better seen as a correlate of the variance found in the ERP time course.</w:t>
      </w:r>
    </w:p>
    <w:p w14:paraId="7E39DF3C" w14:textId="72D7E590" w:rsidR="00E830F8" w:rsidRPr="00F4550C" w:rsidRDefault="004C5AED" w:rsidP="00522F58">
      <w:pPr>
        <w:spacing w:after="0" w:line="360" w:lineRule="auto"/>
        <w:ind w:firstLine="425"/>
        <w:jc w:val="both"/>
        <w:rPr>
          <w:rFonts w:ascii="Times New Roman" w:hAnsi="Times New Roman" w:cs="Times New Roman"/>
          <w:sz w:val="24"/>
        </w:rPr>
      </w:pPr>
      <w:r w:rsidRPr="00F4550C">
        <w:rPr>
          <w:rFonts w:ascii="Times New Roman" w:hAnsi="Times New Roman" w:cs="Times New Roman"/>
          <w:sz w:val="24"/>
        </w:rPr>
        <w:lastRenderedPageBreak/>
        <w:t xml:space="preserve">The likelihood function used in the </w:t>
      </w:r>
      <w:proofErr w:type="spellStart"/>
      <w:r w:rsidRPr="00F4550C">
        <w:rPr>
          <w:rFonts w:ascii="Times New Roman" w:hAnsi="Times New Roman" w:cs="Times New Roman"/>
          <w:sz w:val="24"/>
        </w:rPr>
        <w:t>jICA</w:t>
      </w:r>
      <w:proofErr w:type="spellEnd"/>
      <w:r w:rsidRPr="00F4550C">
        <w:rPr>
          <w:rFonts w:ascii="Times New Roman" w:hAnsi="Times New Roman" w:cs="Times New Roman"/>
          <w:sz w:val="24"/>
        </w:rPr>
        <w:t xml:space="preserve"> is similar to </w:t>
      </w:r>
      <w:r w:rsidR="002C4FA8" w:rsidRPr="00F4550C">
        <w:rPr>
          <w:rFonts w:ascii="Times New Roman" w:hAnsi="Times New Roman" w:cs="Times New Roman"/>
          <w:sz w:val="24"/>
        </w:rPr>
        <w:t>common</w:t>
      </w:r>
      <w:r w:rsidRPr="00F4550C">
        <w:rPr>
          <w:rFonts w:ascii="Times New Roman" w:hAnsi="Times New Roman" w:cs="Times New Roman"/>
          <w:sz w:val="24"/>
        </w:rPr>
        <w:t xml:space="preserve"> ICA as well. </w:t>
      </w:r>
      <w:r w:rsidR="00E830F8" w:rsidRPr="00F4550C">
        <w:rPr>
          <w:rFonts w:ascii="Times New Roman" w:hAnsi="Times New Roman" w:cs="Times New Roman"/>
          <w:sz w:val="24"/>
        </w:rPr>
        <w:t xml:space="preserve">The joint </w:t>
      </w:r>
      <w:proofErr w:type="spellStart"/>
      <w:r w:rsidR="00E830F8" w:rsidRPr="00F4550C">
        <w:rPr>
          <w:rFonts w:ascii="Times New Roman" w:hAnsi="Times New Roman" w:cs="Times New Roman"/>
          <w:sz w:val="24"/>
        </w:rPr>
        <w:t>unmixing</w:t>
      </w:r>
      <w:proofErr w:type="spellEnd"/>
      <w:r w:rsidR="00E830F8" w:rsidRPr="00F4550C">
        <w:rPr>
          <w:rFonts w:ascii="Times New Roman" w:hAnsi="Times New Roman" w:cs="Times New Roman"/>
          <w:sz w:val="24"/>
        </w:rPr>
        <w:t xml:space="preserve"> data matrix W of two datasets </w:t>
      </w:r>
      <m:oMath>
        <m:sSub>
          <m:sSubPr>
            <m:ctrlPr>
              <w:rPr>
                <w:rFonts w:ascii="Cambria Math" w:hAnsi="Cambria Math" w:cs="Times New Roman"/>
                <w:i/>
                <w:sz w:val="24"/>
              </w:rPr>
            </m:ctrlPr>
          </m:sSubPr>
          <m:e>
            <m:r>
              <w:rPr>
                <w:rFonts w:ascii="Cambria Math" w:hAnsi="Cambria Math" w:cs="Times New Roman"/>
                <w:sz w:val="24"/>
              </w:rPr>
              <m:t>X</m:t>
            </m:r>
          </m:e>
          <m:sub>
            <m:r>
              <w:rPr>
                <w:rFonts w:ascii="Cambria Math" w:hAnsi="Cambria Math" w:cs="Times New Roman"/>
                <w:sz w:val="24"/>
              </w:rPr>
              <m:t>F</m:t>
            </m:r>
          </m:sub>
        </m:sSub>
      </m:oMath>
      <w:r w:rsidR="00E830F8" w:rsidRPr="00F4550C">
        <w:rPr>
          <w:rFonts w:ascii="Times New Roman" w:eastAsiaTheme="minorEastAsia" w:hAnsi="Times New Roman" w:cs="Times New Roman"/>
          <w:sz w:val="24"/>
        </w:rPr>
        <w:t xml:space="preserve"> and </w:t>
      </w:r>
      <m:oMath>
        <m:sSub>
          <m:sSubPr>
            <m:ctrlPr>
              <w:rPr>
                <w:rFonts w:ascii="Cambria Math" w:eastAsiaTheme="minorEastAsia" w:hAnsi="Cambria Math" w:cs="Times New Roman"/>
                <w:i/>
                <w:sz w:val="24"/>
              </w:rPr>
            </m:ctrlPr>
          </m:sSubPr>
          <m:e>
            <m:r>
              <w:rPr>
                <w:rFonts w:ascii="Cambria Math" w:eastAsiaTheme="minorEastAsia" w:hAnsi="Cambria Math" w:cs="Times New Roman"/>
                <w:sz w:val="24"/>
              </w:rPr>
              <m:t>X</m:t>
            </m:r>
          </m:e>
          <m:sub>
            <m:r>
              <w:rPr>
                <w:rFonts w:ascii="Cambria Math" w:eastAsiaTheme="minorEastAsia" w:hAnsi="Cambria Math" w:cs="Times New Roman"/>
                <w:sz w:val="24"/>
              </w:rPr>
              <m:t>G</m:t>
            </m:r>
          </m:sub>
        </m:sSub>
      </m:oMath>
      <w:r w:rsidR="00E830F8" w:rsidRPr="00F4550C">
        <w:rPr>
          <w:rFonts w:ascii="Times New Roman" w:hAnsi="Times New Roman" w:cs="Times New Roman"/>
          <w:sz w:val="24"/>
        </w:rPr>
        <w:t xml:space="preserve"> from the same sample of test subjects N</w:t>
      </w:r>
      <w:r w:rsidRPr="00F4550C">
        <w:rPr>
          <w:rFonts w:ascii="Times New Roman" w:hAnsi="Times New Roman" w:cs="Times New Roman"/>
          <w:sz w:val="24"/>
        </w:rPr>
        <w:t xml:space="preserve"> </w:t>
      </w:r>
      <w:r w:rsidR="00E830F8" w:rsidRPr="00F4550C">
        <w:rPr>
          <w:rFonts w:ascii="Times New Roman" w:hAnsi="Times New Roman" w:cs="Times New Roman"/>
          <w:sz w:val="24"/>
        </w:rPr>
        <w:t xml:space="preserve">is estimated so that the likelihood L(W) is maximal. In the estimated </w:t>
      </w:r>
      <w:proofErr w:type="spellStart"/>
      <w:r w:rsidR="00E830F8" w:rsidRPr="00F4550C">
        <w:rPr>
          <w:rFonts w:ascii="Times New Roman" w:hAnsi="Times New Roman" w:cs="Times New Roman"/>
          <w:sz w:val="24"/>
        </w:rPr>
        <w:t>unmixing</w:t>
      </w:r>
      <w:proofErr w:type="spellEnd"/>
      <w:r w:rsidR="00E830F8" w:rsidRPr="00F4550C">
        <w:rPr>
          <w:rFonts w:ascii="Times New Roman" w:hAnsi="Times New Roman" w:cs="Times New Roman"/>
          <w:sz w:val="24"/>
        </w:rPr>
        <w:t xml:space="preserve"> matrix each dataset has the dimension</w:t>
      </w:r>
      <w:r w:rsidR="00C95113" w:rsidRPr="00F4550C">
        <w:rPr>
          <w:rFonts w:ascii="Times New Roman" w:hAnsi="Times New Roman" w:cs="Times New Roman"/>
          <w:sz w:val="24"/>
        </w:rPr>
        <w:t>s</w:t>
      </w:r>
      <w:r w:rsidR="00E830F8" w:rsidRPr="00F4550C">
        <w:rPr>
          <w:rFonts w:ascii="Times New Roman" w:hAnsi="Times New Roman" w:cs="Times New Roman"/>
          <w:sz w:val="24"/>
        </w:rPr>
        <w:t xml:space="preserve"> N and voxels</w:t>
      </w:r>
      <w:r w:rsidR="00C95113" w:rsidRPr="00F4550C">
        <w:rPr>
          <w:rFonts w:ascii="Times New Roman" w:hAnsi="Times New Roman" w:cs="Times New Roman"/>
          <w:sz w:val="24"/>
        </w:rPr>
        <w:t xml:space="preserve"> (</w:t>
      </w:r>
      <m:oMath>
        <m:sSub>
          <m:sSubPr>
            <m:ctrlPr>
              <w:rPr>
                <w:rFonts w:ascii="Cambria Math" w:hAnsi="Cambria Math" w:cs="Times New Roman"/>
                <w:i/>
                <w:sz w:val="24"/>
              </w:rPr>
            </m:ctrlPr>
          </m:sSubPr>
          <m:e>
            <m:r>
              <w:rPr>
                <w:rFonts w:ascii="Cambria Math" w:hAnsi="Cambria Math" w:cs="Times New Roman"/>
                <w:sz w:val="24"/>
              </w:rPr>
              <m:t>V</m:t>
            </m:r>
          </m:e>
          <m:sub>
            <m:r>
              <w:rPr>
                <w:rFonts w:ascii="Cambria Math" w:hAnsi="Cambria Math" w:cs="Times New Roman"/>
                <w:sz w:val="24"/>
              </w:rPr>
              <m:t>1</m:t>
            </m:r>
          </m:sub>
        </m:sSub>
      </m:oMath>
      <w:r w:rsidR="00C95113" w:rsidRPr="00F4550C">
        <w:rPr>
          <w:rFonts w:ascii="Times New Roman" w:eastAsiaTheme="minorEastAsia" w:hAnsi="Times New Roman" w:cs="Times New Roman"/>
          <w:sz w:val="24"/>
        </w:rPr>
        <w:t>)</w:t>
      </w:r>
      <w:r w:rsidR="00E830F8" w:rsidRPr="00F4550C">
        <w:rPr>
          <w:rFonts w:ascii="Times New Roman" w:hAnsi="Times New Roman" w:cs="Times New Roman"/>
          <w:sz w:val="24"/>
        </w:rPr>
        <w:t xml:space="preserve"> or ERP time course</w:t>
      </w:r>
      <w:r w:rsidR="00C95113" w:rsidRPr="00F4550C">
        <w:rPr>
          <w:rFonts w:ascii="Times New Roman" w:hAnsi="Times New Roman" w:cs="Times New Roman"/>
          <w:sz w:val="24"/>
        </w:rPr>
        <w:t xml:space="preserve"> (</w:t>
      </w:r>
      <m:oMath>
        <m:sSub>
          <m:sSubPr>
            <m:ctrlPr>
              <w:rPr>
                <w:rFonts w:ascii="Cambria Math" w:hAnsi="Cambria Math" w:cs="Times New Roman"/>
                <w:i/>
                <w:sz w:val="24"/>
              </w:rPr>
            </m:ctrlPr>
          </m:sSubPr>
          <m:e>
            <m:r>
              <w:rPr>
                <w:rFonts w:ascii="Cambria Math" w:hAnsi="Cambria Math" w:cs="Times New Roman"/>
                <w:sz w:val="24"/>
              </w:rPr>
              <m:t>V</m:t>
            </m:r>
          </m:e>
          <m:sub>
            <m:r>
              <w:rPr>
                <w:rFonts w:ascii="Cambria Math" w:hAnsi="Cambria Math" w:cs="Times New Roman"/>
                <w:sz w:val="24"/>
              </w:rPr>
              <m:t>2</m:t>
            </m:r>
          </m:sub>
        </m:sSub>
      </m:oMath>
      <w:r w:rsidR="00C95113" w:rsidRPr="00F4550C">
        <w:rPr>
          <w:rFonts w:ascii="Times New Roman" w:eastAsiaTheme="minorEastAsia" w:hAnsi="Times New Roman" w:cs="Times New Roman"/>
          <w:sz w:val="24"/>
        </w:rPr>
        <w:t>)</w:t>
      </w:r>
      <w:r w:rsidR="00E830F8" w:rsidRPr="00F4550C">
        <w:rPr>
          <w:rFonts w:ascii="Times New Roman" w:hAnsi="Times New Roman" w:cs="Times New Roman"/>
          <w:sz w:val="24"/>
        </w:rPr>
        <w:t>. The</w:t>
      </w:r>
      <w:r w:rsidR="00C95113" w:rsidRPr="00F4550C">
        <w:rPr>
          <w:rFonts w:ascii="Times New Roman" w:hAnsi="Times New Roman" w:cs="Times New Roman"/>
          <w:sz w:val="24"/>
        </w:rPr>
        <w:t xml:space="preserve"> basic</w:t>
      </w:r>
      <w:r w:rsidR="00E830F8" w:rsidRPr="00F4550C">
        <w:rPr>
          <w:rFonts w:ascii="Times New Roman" w:hAnsi="Times New Roman" w:cs="Times New Roman"/>
          <w:sz w:val="24"/>
        </w:rPr>
        <w:t xml:space="preserve"> estimation of </w:t>
      </w:r>
      <w:r w:rsidR="00C95113" w:rsidRPr="00F4550C">
        <w:rPr>
          <w:rFonts w:ascii="Times New Roman" w:hAnsi="Times New Roman" w:cs="Times New Roman"/>
          <w:sz w:val="24"/>
        </w:rPr>
        <w:t>L(W)</w:t>
      </w:r>
      <w:r w:rsidR="002C4FA8" w:rsidRPr="00F4550C">
        <w:rPr>
          <w:rFonts w:ascii="Times New Roman" w:hAnsi="Times New Roman" w:cs="Times New Roman"/>
          <w:sz w:val="24"/>
        </w:rPr>
        <w:t xml:space="preserve"> follows </w:t>
      </w:r>
      <w:r w:rsidR="00C43EE1">
        <w:rPr>
          <w:rFonts w:ascii="Times New Roman" w:hAnsi="Times New Roman" w:cs="Times New Roman"/>
          <w:sz w:val="24"/>
        </w:rPr>
        <w:t>equation</w:t>
      </w:r>
      <w:r w:rsidR="002C4FA8" w:rsidRPr="00F4550C">
        <w:rPr>
          <w:rFonts w:ascii="Times New Roman" w:hAnsi="Times New Roman" w:cs="Times New Roman"/>
          <w:sz w:val="24"/>
        </w:rPr>
        <w:t xml:space="preserve"> (1),</w:t>
      </w:r>
    </w:p>
    <w:p w14:paraId="0D35FC6F" w14:textId="057128FA" w:rsidR="00C95113" w:rsidRPr="00C43EE1" w:rsidRDefault="00C95113" w:rsidP="00C43EE1">
      <w:pPr>
        <w:pStyle w:val="Caption"/>
        <w:rPr>
          <w:rFonts w:ascii="Times New Roman" w:hAnsi="Times New Roman" w:cs="Times New Roman"/>
          <w:color w:val="000000" w:themeColor="text1"/>
          <w:sz w:val="28"/>
        </w:rPr>
      </w:pPr>
      <w:r w:rsidRPr="00C43EE1">
        <w:rPr>
          <w:rFonts w:ascii="Times New Roman" w:eastAsiaTheme="minorEastAsia" w:hAnsi="Times New Roman" w:cs="Times New Roman"/>
          <w:color w:val="000000" w:themeColor="text1"/>
          <w:sz w:val="28"/>
        </w:rPr>
        <w:t xml:space="preserve"> </w:t>
      </w:r>
      <m:oMath>
        <m:r>
          <m:rPr>
            <m:sty m:val="p"/>
          </m:rPr>
          <w:rPr>
            <w:rFonts w:ascii="Cambria Math" w:hAnsi="Cambria Math" w:cs="Times New Roman"/>
            <w:color w:val="000000" w:themeColor="text1"/>
            <w:sz w:val="28"/>
          </w:rPr>
          <m:t xml:space="preserve">L(W)= </m:t>
        </m:r>
        <m:nary>
          <m:naryPr>
            <m:chr m:val="∏"/>
            <m:limLoc m:val="undOvr"/>
            <m:ctrlPr>
              <w:rPr>
                <w:rFonts w:ascii="Cambria Math" w:hAnsi="Cambria Math" w:cs="Times New Roman"/>
                <w:i w:val="0"/>
                <w:color w:val="000000" w:themeColor="text1"/>
                <w:sz w:val="28"/>
              </w:rPr>
            </m:ctrlPr>
          </m:naryPr>
          <m:sub>
            <m:r>
              <m:rPr>
                <m:sty m:val="p"/>
              </m:rPr>
              <w:rPr>
                <w:rFonts w:ascii="Cambria Math" w:hAnsi="Cambria Math" w:cs="Times New Roman"/>
                <w:color w:val="000000" w:themeColor="text1"/>
                <w:sz w:val="28"/>
              </w:rPr>
              <m:t>n=1</m:t>
            </m:r>
          </m:sub>
          <m:sup>
            <m:r>
              <m:rPr>
                <m:sty m:val="p"/>
              </m:rPr>
              <w:rPr>
                <w:rFonts w:ascii="Cambria Math" w:hAnsi="Cambria Math" w:cs="Times New Roman"/>
                <w:color w:val="000000" w:themeColor="text1"/>
                <w:sz w:val="28"/>
              </w:rPr>
              <m:t>N</m:t>
            </m:r>
          </m:sup>
          <m:e>
            <m:d>
              <m:dPr>
                <m:ctrlPr>
                  <w:rPr>
                    <w:rFonts w:ascii="Cambria Math" w:hAnsi="Cambria Math" w:cs="Times New Roman"/>
                    <w:i w:val="0"/>
                    <w:color w:val="000000" w:themeColor="text1"/>
                    <w:sz w:val="28"/>
                  </w:rPr>
                </m:ctrlPr>
              </m:dPr>
              <m:e>
                <m:nary>
                  <m:naryPr>
                    <m:chr m:val="∏"/>
                    <m:limLoc m:val="undOvr"/>
                    <m:ctrlPr>
                      <w:rPr>
                        <w:rFonts w:ascii="Cambria Math" w:hAnsi="Cambria Math" w:cs="Times New Roman"/>
                        <w:i w:val="0"/>
                        <w:color w:val="000000" w:themeColor="text1"/>
                        <w:sz w:val="28"/>
                      </w:rPr>
                    </m:ctrlPr>
                  </m:naryPr>
                  <m:sub>
                    <m:r>
                      <m:rPr>
                        <m:sty m:val="p"/>
                      </m:rPr>
                      <w:rPr>
                        <w:rFonts w:ascii="Cambria Math" w:hAnsi="Cambria Math" w:cs="Times New Roman"/>
                        <w:color w:val="000000" w:themeColor="text1"/>
                        <w:sz w:val="28"/>
                      </w:rPr>
                      <m:t>v=1</m:t>
                    </m:r>
                  </m:sub>
                  <m:sup>
                    <m:sSub>
                      <m:sSubPr>
                        <m:ctrlPr>
                          <w:rPr>
                            <w:rFonts w:ascii="Cambria Math" w:hAnsi="Cambria Math" w:cs="Times New Roman"/>
                            <w:i w:val="0"/>
                            <w:color w:val="000000" w:themeColor="text1"/>
                            <w:sz w:val="28"/>
                          </w:rPr>
                        </m:ctrlPr>
                      </m:sSubPr>
                      <m:e>
                        <m:r>
                          <m:rPr>
                            <m:sty m:val="p"/>
                          </m:rPr>
                          <w:rPr>
                            <w:rFonts w:ascii="Cambria Math" w:hAnsi="Cambria Math" w:cs="Times New Roman"/>
                            <w:color w:val="000000" w:themeColor="text1"/>
                            <w:sz w:val="28"/>
                          </w:rPr>
                          <m:t>V</m:t>
                        </m:r>
                      </m:e>
                      <m:sub>
                        <m:r>
                          <m:rPr>
                            <m:sty m:val="p"/>
                          </m:rPr>
                          <w:rPr>
                            <w:rFonts w:ascii="Cambria Math" w:hAnsi="Cambria Math" w:cs="Times New Roman"/>
                            <w:color w:val="000000" w:themeColor="text1"/>
                            <w:sz w:val="28"/>
                          </w:rPr>
                          <m:t>1</m:t>
                        </m:r>
                      </m:sub>
                    </m:sSub>
                  </m:sup>
                  <m:e>
                    <m:sSub>
                      <m:sSubPr>
                        <m:ctrlPr>
                          <w:rPr>
                            <w:rFonts w:ascii="Cambria Math" w:hAnsi="Cambria Math" w:cs="Times New Roman"/>
                            <w:i w:val="0"/>
                            <w:color w:val="000000" w:themeColor="text1"/>
                            <w:sz w:val="28"/>
                          </w:rPr>
                        </m:ctrlPr>
                      </m:sSubPr>
                      <m:e>
                        <m:r>
                          <m:rPr>
                            <m:sty m:val="p"/>
                          </m:rPr>
                          <w:rPr>
                            <w:rFonts w:ascii="Cambria Math" w:hAnsi="Cambria Math" w:cs="Times New Roman"/>
                            <w:color w:val="000000" w:themeColor="text1"/>
                            <w:sz w:val="28"/>
                          </w:rPr>
                          <m:t>p</m:t>
                        </m:r>
                      </m:e>
                      <m:sub>
                        <m:r>
                          <m:rPr>
                            <m:sty m:val="p"/>
                          </m:rPr>
                          <w:rPr>
                            <w:rFonts w:ascii="Cambria Math" w:hAnsi="Cambria Math" w:cs="Times New Roman"/>
                            <w:color w:val="000000" w:themeColor="text1"/>
                            <w:sz w:val="28"/>
                          </w:rPr>
                          <m:t>F, n</m:t>
                        </m:r>
                      </m:sub>
                    </m:sSub>
                    <m:d>
                      <m:dPr>
                        <m:ctrlPr>
                          <w:rPr>
                            <w:rFonts w:ascii="Cambria Math" w:hAnsi="Cambria Math" w:cs="Times New Roman"/>
                            <w:i w:val="0"/>
                            <w:color w:val="000000" w:themeColor="text1"/>
                            <w:sz w:val="28"/>
                          </w:rPr>
                        </m:ctrlPr>
                      </m:dPr>
                      <m:e>
                        <m:sSub>
                          <m:sSubPr>
                            <m:ctrlPr>
                              <w:rPr>
                                <w:rFonts w:ascii="Cambria Math" w:hAnsi="Cambria Math" w:cs="Times New Roman"/>
                                <w:i w:val="0"/>
                                <w:color w:val="000000" w:themeColor="text1"/>
                                <w:sz w:val="28"/>
                              </w:rPr>
                            </m:ctrlPr>
                          </m:sSubPr>
                          <m:e>
                            <m:r>
                              <m:rPr>
                                <m:sty m:val="p"/>
                              </m:rPr>
                              <w:rPr>
                                <w:rFonts w:ascii="Cambria Math" w:hAnsi="Cambria Math" w:cs="Times New Roman"/>
                                <w:color w:val="000000" w:themeColor="text1"/>
                                <w:sz w:val="28"/>
                              </w:rPr>
                              <m:t>u</m:t>
                            </m:r>
                          </m:e>
                          <m:sub>
                            <m:r>
                              <m:rPr>
                                <m:sty m:val="p"/>
                              </m:rPr>
                              <w:rPr>
                                <w:rFonts w:ascii="Cambria Math" w:hAnsi="Cambria Math" w:cs="Times New Roman"/>
                                <w:color w:val="000000" w:themeColor="text1"/>
                                <w:sz w:val="28"/>
                              </w:rPr>
                              <m:t>F, v</m:t>
                            </m:r>
                          </m:sub>
                        </m:sSub>
                      </m:e>
                    </m:d>
                  </m:e>
                </m:nary>
                <m:nary>
                  <m:naryPr>
                    <m:chr m:val="∏"/>
                    <m:limLoc m:val="undOvr"/>
                    <m:ctrlPr>
                      <w:rPr>
                        <w:rFonts w:ascii="Cambria Math" w:hAnsi="Cambria Math" w:cs="Times New Roman"/>
                        <w:i w:val="0"/>
                        <w:color w:val="000000" w:themeColor="text1"/>
                        <w:sz w:val="28"/>
                      </w:rPr>
                    </m:ctrlPr>
                  </m:naryPr>
                  <m:sub>
                    <m:r>
                      <m:rPr>
                        <m:sty m:val="p"/>
                      </m:rPr>
                      <w:rPr>
                        <w:rFonts w:ascii="Cambria Math" w:hAnsi="Cambria Math" w:cs="Times New Roman"/>
                        <w:color w:val="000000" w:themeColor="text1"/>
                        <w:sz w:val="28"/>
                      </w:rPr>
                      <m:t>v=1</m:t>
                    </m:r>
                  </m:sub>
                  <m:sup>
                    <m:sSub>
                      <m:sSubPr>
                        <m:ctrlPr>
                          <w:rPr>
                            <w:rFonts w:ascii="Cambria Math" w:hAnsi="Cambria Math" w:cs="Times New Roman"/>
                            <w:i w:val="0"/>
                            <w:color w:val="000000" w:themeColor="text1"/>
                            <w:sz w:val="28"/>
                          </w:rPr>
                        </m:ctrlPr>
                      </m:sSubPr>
                      <m:e>
                        <m:r>
                          <m:rPr>
                            <m:sty m:val="p"/>
                          </m:rPr>
                          <w:rPr>
                            <w:rFonts w:ascii="Cambria Math" w:hAnsi="Cambria Math" w:cs="Times New Roman"/>
                            <w:color w:val="000000" w:themeColor="text1"/>
                            <w:sz w:val="28"/>
                          </w:rPr>
                          <m:t>V</m:t>
                        </m:r>
                      </m:e>
                      <m:sub>
                        <m:r>
                          <m:rPr>
                            <m:sty m:val="p"/>
                          </m:rPr>
                          <w:rPr>
                            <w:rFonts w:ascii="Cambria Math" w:hAnsi="Cambria Math" w:cs="Times New Roman"/>
                            <w:color w:val="000000" w:themeColor="text1"/>
                            <w:sz w:val="28"/>
                          </w:rPr>
                          <m:t>2</m:t>
                        </m:r>
                      </m:sub>
                    </m:sSub>
                  </m:sup>
                  <m:e>
                    <m:sSub>
                      <m:sSubPr>
                        <m:ctrlPr>
                          <w:rPr>
                            <w:rFonts w:ascii="Cambria Math" w:hAnsi="Cambria Math" w:cs="Times New Roman"/>
                            <w:i w:val="0"/>
                            <w:color w:val="000000" w:themeColor="text1"/>
                            <w:sz w:val="28"/>
                          </w:rPr>
                        </m:ctrlPr>
                      </m:sSubPr>
                      <m:e>
                        <m:r>
                          <m:rPr>
                            <m:sty m:val="p"/>
                          </m:rPr>
                          <w:rPr>
                            <w:rFonts w:ascii="Cambria Math" w:hAnsi="Cambria Math" w:cs="Times New Roman"/>
                            <w:color w:val="000000" w:themeColor="text1"/>
                            <w:sz w:val="28"/>
                          </w:rPr>
                          <m:t>p</m:t>
                        </m:r>
                      </m:e>
                      <m:sub>
                        <m:r>
                          <m:rPr>
                            <m:sty m:val="p"/>
                          </m:rPr>
                          <w:rPr>
                            <w:rFonts w:ascii="Cambria Math" w:hAnsi="Cambria Math" w:cs="Times New Roman"/>
                            <w:color w:val="000000" w:themeColor="text1"/>
                            <w:sz w:val="28"/>
                          </w:rPr>
                          <m:t>G, n</m:t>
                        </m:r>
                      </m:sub>
                    </m:sSub>
                    <m:d>
                      <m:dPr>
                        <m:ctrlPr>
                          <w:rPr>
                            <w:rFonts w:ascii="Cambria Math" w:hAnsi="Cambria Math" w:cs="Times New Roman"/>
                            <w:i w:val="0"/>
                            <w:color w:val="000000" w:themeColor="text1"/>
                            <w:sz w:val="28"/>
                          </w:rPr>
                        </m:ctrlPr>
                      </m:dPr>
                      <m:e>
                        <m:sSub>
                          <m:sSubPr>
                            <m:ctrlPr>
                              <w:rPr>
                                <w:rFonts w:ascii="Cambria Math" w:hAnsi="Cambria Math" w:cs="Times New Roman"/>
                                <w:i w:val="0"/>
                                <w:color w:val="000000" w:themeColor="text1"/>
                                <w:sz w:val="28"/>
                              </w:rPr>
                            </m:ctrlPr>
                          </m:sSubPr>
                          <m:e>
                            <m:r>
                              <m:rPr>
                                <m:sty m:val="p"/>
                              </m:rPr>
                              <w:rPr>
                                <w:rFonts w:ascii="Cambria Math" w:hAnsi="Cambria Math" w:cs="Times New Roman"/>
                                <w:color w:val="000000" w:themeColor="text1"/>
                                <w:sz w:val="28"/>
                              </w:rPr>
                              <m:t>u</m:t>
                            </m:r>
                          </m:e>
                          <m:sub>
                            <m:r>
                              <m:rPr>
                                <m:sty m:val="p"/>
                              </m:rPr>
                              <w:rPr>
                                <w:rFonts w:ascii="Cambria Math" w:hAnsi="Cambria Math" w:cs="Times New Roman"/>
                                <w:color w:val="000000" w:themeColor="text1"/>
                                <w:sz w:val="28"/>
                              </w:rPr>
                              <m:t>G, v</m:t>
                            </m:r>
                          </m:sub>
                        </m:sSub>
                      </m:e>
                    </m:d>
                  </m:e>
                </m:nary>
              </m:e>
            </m:d>
          </m:e>
        </m:nary>
        <m:r>
          <w:rPr>
            <w:rFonts w:ascii="Cambria Math" w:hAnsi="Cambria Math" w:cs="Times New Roman"/>
            <w:color w:val="000000" w:themeColor="text1"/>
            <w:sz w:val="28"/>
          </w:rPr>
          <w:tab/>
        </m:r>
      </m:oMath>
      <w:r w:rsidR="00C43EE1">
        <w:rPr>
          <w:rFonts w:ascii="Times New Roman" w:eastAsiaTheme="minorEastAsia" w:hAnsi="Times New Roman" w:cs="Times New Roman"/>
          <w:color w:val="000000" w:themeColor="text1"/>
          <w:sz w:val="28"/>
        </w:rPr>
        <w:tab/>
      </w:r>
      <w:r w:rsidR="00C43EE1">
        <w:rPr>
          <w:rFonts w:ascii="Times New Roman" w:eastAsiaTheme="minorEastAsia" w:hAnsi="Times New Roman" w:cs="Times New Roman"/>
          <w:color w:val="000000" w:themeColor="text1"/>
          <w:sz w:val="28"/>
        </w:rPr>
        <w:tab/>
      </w:r>
      <w:r w:rsidR="00C43EE1">
        <w:rPr>
          <w:rFonts w:ascii="Times New Roman" w:eastAsiaTheme="minorEastAsia" w:hAnsi="Times New Roman" w:cs="Times New Roman"/>
          <w:color w:val="000000" w:themeColor="text1"/>
          <w:sz w:val="28"/>
        </w:rPr>
        <w:tab/>
      </w:r>
      <w:r w:rsidR="00C43EE1" w:rsidRPr="00C43EE1">
        <w:rPr>
          <w:rFonts w:ascii="Times New Roman" w:hAnsi="Times New Roman" w:cs="Times New Roman"/>
          <w:color w:val="000000" w:themeColor="text1"/>
          <w:sz w:val="24"/>
          <w:szCs w:val="24"/>
        </w:rPr>
        <w:t xml:space="preserve">( </w:t>
      </w:r>
      <w:r w:rsidR="00C43EE1" w:rsidRPr="00C43EE1">
        <w:rPr>
          <w:rFonts w:ascii="Times New Roman" w:hAnsi="Times New Roman" w:cs="Times New Roman"/>
          <w:color w:val="000000" w:themeColor="text1"/>
          <w:sz w:val="24"/>
          <w:szCs w:val="24"/>
        </w:rPr>
        <w:fldChar w:fldCharType="begin"/>
      </w:r>
      <w:r w:rsidR="00C43EE1" w:rsidRPr="00777F89">
        <w:rPr>
          <w:rFonts w:ascii="Times New Roman" w:hAnsi="Times New Roman" w:cs="Times New Roman"/>
          <w:color w:val="000000" w:themeColor="text1"/>
          <w:sz w:val="24"/>
          <w:szCs w:val="24"/>
        </w:rPr>
        <w:instrText xml:space="preserve"> SEQ ( \* ARABIC </w:instrText>
      </w:r>
      <w:r w:rsidR="00C43EE1" w:rsidRPr="00C43EE1">
        <w:rPr>
          <w:rFonts w:ascii="Times New Roman" w:hAnsi="Times New Roman" w:cs="Times New Roman"/>
          <w:color w:val="000000" w:themeColor="text1"/>
          <w:sz w:val="24"/>
          <w:szCs w:val="24"/>
        </w:rPr>
        <w:fldChar w:fldCharType="separate"/>
      </w:r>
      <w:r w:rsidR="00777F89">
        <w:rPr>
          <w:rFonts w:ascii="Times New Roman" w:hAnsi="Times New Roman" w:cs="Times New Roman"/>
          <w:noProof/>
          <w:color w:val="000000" w:themeColor="text1"/>
          <w:sz w:val="24"/>
          <w:szCs w:val="24"/>
        </w:rPr>
        <w:t>1</w:t>
      </w:r>
      <w:r w:rsidR="00C43EE1" w:rsidRPr="00C43EE1">
        <w:rPr>
          <w:rFonts w:ascii="Times New Roman" w:hAnsi="Times New Roman" w:cs="Times New Roman"/>
          <w:color w:val="000000" w:themeColor="text1"/>
          <w:sz w:val="24"/>
          <w:szCs w:val="24"/>
        </w:rPr>
        <w:fldChar w:fldCharType="end"/>
      </w:r>
      <w:r w:rsidR="00C43EE1" w:rsidRPr="00C43EE1">
        <w:rPr>
          <w:rFonts w:ascii="Times New Roman" w:hAnsi="Times New Roman" w:cs="Times New Roman"/>
          <w:color w:val="000000" w:themeColor="text1"/>
          <w:sz w:val="24"/>
          <w:szCs w:val="24"/>
        </w:rPr>
        <w:t xml:space="preserve"> )</w:t>
      </w:r>
      <w:r w:rsidRPr="00C43EE1">
        <w:rPr>
          <w:rFonts w:ascii="Times New Roman" w:eastAsiaTheme="minorEastAsia" w:hAnsi="Times New Roman" w:cs="Times New Roman"/>
          <w:color w:val="000000" w:themeColor="text1"/>
          <w:sz w:val="24"/>
          <w:szCs w:val="24"/>
        </w:rPr>
        <w:t xml:space="preserve"> </w:t>
      </w:r>
      <w:r w:rsidRPr="00C43EE1">
        <w:rPr>
          <w:rFonts w:ascii="Times New Roman" w:eastAsiaTheme="minorEastAsia" w:hAnsi="Times New Roman" w:cs="Times New Roman"/>
          <w:color w:val="000000" w:themeColor="text1"/>
          <w:sz w:val="28"/>
        </w:rPr>
        <w:t>,</w:t>
      </w:r>
    </w:p>
    <w:p w14:paraId="6B21D6B5" w14:textId="77777777" w:rsidR="00C95113" w:rsidRPr="00F4550C" w:rsidRDefault="00C95113" w:rsidP="00522F58">
      <w:pPr>
        <w:spacing w:after="0" w:line="360" w:lineRule="auto"/>
        <w:ind w:firstLine="425"/>
        <w:jc w:val="both"/>
        <w:rPr>
          <w:rFonts w:ascii="Times New Roman" w:eastAsiaTheme="minorEastAsia" w:hAnsi="Times New Roman" w:cs="Times New Roman"/>
          <w:sz w:val="24"/>
        </w:rPr>
      </w:pPr>
      <w:r w:rsidRPr="00F4550C">
        <w:rPr>
          <w:rFonts w:ascii="Times New Roman" w:hAnsi="Times New Roman" w:cs="Times New Roman"/>
          <w:sz w:val="24"/>
        </w:rPr>
        <w:t>where</w:t>
      </w:r>
      <w:r w:rsidR="00866A11" w:rsidRPr="00F4550C">
        <w:rPr>
          <w:rFonts w:ascii="Times New Roman" w:hAnsi="Times New Roman" w:cs="Times New Roman"/>
          <w:sz w:val="24"/>
        </w:rPr>
        <w:t xml:space="preserve"> the vectors</w:t>
      </w:r>
      <w:r w:rsidRPr="00F4550C">
        <w:rPr>
          <w:rFonts w:ascii="Times New Roman" w:hAnsi="Times New Roman" w:cs="Times New Roman"/>
          <w:sz w:val="24"/>
        </w:rPr>
        <w:t xml:space="preserve"> </w:t>
      </w:r>
      <m:oMath>
        <m:sSub>
          <m:sSubPr>
            <m:ctrlPr>
              <w:rPr>
                <w:rFonts w:ascii="Cambria Math" w:hAnsi="Cambria Math" w:cs="Times New Roman"/>
                <w:i/>
                <w:sz w:val="24"/>
              </w:rPr>
            </m:ctrlPr>
          </m:sSubPr>
          <m:e>
            <m:r>
              <w:rPr>
                <w:rFonts w:ascii="Cambria Math" w:hAnsi="Cambria Math" w:cs="Times New Roman"/>
                <w:sz w:val="24"/>
              </w:rPr>
              <m:t>u</m:t>
            </m:r>
          </m:e>
          <m:sub>
            <m:r>
              <w:rPr>
                <w:rFonts w:ascii="Cambria Math" w:hAnsi="Cambria Math" w:cs="Times New Roman"/>
                <w:sz w:val="24"/>
              </w:rPr>
              <m:t>F</m:t>
            </m:r>
          </m:sub>
        </m:sSub>
        <m:r>
          <w:rPr>
            <w:rFonts w:ascii="Cambria Math" w:hAnsi="Cambria Math" w:cs="Times New Roman"/>
            <w:sz w:val="24"/>
          </w:rPr>
          <m:t xml:space="preserve"> </m:t>
        </m:r>
      </m:oMath>
      <w:r w:rsidRPr="00F4550C">
        <w:rPr>
          <w:rFonts w:ascii="Times New Roman" w:eastAsiaTheme="minorEastAsia" w:hAnsi="Times New Roman" w:cs="Times New Roman"/>
          <w:sz w:val="24"/>
        </w:rPr>
        <w:t xml:space="preserve">and </w:t>
      </w:r>
      <m:oMath>
        <m:sSub>
          <m:sSubPr>
            <m:ctrlPr>
              <w:rPr>
                <w:rFonts w:ascii="Cambria Math" w:eastAsiaTheme="minorEastAsia" w:hAnsi="Cambria Math" w:cs="Times New Roman"/>
                <w:i/>
                <w:sz w:val="24"/>
              </w:rPr>
            </m:ctrlPr>
          </m:sSubPr>
          <m:e>
            <m:r>
              <w:rPr>
                <w:rFonts w:ascii="Cambria Math" w:eastAsiaTheme="minorEastAsia" w:hAnsi="Cambria Math" w:cs="Times New Roman"/>
                <w:sz w:val="24"/>
              </w:rPr>
              <m:t>u</m:t>
            </m:r>
          </m:e>
          <m:sub>
            <m:r>
              <w:rPr>
                <w:rFonts w:ascii="Cambria Math" w:eastAsiaTheme="minorEastAsia" w:hAnsi="Cambria Math" w:cs="Times New Roman"/>
                <w:sz w:val="24"/>
              </w:rPr>
              <m:t>G</m:t>
            </m:r>
          </m:sub>
        </m:sSub>
      </m:oMath>
      <w:r w:rsidRPr="00F4550C">
        <w:rPr>
          <w:rFonts w:ascii="Times New Roman" w:eastAsiaTheme="minorEastAsia" w:hAnsi="Times New Roman" w:cs="Times New Roman"/>
          <w:sz w:val="24"/>
        </w:rPr>
        <w:t xml:space="preserve"> represent</w:t>
      </w:r>
      <w:r w:rsidR="00BF2B56" w:rsidRPr="00F4550C">
        <w:rPr>
          <w:rFonts w:ascii="Times New Roman" w:eastAsiaTheme="minorEastAsia" w:hAnsi="Times New Roman" w:cs="Times New Roman"/>
          <w:sz w:val="24"/>
        </w:rPr>
        <w:t xml:space="preserve"> observations for sample n = 1,… , N in the matrices </w:t>
      </w:r>
      <m:oMath>
        <m:sSub>
          <m:sSubPr>
            <m:ctrlPr>
              <w:rPr>
                <w:rFonts w:ascii="Cambria Math" w:hAnsi="Cambria Math" w:cs="Times New Roman"/>
                <w:i/>
                <w:sz w:val="24"/>
              </w:rPr>
            </m:ctrlPr>
          </m:sSubPr>
          <m:e>
            <m:r>
              <w:rPr>
                <w:rFonts w:ascii="Cambria Math" w:hAnsi="Cambria Math" w:cs="Times New Roman"/>
                <w:sz w:val="24"/>
              </w:rPr>
              <m:t>U</m:t>
            </m:r>
          </m:e>
          <m:sub>
            <m:r>
              <w:rPr>
                <w:rFonts w:ascii="Cambria Math" w:hAnsi="Cambria Math" w:cs="Times New Roman"/>
                <w:sz w:val="24"/>
              </w:rPr>
              <m:t>F</m:t>
            </m:r>
          </m:sub>
        </m:sSub>
        <m:r>
          <w:rPr>
            <w:rFonts w:ascii="Cambria Math" w:hAnsi="Cambria Math" w:cs="Times New Roman"/>
            <w:sz w:val="24"/>
          </w:rPr>
          <m:t xml:space="preserve"> </m:t>
        </m:r>
      </m:oMath>
      <w:r w:rsidR="00BF2B56" w:rsidRPr="00F4550C">
        <w:rPr>
          <w:rFonts w:ascii="Times New Roman" w:eastAsiaTheme="minorEastAsia" w:hAnsi="Times New Roman" w:cs="Times New Roman"/>
          <w:sz w:val="24"/>
        </w:rPr>
        <w:t xml:space="preserve">and </w:t>
      </w:r>
      <m:oMath>
        <m:sSub>
          <m:sSubPr>
            <m:ctrlPr>
              <w:rPr>
                <w:rFonts w:ascii="Cambria Math" w:eastAsiaTheme="minorEastAsia" w:hAnsi="Cambria Math" w:cs="Times New Roman"/>
                <w:i/>
                <w:sz w:val="24"/>
              </w:rPr>
            </m:ctrlPr>
          </m:sSubPr>
          <m:e>
            <m:r>
              <w:rPr>
                <w:rFonts w:ascii="Cambria Math" w:eastAsiaTheme="minorEastAsia" w:hAnsi="Cambria Math" w:cs="Times New Roman"/>
                <w:sz w:val="24"/>
              </w:rPr>
              <m:t>U</m:t>
            </m:r>
          </m:e>
          <m:sub>
            <m:r>
              <w:rPr>
                <w:rFonts w:ascii="Cambria Math" w:eastAsiaTheme="minorEastAsia" w:hAnsi="Cambria Math" w:cs="Times New Roman"/>
                <w:sz w:val="24"/>
              </w:rPr>
              <m:t>G</m:t>
            </m:r>
          </m:sub>
        </m:sSub>
      </m:oMath>
      <w:r w:rsidR="00836683" w:rsidRPr="00F4550C">
        <w:rPr>
          <w:rFonts w:ascii="Times New Roman" w:eastAsiaTheme="minorEastAsia" w:hAnsi="Times New Roman" w:cs="Times New Roman"/>
          <w:sz w:val="24"/>
        </w:rPr>
        <w:t xml:space="preserve"> </w:t>
      </w:r>
      <w:r w:rsidR="00836683" w:rsidRPr="00F4550C">
        <w:rPr>
          <w:rFonts w:ascii="Times New Roman" w:eastAsiaTheme="minorEastAsia" w:hAnsi="Times New Roman" w:cs="Times New Roman"/>
          <w:sz w:val="24"/>
        </w:rPr>
        <w:fldChar w:fldCharType="begin" w:fldLock="1"/>
      </w:r>
      <w:r w:rsidR="00993314" w:rsidRPr="00F4550C">
        <w:rPr>
          <w:rFonts w:ascii="Times New Roman" w:eastAsiaTheme="minorEastAsia" w:hAnsi="Times New Roman" w:cs="Times New Roman"/>
          <w:sz w:val="24"/>
        </w:rPr>
        <w:instrText>ADDIN CSL_CITATION { "citationItems" : [ { "id" : "ITEM-1", "itemData" : { "DOI" : "10.1109/TITB.2008.923773", "ISBN" : "1558-0032 (Electronic)\\r1089-7771 (Linking)", "ISSN" : "10897771", "PMID" : "19273016", "abstract" : "The acquisition of multiple brain imaging types for a given study is a very common practice. There have been a number of approaches proposed for combining or fusing multitask or multimodal information. These can be roughly divided into those that attempt to study convergence of multimodal imaging, for example, how function and structure are related in the same region of the brain, and those that attempt to study the complementary nature of modalities, for example, utilizing temporal EEG information and spatial functional magnetic resonance imaging information. Within each of these categories, one can attempt data integration (the use of one imaging modality to improve the results of another) or true data fusion (in which multiple modalities are utilized to inform one another). We review both approaches and present a recent computational approach that first preprocesses the data to compute features of interest. The features are then analyzed in a multivariate manner using independent component analysis. We describe the approach in detail and provide examples of how it has been used for different fusion tasks. We also propose a method for selecting which combination of modalities provides the greatest value in discriminating groups. Finally, we summarize and describe future research topics.", "author" : [ { "dropping-particle" : "", "family" : "Calhoun", "given" : "Vince D.", "non-dropping-particle" : "", "parse-names" : false, "suffix" : "" }, { "dropping-particle" : "", "family" : "Adali", "given" : "T\u00fclay", "non-dropping-particle" : "", "parse-names" : false, "suffix" : "" } ], "container-title" : "IEEE Transactions on Information Technology in Biomedicine", "id" : "ITEM-1", "issue" : "5", "issued" : { "date-parts" : [ [ "2009" ] ] }, "page" : "711-720", "title" : "Feature-based fusion of medical imaging data", "type" : "article-journal", "volume" : "13" }, "uris" : [ "http://www.mendeley.com/documents/?uuid=531bb4a4-2deb-3564-a1db-ca6707004feb" ] } ], "mendeley" : { "formattedCitation" : "(V. D. Calhoun &amp; Adali, 2009)", "manualFormatting" : "(Calhoun &amp; Adali, 2009)", "plainTextFormattedCitation" : "(V. D. Calhoun &amp; Adali, 2009)", "previouslyFormattedCitation" : "(V. D. Calhoun &amp; Adali, 2009)" }, "properties" : {  }, "schema" : "https://github.com/citation-style-language/schema/raw/master/csl-citation.json" }</w:instrText>
      </w:r>
      <w:r w:rsidR="00836683" w:rsidRPr="00F4550C">
        <w:rPr>
          <w:rFonts w:ascii="Times New Roman" w:eastAsiaTheme="minorEastAsia" w:hAnsi="Times New Roman" w:cs="Times New Roman"/>
          <w:sz w:val="24"/>
        </w:rPr>
        <w:fldChar w:fldCharType="separate"/>
      </w:r>
      <w:r w:rsidR="00836683" w:rsidRPr="00F4550C">
        <w:rPr>
          <w:rFonts w:ascii="Times New Roman" w:eastAsiaTheme="minorEastAsia" w:hAnsi="Times New Roman" w:cs="Times New Roman"/>
          <w:noProof/>
          <w:sz w:val="24"/>
        </w:rPr>
        <w:t>(Calhoun &amp; Adali, 2009)</w:t>
      </w:r>
      <w:r w:rsidR="00836683" w:rsidRPr="00F4550C">
        <w:rPr>
          <w:rFonts w:ascii="Times New Roman" w:eastAsiaTheme="minorEastAsia" w:hAnsi="Times New Roman" w:cs="Times New Roman"/>
          <w:sz w:val="24"/>
        </w:rPr>
        <w:fldChar w:fldCharType="end"/>
      </w:r>
      <w:r w:rsidR="00BF2B56" w:rsidRPr="00F4550C">
        <w:rPr>
          <w:rFonts w:ascii="Times New Roman" w:eastAsiaTheme="minorEastAsia" w:hAnsi="Times New Roman" w:cs="Times New Roman"/>
          <w:sz w:val="24"/>
        </w:rPr>
        <w:t>.</w:t>
      </w:r>
      <w:r w:rsidR="00940CBA" w:rsidRPr="00F4550C">
        <w:rPr>
          <w:rFonts w:ascii="Times New Roman" w:hAnsi="Times New Roman" w:cs="Times New Roman"/>
          <w:noProof/>
          <w:lang w:eastAsia="en-GB"/>
        </w:rPr>
        <w:t xml:space="preserve"> </w:t>
      </w:r>
    </w:p>
    <w:p w14:paraId="0C36DA4A" w14:textId="1D26FAC8" w:rsidR="009420B0" w:rsidRPr="00F4550C" w:rsidRDefault="002C4FA8" w:rsidP="00522F58">
      <w:pPr>
        <w:spacing w:after="0" w:line="360" w:lineRule="auto"/>
        <w:ind w:firstLine="425"/>
        <w:jc w:val="both"/>
        <w:rPr>
          <w:rFonts w:ascii="Times New Roman" w:eastAsiaTheme="minorEastAsia" w:hAnsi="Times New Roman" w:cs="Times New Roman"/>
          <w:sz w:val="24"/>
        </w:rPr>
      </w:pPr>
      <w:r w:rsidRPr="00F4550C">
        <w:rPr>
          <w:rFonts w:ascii="Times New Roman" w:eastAsiaTheme="minorEastAsia" w:hAnsi="Times New Roman" w:cs="Times New Roman"/>
          <w:sz w:val="24"/>
        </w:rPr>
        <w:t>As mentioned in section 1.1, with</w:t>
      </w:r>
      <w:r w:rsidR="00BF2B56" w:rsidRPr="00F4550C">
        <w:rPr>
          <w:rFonts w:ascii="Times New Roman" w:eastAsiaTheme="minorEastAsia" w:hAnsi="Times New Roman" w:cs="Times New Roman"/>
          <w:sz w:val="24"/>
        </w:rPr>
        <w:t xml:space="preserve"> this </w:t>
      </w:r>
      <w:r w:rsidR="00197D44" w:rsidRPr="00F4550C">
        <w:rPr>
          <w:rFonts w:ascii="Times New Roman" w:eastAsiaTheme="minorEastAsia" w:hAnsi="Times New Roman" w:cs="Times New Roman"/>
          <w:sz w:val="24"/>
        </w:rPr>
        <w:t>method</w:t>
      </w:r>
      <w:r w:rsidR="00BF2B56" w:rsidRPr="00F4550C">
        <w:rPr>
          <w:rFonts w:ascii="Times New Roman" w:eastAsiaTheme="minorEastAsia" w:hAnsi="Times New Roman" w:cs="Times New Roman"/>
          <w:sz w:val="24"/>
        </w:rPr>
        <w:t xml:space="preserve"> for multimodal data fusion </w:t>
      </w:r>
      <w:proofErr w:type="spellStart"/>
      <w:r w:rsidR="00BF2B56" w:rsidRPr="00F4550C">
        <w:rPr>
          <w:rFonts w:ascii="Times New Roman" w:eastAsiaTheme="minorEastAsia" w:hAnsi="Times New Roman" w:cs="Times New Roman"/>
          <w:sz w:val="24"/>
        </w:rPr>
        <w:t>Kyathanahally</w:t>
      </w:r>
      <w:proofErr w:type="spellEnd"/>
      <w:r w:rsidR="00BF2B56" w:rsidRPr="00F4550C">
        <w:rPr>
          <w:rFonts w:ascii="Times New Roman" w:eastAsiaTheme="minorEastAsia" w:hAnsi="Times New Roman" w:cs="Times New Roman"/>
          <w:sz w:val="24"/>
        </w:rPr>
        <w:t xml:space="preserve"> et al. </w:t>
      </w:r>
      <w:r w:rsidR="00BF2B56" w:rsidRPr="00F4550C">
        <w:rPr>
          <w:rFonts w:ascii="Times New Roman" w:eastAsiaTheme="minorEastAsia" w:hAnsi="Times New Roman" w:cs="Times New Roman"/>
          <w:sz w:val="24"/>
        </w:rPr>
        <w:fldChar w:fldCharType="begin" w:fldLock="1"/>
      </w:r>
      <w:r w:rsidR="00993314" w:rsidRPr="00F4550C">
        <w:rPr>
          <w:rFonts w:ascii="Times New Roman" w:eastAsiaTheme="minorEastAsia" w:hAnsi="Times New Roman" w:cs="Times New Roman"/>
          <w:sz w:val="24"/>
        </w:rPr>
        <w:instrText>ADDIN CSL_CITATION { "citationItems" : [ { "id" : "ITEM-1", "itemData" : { "DOI" : "10.1109/JBHI.2016.2590434", "ISSN" : "2168-2194", "PMID" : "27416610", "abstract" : "Human decision-making is a multidimensional construct, driven by a complex interplay between external factors, internal biases and computational capacity constraints. Here we propose a layered approach to experimental design in which multiple tasks - from simple to complex - with additional layers of complexity introduced at each stage, are incorporated for investigating decision-making. This is demonstrated using tasks involving intertemporal choice between immediate and future prospects. Previous functional magnetic resonance imaging (fMRI) and electroencephalographic (EEG) studies have separately investigated the spatial and temporal neural substrates, respectively, of specific factors underlying decision making. In contrast, we performed simultaneous acquisition of EEG/fMRI data and fusion of both modalities using joint independent component analysis (jICA) such that: (i) the native temporal/spatial resolutions of either modality is not compromised and (ii) fast temporal dynamics of decision-making as well as involved deeper striatal structures can be characterized. We show that spatio-temporal neural substrates underlying our proposed complex intertemporal task simultaneously incorporating rewards, costs and uncertainty of future outcomes can be predicted (using a linear model) from neural substrates of each of these factors, which were separately obtained by simpler tasks. This was not the case for spatial and temporal features obtained separately from fMRI and EEG respectively. However, certain prefrontal activations in the complex task could not be predicted from activations in simpler tasks, indicating that the assumption of pure insertion has limited validity. Overall, our approach provides a realistic and novel framework for investigating the neural substrates of decision making with high spatio-temporal resolution.", "author" : [ { "dropping-particle" : "", "family" : "Kyathanahally", "given" : "Sreenath", "non-dropping-particle" : "", "parse-names" : false, "suffix" : "" }, { "dropping-particle" : "", "family" : "Franco-Watkins", "given" : "Ana", "non-dropping-particle" : "", "parse-names" : false, "suffix" : "" }, { "dropping-particle" : "", "family" : "Zhang", "given" : "Xiaoxia", "non-dropping-particle" : "", "parse-names" : false, "suffix" : "" }, { "dropping-particle" : "", "family" : "Calhoun", "given" : "Vince", "non-dropping-particle" : "", "parse-names" : false, "suffix" : "" }, { "dropping-particle" : "", "family" : "Deshpande", "given" : "Gopikrishna", "non-dropping-particle" : "", "parse-names" : false, "suffix" : "" } ], "container-title" : "IEEE Journal of Biomedical and Health Informatics", "id" : "ITEM-1", "issue" : "c", "issued" : { "date-parts" : [ [ "2016" ] ] }, "page" : "1-1", "title" : "A realistic framework for investigating decision-making in the brain with high spatio-temporal resolution using simultaneous EEG/fMRI and joint ICA", "type" : "article-journal", "volume" : "2194" }, "uris" : [ "http://www.mendeley.com/documents/?uuid=ece7c9bd-59fe-4626-8a60-d3dfbca38abf" ] } ], "mendeley" : { "formattedCitation" : "(Kyathanahally et al., 2016)", "manualFormatting" : "(2016)", "plainTextFormattedCitation" : "(Kyathanahally et al., 2016)", "previouslyFormattedCitation" : "(Kyathanahally et al., 2016)" }, "properties" : {  }, "schema" : "https://github.com/citation-style-language/schema/raw/master/csl-citation.json" }</w:instrText>
      </w:r>
      <w:r w:rsidR="00BF2B56" w:rsidRPr="00F4550C">
        <w:rPr>
          <w:rFonts w:ascii="Times New Roman" w:eastAsiaTheme="minorEastAsia" w:hAnsi="Times New Roman" w:cs="Times New Roman"/>
          <w:sz w:val="24"/>
        </w:rPr>
        <w:fldChar w:fldCharType="separate"/>
      </w:r>
      <w:r w:rsidR="00BF2B56" w:rsidRPr="00F4550C">
        <w:rPr>
          <w:rFonts w:ascii="Times New Roman" w:eastAsiaTheme="minorEastAsia" w:hAnsi="Times New Roman" w:cs="Times New Roman"/>
          <w:noProof/>
          <w:sz w:val="24"/>
        </w:rPr>
        <w:t>(2016)</w:t>
      </w:r>
      <w:r w:rsidR="00BF2B56" w:rsidRPr="00F4550C">
        <w:rPr>
          <w:rFonts w:ascii="Times New Roman" w:eastAsiaTheme="minorEastAsia" w:hAnsi="Times New Roman" w:cs="Times New Roman"/>
          <w:sz w:val="24"/>
        </w:rPr>
        <w:fldChar w:fldCharType="end"/>
      </w:r>
      <w:r w:rsidR="00C02140" w:rsidRPr="00F4550C">
        <w:rPr>
          <w:rFonts w:ascii="Times New Roman" w:eastAsiaTheme="minorEastAsia" w:hAnsi="Times New Roman" w:cs="Times New Roman"/>
          <w:sz w:val="24"/>
        </w:rPr>
        <w:t xml:space="preserve"> were able to detect decision making components underlying simple to </w:t>
      </w:r>
      <w:r w:rsidRPr="00F4550C">
        <w:rPr>
          <w:rFonts w:ascii="Times New Roman" w:eastAsiaTheme="minorEastAsia" w:hAnsi="Times New Roman" w:cs="Times New Roman"/>
          <w:sz w:val="24"/>
        </w:rPr>
        <w:t>more complex DDT</w:t>
      </w:r>
      <w:r w:rsidR="00C02140" w:rsidRPr="00F4550C">
        <w:rPr>
          <w:rFonts w:ascii="Times New Roman" w:eastAsiaTheme="minorEastAsia" w:hAnsi="Times New Roman" w:cs="Times New Roman"/>
          <w:sz w:val="24"/>
        </w:rPr>
        <w:t xml:space="preserve">. Joint components identified in simpler tasks with certain rewards could predict parts of activation patterns found in more complex tasks with reward and punishment uncertainty, </w:t>
      </w:r>
      <w:r w:rsidR="00836683" w:rsidRPr="00F4550C">
        <w:rPr>
          <w:rFonts w:ascii="Times New Roman" w:eastAsiaTheme="minorEastAsia" w:hAnsi="Times New Roman" w:cs="Times New Roman"/>
          <w:sz w:val="24"/>
        </w:rPr>
        <w:t>indicating</w:t>
      </w:r>
      <w:r w:rsidR="00C02140" w:rsidRPr="00F4550C">
        <w:rPr>
          <w:rFonts w:ascii="Times New Roman" w:eastAsiaTheme="minorEastAsia" w:hAnsi="Times New Roman" w:cs="Times New Roman"/>
          <w:sz w:val="24"/>
        </w:rPr>
        <w:t xml:space="preserve"> that decision making processes might occur in an additive fashion.</w:t>
      </w:r>
    </w:p>
    <w:p w14:paraId="18986495" w14:textId="49C2ECD5" w:rsidR="004B20E5" w:rsidRPr="00F4550C" w:rsidRDefault="00057A9D" w:rsidP="00085DF5">
      <w:pPr>
        <w:spacing w:after="0" w:line="360" w:lineRule="auto"/>
        <w:ind w:firstLine="425"/>
        <w:jc w:val="both"/>
        <w:rPr>
          <w:rFonts w:ascii="Times New Roman" w:hAnsi="Times New Roman" w:cs="Times New Roman"/>
          <w:sz w:val="24"/>
        </w:rPr>
      </w:pPr>
      <w:r w:rsidRPr="00F4550C">
        <w:rPr>
          <w:rFonts w:ascii="Times New Roman" w:hAnsi="Times New Roman" w:cs="Times New Roman"/>
          <w:sz w:val="24"/>
        </w:rPr>
        <w:t xml:space="preserve">Although data fusion attempts to use all the available information, the </w:t>
      </w:r>
      <w:proofErr w:type="spellStart"/>
      <w:r w:rsidRPr="00F4550C">
        <w:rPr>
          <w:rFonts w:ascii="Times New Roman" w:hAnsi="Times New Roman" w:cs="Times New Roman"/>
          <w:sz w:val="24"/>
        </w:rPr>
        <w:t>jICA</w:t>
      </w:r>
      <w:proofErr w:type="spellEnd"/>
      <w:r w:rsidRPr="00F4550C">
        <w:rPr>
          <w:rFonts w:ascii="Times New Roman" w:hAnsi="Times New Roman" w:cs="Times New Roman"/>
          <w:sz w:val="24"/>
        </w:rPr>
        <w:t xml:space="preserve"> framework puts limitations to this principle. First of all, the constraint of identical modulation of features </w:t>
      </w:r>
      <w:r w:rsidR="00866A11" w:rsidRPr="00F4550C">
        <w:rPr>
          <w:rFonts w:ascii="Times New Roman" w:hAnsi="Times New Roman" w:cs="Times New Roman"/>
          <w:sz w:val="24"/>
        </w:rPr>
        <w:t>restricts</w:t>
      </w:r>
      <w:r w:rsidRPr="00F4550C">
        <w:rPr>
          <w:rFonts w:ascii="Times New Roman" w:hAnsi="Times New Roman" w:cs="Times New Roman"/>
          <w:sz w:val="24"/>
        </w:rPr>
        <w:t xml:space="preserve"> the amount of data </w:t>
      </w:r>
      <w:r w:rsidR="00BD441F" w:rsidRPr="00F4550C">
        <w:rPr>
          <w:rFonts w:ascii="Times New Roman" w:hAnsi="Times New Roman" w:cs="Times New Roman"/>
          <w:sz w:val="24"/>
        </w:rPr>
        <w:t>affecting the extraction of</w:t>
      </w:r>
      <w:r w:rsidRPr="00F4550C">
        <w:rPr>
          <w:rFonts w:ascii="Times New Roman" w:hAnsi="Times New Roman" w:cs="Times New Roman"/>
          <w:sz w:val="24"/>
        </w:rPr>
        <w:t xml:space="preserve"> signal components.</w:t>
      </w:r>
      <w:r w:rsidR="00EC00CE" w:rsidRPr="00F4550C">
        <w:rPr>
          <w:rFonts w:ascii="Times New Roman" w:hAnsi="Times New Roman" w:cs="Times New Roman"/>
          <w:sz w:val="24"/>
        </w:rPr>
        <w:t xml:space="preserve"> This constraint</w:t>
      </w:r>
      <w:r w:rsidR="00866A11" w:rsidRPr="00F4550C">
        <w:rPr>
          <w:rFonts w:ascii="Times New Roman" w:hAnsi="Times New Roman" w:cs="Times New Roman"/>
          <w:sz w:val="24"/>
        </w:rPr>
        <w:t xml:space="preserve"> is necessary to focus on shared data sources. </w:t>
      </w:r>
      <w:r w:rsidR="007C5B36" w:rsidRPr="00F4550C">
        <w:rPr>
          <w:rFonts w:ascii="Times New Roman" w:hAnsi="Times New Roman" w:cs="Times New Roman"/>
          <w:sz w:val="24"/>
        </w:rPr>
        <w:t>It</w:t>
      </w:r>
      <w:r w:rsidR="00EC00CE" w:rsidRPr="00F4550C">
        <w:rPr>
          <w:rFonts w:ascii="Times New Roman" w:hAnsi="Times New Roman" w:cs="Times New Roman"/>
          <w:sz w:val="24"/>
        </w:rPr>
        <w:t xml:space="preserve"> can be relaxed by </w:t>
      </w:r>
      <w:r w:rsidR="00866A11" w:rsidRPr="00F4550C">
        <w:rPr>
          <w:rFonts w:ascii="Times New Roman" w:hAnsi="Times New Roman" w:cs="Times New Roman"/>
          <w:sz w:val="24"/>
        </w:rPr>
        <w:t>either choosing different datatypes or</w:t>
      </w:r>
      <w:r w:rsidR="00BD441F" w:rsidRPr="00F4550C">
        <w:rPr>
          <w:rFonts w:ascii="Times New Roman" w:hAnsi="Times New Roman" w:cs="Times New Roman"/>
          <w:sz w:val="24"/>
        </w:rPr>
        <w:t xml:space="preserve"> by switching to a semi-blind form of ICA-based signal separation. By</w:t>
      </w:r>
      <w:r w:rsidR="00866A11" w:rsidRPr="00F4550C">
        <w:rPr>
          <w:rFonts w:ascii="Times New Roman" w:hAnsi="Times New Roman" w:cs="Times New Roman"/>
          <w:sz w:val="24"/>
        </w:rPr>
        <w:t xml:space="preserve"> </w:t>
      </w:r>
      <w:r w:rsidR="00EC00CE" w:rsidRPr="00F4550C">
        <w:rPr>
          <w:rFonts w:ascii="Times New Roman" w:hAnsi="Times New Roman" w:cs="Times New Roman"/>
          <w:sz w:val="24"/>
        </w:rPr>
        <w:t xml:space="preserve">assuming correlated </w:t>
      </w:r>
      <w:r w:rsidR="00866A11" w:rsidRPr="00F4550C">
        <w:rPr>
          <w:rFonts w:ascii="Times New Roman" w:hAnsi="Times New Roman" w:cs="Times New Roman"/>
          <w:sz w:val="24"/>
        </w:rPr>
        <w:t>instead of identical modulation of the datatypes</w:t>
      </w:r>
      <w:r w:rsidR="00BD441F" w:rsidRPr="00F4550C">
        <w:rPr>
          <w:rFonts w:ascii="Times New Roman" w:hAnsi="Times New Roman" w:cs="Times New Roman"/>
          <w:sz w:val="24"/>
        </w:rPr>
        <w:t>, parallel ICA (</w:t>
      </w:r>
      <w:proofErr w:type="spellStart"/>
      <w:r w:rsidR="00BD441F" w:rsidRPr="00F4550C">
        <w:rPr>
          <w:rFonts w:ascii="Times New Roman" w:hAnsi="Times New Roman" w:cs="Times New Roman"/>
          <w:sz w:val="24"/>
        </w:rPr>
        <w:t>pICA</w:t>
      </w:r>
      <w:proofErr w:type="spellEnd"/>
      <w:r w:rsidR="00BD441F" w:rsidRPr="00F4550C">
        <w:rPr>
          <w:rFonts w:ascii="Times New Roman" w:hAnsi="Times New Roman" w:cs="Times New Roman"/>
          <w:sz w:val="24"/>
        </w:rPr>
        <w:t xml:space="preserve">) performs a mostly identical signal decomposition as </w:t>
      </w:r>
      <w:proofErr w:type="spellStart"/>
      <w:r w:rsidR="00BD441F" w:rsidRPr="00F4550C">
        <w:rPr>
          <w:rFonts w:ascii="Times New Roman" w:hAnsi="Times New Roman" w:cs="Times New Roman"/>
          <w:sz w:val="24"/>
        </w:rPr>
        <w:t>jICA</w:t>
      </w:r>
      <w:proofErr w:type="spellEnd"/>
      <w:r w:rsidR="00866A11" w:rsidRPr="00F4550C">
        <w:rPr>
          <w:rFonts w:ascii="Times New Roman" w:hAnsi="Times New Roman" w:cs="Times New Roman"/>
          <w:sz w:val="24"/>
        </w:rPr>
        <w:t>.</w:t>
      </w:r>
      <w:r w:rsidR="00BD441F" w:rsidRPr="00F4550C">
        <w:rPr>
          <w:rFonts w:ascii="Times New Roman" w:hAnsi="Times New Roman" w:cs="Times New Roman"/>
          <w:sz w:val="24"/>
        </w:rPr>
        <w:t xml:space="preserve"> The most important difference lies in the relaxed, physiologically more accurate assumption about the relation of multimodal signals.</w:t>
      </w:r>
      <w:r w:rsidRPr="00F4550C">
        <w:rPr>
          <w:rFonts w:ascii="Times New Roman" w:hAnsi="Times New Roman" w:cs="Times New Roman"/>
          <w:sz w:val="24"/>
        </w:rPr>
        <w:t xml:space="preserve"> </w:t>
      </w:r>
      <w:r w:rsidR="00BD441F" w:rsidRPr="00F4550C">
        <w:rPr>
          <w:rFonts w:ascii="Times New Roman" w:hAnsi="Times New Roman" w:cs="Times New Roman"/>
          <w:sz w:val="24"/>
        </w:rPr>
        <w:t>On top of that</w:t>
      </w:r>
      <w:r w:rsidRPr="00F4550C">
        <w:rPr>
          <w:rFonts w:ascii="Times New Roman" w:hAnsi="Times New Roman" w:cs="Times New Roman"/>
          <w:sz w:val="24"/>
        </w:rPr>
        <w:t xml:space="preserve">, while the authors advise to use the </w:t>
      </w:r>
      <w:proofErr w:type="spellStart"/>
      <w:r w:rsidRPr="00F4550C">
        <w:rPr>
          <w:rFonts w:ascii="Times New Roman" w:hAnsi="Times New Roman" w:cs="Times New Roman"/>
          <w:sz w:val="24"/>
        </w:rPr>
        <w:t>jICA</w:t>
      </w:r>
      <w:proofErr w:type="spellEnd"/>
      <w:r w:rsidRPr="00F4550C">
        <w:rPr>
          <w:rFonts w:ascii="Times New Roman" w:hAnsi="Times New Roman" w:cs="Times New Roman"/>
          <w:sz w:val="24"/>
        </w:rPr>
        <w:t xml:space="preserve"> as a second level analysis on single subject data </w:t>
      </w:r>
      <w:r w:rsidRPr="00F4550C">
        <w:rPr>
          <w:rFonts w:ascii="Times New Roman" w:hAnsi="Times New Roman" w:cs="Times New Roman"/>
          <w:sz w:val="24"/>
        </w:rPr>
        <w:fldChar w:fldCharType="begin" w:fldLock="1"/>
      </w:r>
      <w:r w:rsidR="00BD441F" w:rsidRPr="00F4550C">
        <w:rPr>
          <w:rFonts w:ascii="Times New Roman" w:hAnsi="Times New Roman" w:cs="Times New Roman"/>
          <w:sz w:val="24"/>
        </w:rPr>
        <w:instrText>ADDIN CSL_CITATION { "citationItems" : [ { "id" : "ITEM-1", "itemData" : { "DOI" : "10.1109/TITB.2008.923773", "ISBN" : "1558-0032 (Electronic)\\r1089-7771 (Linking)", "ISSN" : "10897771", "PMID" : "19273016", "abstract" : "The acquisition of multiple brain imaging types for a given study is a very common practice. There have been a number of approaches proposed for combining or fusing multitask or multimodal information. These can be roughly divided into those that attempt to study convergence of multimodal imaging, for example, how function and structure are related in the same region of the brain, and those that attempt to study the complementary nature of modalities, for example, utilizing temporal EEG information and spatial functional magnetic resonance imaging information. Within each of these categories, one can attempt data integration (the use of one imaging modality to improve the results of another) or true data fusion (in which multiple modalities are utilized to inform one another). We review both approaches and present a recent computational approach that first preprocesses the data to compute features of interest. The features are then analyzed in a multivariate manner using independent component analysis. We describe the approach in detail and provide examples of how it has been used for different fusion tasks. We also propose a method for selecting which combination of modalities provides the greatest value in discriminating groups. Finally, we summarize and describe future research topics.", "author" : [ { "dropping-particle" : "", "family" : "Calhoun", "given" : "Vince D.", "non-dropping-particle" : "", "parse-names" : false, "suffix" : "" }, { "dropping-particle" : "", "family" : "Adali", "given" : "T\u00fclay", "non-dropping-particle" : "", "parse-names" : false, "suffix" : "" } ], "container-title" : "IEEE Transactions on Information Technology in Biomedicine", "id" : "ITEM-1", "issue" : "5", "issued" : { "date-parts" : [ [ "2009" ] ] }, "page" : "711-720", "title" : "Feature-based fusion of medical imaging data", "type" : "article-journal", "volume" : "13" }, "uris" : [ "http://www.mendeley.com/documents/?uuid=531bb4a4-2deb-3564-a1db-ca6707004feb" ] } ], "mendeley" : { "formattedCitation" : "(V. D. Calhoun &amp; Adali, 2009)", "manualFormatting" : "(e.g., Calhoun &amp; Adali, 2009)", "plainTextFormattedCitation" : "(V. D. Calhoun &amp; Adali, 2009)", "previouslyFormattedCitation" : "(V. D. Calhoun &amp; Adali, 2009)" }, "properties" : {  }, "schema" : "https://github.com/citation-style-language/schema/raw/master/csl-citation.json" }</w:instrText>
      </w:r>
      <w:r w:rsidRPr="00F4550C">
        <w:rPr>
          <w:rFonts w:ascii="Times New Roman" w:hAnsi="Times New Roman" w:cs="Times New Roman"/>
          <w:sz w:val="24"/>
        </w:rPr>
        <w:fldChar w:fldCharType="separate"/>
      </w:r>
      <w:r w:rsidRPr="00F4550C">
        <w:rPr>
          <w:rFonts w:ascii="Times New Roman" w:hAnsi="Times New Roman" w:cs="Times New Roman"/>
          <w:noProof/>
          <w:sz w:val="24"/>
        </w:rPr>
        <w:t>(</w:t>
      </w:r>
      <w:r w:rsidR="00836683" w:rsidRPr="00F4550C">
        <w:rPr>
          <w:rFonts w:ascii="Times New Roman" w:hAnsi="Times New Roman" w:cs="Times New Roman"/>
          <w:noProof/>
          <w:sz w:val="24"/>
        </w:rPr>
        <w:t>e.g</w:t>
      </w:r>
      <w:r w:rsidRPr="00F4550C">
        <w:rPr>
          <w:rFonts w:ascii="Times New Roman" w:hAnsi="Times New Roman" w:cs="Times New Roman"/>
          <w:noProof/>
          <w:sz w:val="24"/>
        </w:rPr>
        <w:t>.</w:t>
      </w:r>
      <w:r w:rsidR="00BD441F" w:rsidRPr="00F4550C">
        <w:rPr>
          <w:rFonts w:ascii="Times New Roman" w:hAnsi="Times New Roman" w:cs="Times New Roman"/>
          <w:noProof/>
          <w:sz w:val="24"/>
        </w:rPr>
        <w:t>,</w:t>
      </w:r>
      <w:r w:rsidRPr="00F4550C">
        <w:rPr>
          <w:rFonts w:ascii="Times New Roman" w:hAnsi="Times New Roman" w:cs="Times New Roman"/>
          <w:noProof/>
          <w:sz w:val="24"/>
        </w:rPr>
        <w:t xml:space="preserve"> Calhoun &amp; Adali, 2009)</w:t>
      </w:r>
      <w:r w:rsidRPr="00F4550C">
        <w:rPr>
          <w:rFonts w:ascii="Times New Roman" w:hAnsi="Times New Roman" w:cs="Times New Roman"/>
          <w:sz w:val="24"/>
        </w:rPr>
        <w:fldChar w:fldCharType="end"/>
      </w:r>
      <w:r w:rsidRPr="00F4550C">
        <w:rPr>
          <w:rFonts w:ascii="Times New Roman" w:hAnsi="Times New Roman" w:cs="Times New Roman"/>
          <w:sz w:val="24"/>
        </w:rPr>
        <w:t xml:space="preserve">, </w:t>
      </w:r>
      <w:r w:rsidR="00866A11" w:rsidRPr="00F4550C">
        <w:rPr>
          <w:rFonts w:ascii="Times New Roman" w:hAnsi="Times New Roman" w:cs="Times New Roman"/>
          <w:sz w:val="24"/>
        </w:rPr>
        <w:t>other approaches</w:t>
      </w:r>
      <w:r w:rsidR="00196158" w:rsidRPr="00F4550C">
        <w:rPr>
          <w:rFonts w:ascii="Times New Roman" w:hAnsi="Times New Roman" w:cs="Times New Roman"/>
          <w:sz w:val="24"/>
        </w:rPr>
        <w:t xml:space="preserve"> have gone fa</w:t>
      </w:r>
      <w:r w:rsidR="007C5B36" w:rsidRPr="00F4550C">
        <w:rPr>
          <w:rFonts w:ascii="Times New Roman" w:hAnsi="Times New Roman" w:cs="Times New Roman"/>
          <w:sz w:val="24"/>
        </w:rPr>
        <w:t xml:space="preserve">rther by performing data fusion on single trials </w:t>
      </w:r>
      <w:r w:rsidR="007C5B36" w:rsidRPr="00F4550C">
        <w:rPr>
          <w:rFonts w:ascii="Times New Roman" w:hAnsi="Times New Roman" w:cs="Times New Roman"/>
          <w:sz w:val="24"/>
        </w:rPr>
        <w:fldChar w:fldCharType="begin" w:fldLock="1"/>
      </w:r>
      <w:r w:rsidR="00B04E3C" w:rsidRPr="00F4550C">
        <w:rPr>
          <w:rFonts w:ascii="Times New Roman" w:hAnsi="Times New Roman" w:cs="Times New Roman"/>
          <w:sz w:val="24"/>
        </w:rPr>
        <w:instrText>ADDIN CSL_CITATION { "citationItems" : [ { "id" : "ITEM-1", "itemData" : { "author" : [ { "dropping-particle" : "", "family" : "Murta", "given" : "T", "non-dropping-particle" : "", "parse-names" : false, "suffix" : "" }, { "dropping-particle" : "", "family" : "Hu", "given" : "L", "non-dropping-particle" : "", "parse-names" : false, "suffix" : "" }, { "dropping-particle" : "", "family" : "Tierney", "given" : "T", "non-dropping-particle" : "", "parse-names" : false, "suffix" : "" }, { "dropping-particle" : "", "family" : "Chaudhary", "given" : "UJ", "non-dropping-particle" : "", "parse-names" : false, "suffix" : "" }, { "dropping-particle" : "", "family" : "Walker", "given" : "MC", "non-dropping-particle" : "", "parse-names" : false, "suffix" : "" } ], "id" : "ITEM-1", "issued" : { "date-parts" : [ [ "2016" ] ] }, "title" : "A study of the electro-haemodynamic coupling using simultaneously acquired intracranial EEG and fMRI data in humans", "type" : "article-journal" }, "uris" : [ "http://www.mendeley.com/documents/?uuid=bdfe43b4-09ca-3552-a423-2af6f162c9d9" ] }, { "id" : "ITEM-2", "itemData" : { "author" : [ { "dropping-particle" : "", "family" : "Debener", "given" : "S", "non-dropping-particle" : "", "parse-names" : false, "suffix" : "" }, { "dropping-particle" : "", "family" : "Ullsperger", "given" : "M", "non-dropping-particle" : "", "parse-names" : false, "suffix" : "" }, { "dropping-particle" : "", "family" : "Siegel", "given" : "M", "non-dropping-particle" : "", "parse-names" : false, "suffix" : "" }, { "dropping-particle" : "", "family" : "Engel", "given" : "AK", "non-dropping-particle" : "", "parse-names" : false, "suffix" : "" } ], "container-title" : "Trends in cognitive sciences", "id" : "ITEM-2", "issued" : { "date-parts" : [ [ "2006" ] ] }, "title" : "Single-trial EEG\u2013fMRI reveals the dynamics of cognitive function", "type" : "article-journal" }, "uris" : [ "http://www.mendeley.com/documents/?uuid=9d350915-121b-347c-b309-39b65e58d97d" ] }, { "id" : "ITEM-3", "itemData" : { "DOI" : "10.1016/j.neuroimage.2011.03.039", "ISBN" : "1053-8119", "ISSN" : "10538119", "PMID" : "21421060", "abstract" : "The stop-signal task is a prototypical experiment to study cognitive processes that mediate successful performance in a rapidly changing environment. By means of simultaneous recording and combined analysis of electroencephalography and functional magnetic resonance imaging on single trial level, we provide a comprehensive view on brain responses related to performance monitoring in this task. Three types of event-related EEG components were analyzed: a go-related N2/P3-complex devoid of motor-inhibition, the stop-related N2/P3-complex and the error-related negativity with its consecutive error positivity. Relevant functional networks were identified by crossmodal correlation analyses in a parallel independent component analysis framework. Go-related potentials were associated with a midcingulate network known to participate in the processing of conflicts, a left-dominant somatosensory-motor network, and deactivations in visual cortices. Stop-related brain responses in association with the N2/P3-complex were seen with networks known to support motor and cognitive inhibition, including parts of the basal ganglia, the anterior midcingulate cortex and pre-supplementary motor area as well as the anterior insula. Error-related brain responses showed a similar constellation with additional recruitment of the posterior insula and the inferior frontal cortex. Our data clearly indicate that the pre-supplementary motor area is involved in inhibitory mechanisms but not in the processing of conflicts per se. ?? 2011 Elsevier Inc.", "author" : [ { "dropping-particle" : "", "family" : "Huster", "given" : "R. J.", "non-dropping-particle" : "", "parse-names" : false, "suffix" : "" }, { "dropping-particle" : "", "family" : "Eichele", "given" : "T.", "non-dropping-particle" : "", "parse-names" : false, "suffix" : "" }, { "dropping-particle" : "", "family" : "Enriquez-Geppert", "given" : "S.", "non-dropping-particle" : "", "parse-names" : false, "suffix" : "" }, { "dropping-particle" : "", "family" : "Wollbrink", "given" : "A.", "non-dropping-particle" : "", "parse-names" : false, "suffix" : "" }, { "dropping-particle" : "", "family" : "Kugel", "given" : "H.", "non-dropping-particle" : "", "parse-names" : false, "suffix" : "" }, { "dropping-particle" : "", "family" : "Konrad", "given" : "C.", "non-dropping-particle" : "", "parse-names" : false, "suffix" : "" }, { "dropping-particle" : "", "family" : "Pantev", "given" : "C.", "non-dropping-particle" : "", "parse-names" : false, "suffix" : "" } ], "container-title" : "NeuroImage", "id" : "ITEM-3", "issue" : "3", "issued" : { "date-parts" : [ [ "2011", "6" ] ] }, "page" : "1588-1597", "title" : "Multimodal imaging of functional networks and event-related potentials in performance monitoring", "type" : "article-journal", "volume" : "56" }, "uris" : [ "http://www.mendeley.com/documents/?uuid=75186cec-e724-3924-a21a-f2690370cee9" ] } ], "mendeley" : { "formattedCitation" : "(S Debener et al., 2006; R. J. Huster et al., 2011; Murta, Hu, Tierney, Chaudhary, &amp; Walker, 2016)", "manualFormatting" : "(Debener et al., 2006; Huster et al., 2011; Murta, Hu, Tierney, Chaudhary, &amp; Walker, 2016)", "plainTextFormattedCitation" : "(S Debener et al., 2006; R. J. Huster et al., 2011; Murta, Hu, Tierney, Chaudhary, &amp; Walker, 2016)", "previouslyFormattedCitation" : "(S Debener et al., 2006; R. J. Huster et al., 2011; Murta, Hu, Tierney, Chaudhary, &amp; Walker, 2016)" }, "properties" : {  }, "schema" : "https://github.com/citation-style-language/schema/raw/master/csl-citation.json" }</w:instrText>
      </w:r>
      <w:r w:rsidR="007C5B36" w:rsidRPr="00F4550C">
        <w:rPr>
          <w:rFonts w:ascii="Times New Roman" w:hAnsi="Times New Roman" w:cs="Times New Roman"/>
          <w:sz w:val="24"/>
        </w:rPr>
        <w:fldChar w:fldCharType="separate"/>
      </w:r>
      <w:r w:rsidR="007C5B36" w:rsidRPr="00F4550C">
        <w:rPr>
          <w:rFonts w:ascii="Times New Roman" w:hAnsi="Times New Roman" w:cs="Times New Roman"/>
          <w:noProof/>
          <w:sz w:val="24"/>
        </w:rPr>
        <w:t>(Debener et al., 2006; Huster et al., 2011; Murta, Hu, Tierney, Chaudhary, &amp; Walker, 2016)</w:t>
      </w:r>
      <w:r w:rsidR="007C5B36" w:rsidRPr="00F4550C">
        <w:rPr>
          <w:rFonts w:ascii="Times New Roman" w:hAnsi="Times New Roman" w:cs="Times New Roman"/>
          <w:sz w:val="24"/>
        </w:rPr>
        <w:fldChar w:fldCharType="end"/>
      </w:r>
      <w:r w:rsidR="007C5B36" w:rsidRPr="00F4550C">
        <w:rPr>
          <w:rFonts w:ascii="Times New Roman" w:hAnsi="Times New Roman" w:cs="Times New Roman"/>
          <w:sz w:val="24"/>
        </w:rPr>
        <w:t xml:space="preserve">. </w:t>
      </w:r>
    </w:p>
    <w:p w14:paraId="3C812A5E" w14:textId="77777777" w:rsidR="00085DF5" w:rsidRPr="00F4550C" w:rsidRDefault="00085DF5" w:rsidP="00085DF5">
      <w:pPr>
        <w:spacing w:after="0" w:line="360" w:lineRule="auto"/>
        <w:ind w:firstLine="425"/>
        <w:jc w:val="both"/>
        <w:rPr>
          <w:rFonts w:ascii="Times New Roman" w:hAnsi="Times New Roman" w:cs="Times New Roman"/>
          <w:sz w:val="24"/>
        </w:rPr>
      </w:pPr>
    </w:p>
    <w:p w14:paraId="29577156" w14:textId="3954665A" w:rsidR="004B20E5" w:rsidRPr="00F4550C" w:rsidRDefault="006A1C63" w:rsidP="006D3AC3">
      <w:pPr>
        <w:pStyle w:val="Heading3"/>
        <w:ind w:left="425"/>
        <w:jc w:val="both"/>
        <w:rPr>
          <w:rFonts w:ascii="Times New Roman" w:hAnsi="Times New Roman" w:cs="Times New Roman"/>
          <w:color w:val="auto"/>
        </w:rPr>
      </w:pPr>
      <w:bookmarkStart w:id="37" w:name="_Toc508189746"/>
      <w:r w:rsidRPr="00F4550C">
        <w:rPr>
          <w:rFonts w:ascii="Times New Roman" w:hAnsi="Times New Roman" w:cs="Times New Roman"/>
          <w:color w:val="auto"/>
        </w:rPr>
        <w:t>1.3</w:t>
      </w:r>
      <w:r w:rsidR="00085DF5" w:rsidRPr="00F4550C">
        <w:rPr>
          <w:rFonts w:ascii="Times New Roman" w:hAnsi="Times New Roman" w:cs="Times New Roman"/>
          <w:color w:val="auto"/>
        </w:rPr>
        <w:t>.2</w:t>
      </w:r>
      <w:r w:rsidR="004B20E5" w:rsidRPr="00F4550C">
        <w:rPr>
          <w:rFonts w:ascii="Times New Roman" w:hAnsi="Times New Roman" w:cs="Times New Roman"/>
          <w:color w:val="auto"/>
        </w:rPr>
        <w:t xml:space="preserve"> </w:t>
      </w:r>
      <w:r w:rsidR="000755F6" w:rsidRPr="00F4550C">
        <w:rPr>
          <w:rFonts w:ascii="Times New Roman" w:hAnsi="Times New Roman" w:cs="Times New Roman"/>
          <w:color w:val="auto"/>
        </w:rPr>
        <w:t xml:space="preserve">Multiway </w:t>
      </w:r>
      <w:r w:rsidR="00881DC4" w:rsidRPr="00F4550C">
        <w:rPr>
          <w:rFonts w:ascii="Times New Roman" w:hAnsi="Times New Roman" w:cs="Times New Roman"/>
          <w:color w:val="auto"/>
        </w:rPr>
        <w:t>Partial Least Squares regression for EEG and fMRI</w:t>
      </w:r>
      <w:bookmarkEnd w:id="37"/>
    </w:p>
    <w:p w14:paraId="1AA3B57B" w14:textId="77777777" w:rsidR="004B20E5" w:rsidRPr="00F4550C" w:rsidRDefault="004B20E5" w:rsidP="00CF1C70">
      <w:pPr>
        <w:spacing w:after="0" w:line="360" w:lineRule="auto"/>
        <w:ind w:firstLine="425"/>
        <w:jc w:val="both"/>
        <w:rPr>
          <w:rFonts w:ascii="Times New Roman" w:hAnsi="Times New Roman" w:cs="Times New Roman"/>
          <w:sz w:val="24"/>
          <w:szCs w:val="24"/>
        </w:rPr>
      </w:pPr>
    </w:p>
    <w:p w14:paraId="4B0E6DE0" w14:textId="20DA2576" w:rsidR="00C37074" w:rsidRPr="00F4550C" w:rsidRDefault="001D65B9" w:rsidP="00C37074">
      <w:pPr>
        <w:spacing w:after="0" w:line="360" w:lineRule="auto"/>
        <w:ind w:firstLine="425"/>
        <w:jc w:val="both"/>
        <w:rPr>
          <w:rFonts w:ascii="Times New Roman" w:hAnsi="Times New Roman" w:cs="Times New Roman"/>
          <w:sz w:val="24"/>
          <w:szCs w:val="24"/>
        </w:rPr>
      </w:pPr>
      <w:r w:rsidRPr="00F4550C">
        <w:rPr>
          <w:rFonts w:ascii="Times New Roman" w:hAnsi="Times New Roman" w:cs="Times New Roman"/>
          <w:sz w:val="24"/>
          <w:szCs w:val="24"/>
        </w:rPr>
        <w:t>Multiway Partial Least Squares</w:t>
      </w:r>
      <w:r w:rsidR="00851E0F" w:rsidRPr="00F4550C">
        <w:rPr>
          <w:rFonts w:ascii="Times New Roman" w:hAnsi="Times New Roman" w:cs="Times New Roman"/>
          <w:sz w:val="24"/>
          <w:szCs w:val="24"/>
        </w:rPr>
        <w:t xml:space="preserve"> (N-</w:t>
      </w:r>
      <w:r w:rsidR="005865C8" w:rsidRPr="00F4550C">
        <w:rPr>
          <w:rFonts w:ascii="Times New Roman" w:hAnsi="Times New Roman" w:cs="Times New Roman"/>
          <w:sz w:val="24"/>
          <w:szCs w:val="24"/>
        </w:rPr>
        <w:t>PLS)</w:t>
      </w:r>
      <w:r w:rsidR="00C37074" w:rsidRPr="00F4550C">
        <w:rPr>
          <w:rFonts w:ascii="Times New Roman" w:hAnsi="Times New Roman" w:cs="Times New Roman"/>
          <w:sz w:val="24"/>
          <w:szCs w:val="24"/>
        </w:rPr>
        <w:t xml:space="preserve"> </w:t>
      </w:r>
      <w:r w:rsidR="00C37074" w:rsidRPr="00F4550C">
        <w:rPr>
          <w:rFonts w:ascii="Times New Roman" w:hAnsi="Times New Roman" w:cs="Times New Roman"/>
          <w:sz w:val="24"/>
          <w:szCs w:val="24"/>
        </w:rPr>
        <w:fldChar w:fldCharType="begin" w:fldLock="1"/>
      </w:r>
      <w:r w:rsidR="006C0AA4" w:rsidRPr="00F4550C">
        <w:rPr>
          <w:rFonts w:ascii="Times New Roman" w:hAnsi="Times New Roman" w:cs="Times New Roman"/>
          <w:sz w:val="24"/>
          <w:szCs w:val="24"/>
        </w:rPr>
        <w:instrText>ADDIN CSL_CITATION { "citationItems" : [ { "id" : "ITEM-1", "itemData" : { "DOI" : "10.1002/(SICI)1099-128X(199601)10:1&lt;47::AID-CEM400&gt;3.0.CO;2-C", "ISSN" : "0886-9383", "author" : [ { "dropping-particle" : "", "family" : "Bro", "given" : "Rasmus", "non-dropping-particle" : "", "parse-names" : false, "suffix" : "" } ], "container-title" : "Journal of Chemometrics", "id" : "ITEM-1", "issue" : "1", "issued" : { "date-parts" : [ [ "1996", "1", "1" ] ] }, "page" : "47-61", "publisher" : "John Wiley &amp; Sons, Ltd.", "title" : "Multiway calibration. Multilinear PLS", "type" : "article-journal", "volume" : "10" }, "uris" : [ "http://www.mendeley.com/documents/?uuid=5e8875e0-bdff-3807-950f-9c0268a83c3c" ] }, { "id" : "ITEM-2", "itemData" : { "abstract" : "Data may now be recorded concurrently from EEG and functional MRI, using the Simultaneous Imaging for Tomographic Electrophys-iology (SITE) method. As yet, there is no established means to integrate the analysis of the combined data set. Recognizing that the hemodynamically convolved time-varying EEG spectrum, S, is intrinsically multidimensional in space, frequency, and time motivated us to use multiway Partial Least-Squares (N-PLS) analysis to decompose EEG (independent variable) and fMRI (dependent variable) data uniquely as a sum of ''atoms''. Each EEG atom is the outer product of spatial, spectral, and temporal signatures and each fMRI atom the product of spatial and temporal signatures. The decomposition was constrained to maximize the covariance between corresponding temporal signatures of the EEG and fMRI. On all data sets, three components whose spectral peaks were in the theta, alpha, and gamma bands appeared; only the alpha atom had a significant temporal correlation with the fMRI signal. The spatial distribution of the alpha-band atom included parieto-occipital cortex, thalamus, and insula, and corresponded closely to that reported by Goldman et al. [NeuroReport 13(18) (2002) 2487] using a more conventional analysis. The source reconstruction from EEG spatial signature showed only the parieto-occipital sources. We interpret these results to indicate that some electrical sources may be intrinsically invisible to scalp EEG, yet may be revealed through conjoint analysis of EEG and fMRI data. These results may also expose brain regions that participate in the control of brain rhythms but may not themselves be generators. As of yet, no single neuroimaging method offers the optimal combination of spatial and temporal resolution; fusing fMRI and EEG meaningfully extends the spatio-temporal resolution and sensitivity of each method.", "author" : [ { "dropping-particle" : "", "family" : "Mazziotta", "given" : "John C", "non-dropping-particle" : "", "parse-names" : false, "suffix" : "" }, { "dropping-particle" : "", "family" : "Toga", "given" : "Arthur W", "non-dropping-particle" : "", "parse-names" : false, "suffix" : "" }, { "dropping-particle" : "", "family" : "Mart\u00ednez-Montes", "given" : "Eduardo", "non-dropping-particle" : "", "parse-names" : false, "suffix" : "" }, { "dropping-particle" : "", "family" : "Vald\u00e9s-Sosa", "given" : "Pedro A", "non-dropping-particle" : "", "parse-names" : false, "suffix" : "" }, { "dropping-particle" : "", "family" : "Miwakeichi", "given" : "Fumikazu", "non-dropping-particle" : "", "parse-names" : false, "suffix" : "" }, { "dropping-particle" : "", "family" : "Goldman", "given" : "Robin I", "non-dropping-particle" : "", "parse-names" : false, "suffix" : "" }, { "dropping-particle" : "", "family" : "Cohen", "given" : "Mark S", "non-dropping-particle" : "", "parse-names" : false, "suffix" : "" } ], "container-title" : "ISSN", "id" : "ITEM-2", "issue" : "3", "issued" : { "date-parts" : [ [ "2004" ] ] }, "page" : "1053-8119", "title" : "Concurrent EEG/fMRI analysis by multiway Partial Least Squares", "type" : "article-journal", "volume" : "22" }, "uris" : [ "http://www.mendeley.com/documents/?uuid=63aed632-c909-30e7-86b7-1cd962665610" ] }, { "id" : "ITEM-3", "itemData" : { "DOI" : "10.1006/nimg.1996.0016", "ISBN" : "1053-8119 (Print)", "ISSN" : "10538119", "PMID" : "9345485", "abstract" : "This paper introduces a new tool for functional neuroimage analysis: partial least squares (PLS). It is unique as a multivariate method in its choice of emphasis for analysis, that being the covariance between brain images and exogenous blocks representing either the experiment design or some behavioral measure. What emerges are spatial patterns of brain activity that represent the optimal association between the images and either of the blocks. This process differs substantially from other multivariate methods in that rather than attempting to predict the individual values of the image pixels, PLS attempts to explain the relation between image pixels and task or behavior. Data from a face encoding and recognition PET rCBF study are used to illustrate two types of PLS analysis: an activation analysis of task with images and a brain-behavior analysis. The commonalities across the two analyses are suggestive of a general face memory network differentially engaged during encoding and recognition. PLS thus serves as an important extension by extracting new information from imaging data that is not accessible through other currently used univariate and multivariate image analysis tools.", "author" : [ { "dropping-particle" : "", "family" : "McIntosh", "given" : "A. R.", "non-dropping-particle" : "", "parse-names" : false, "suffix" : "" }, { "dropping-particle" : "", "family" : "Bookstein", "given" : "F. L.", "non-dropping-particle" : "", "parse-names" : false, "suffix" : "" }, { "dropping-particle" : "V.", "family" : "Haxby", "given" : "J.", "non-dropping-particle" : "", "parse-names" : false, "suffix" : "" }, { "dropping-particle" : "", "family" : "Grady", "given" : "C. L.", "non-dropping-particle" : "", "parse-names" : false, "suffix" : "" } ], "container-title" : "NeuroImage", "id" : "ITEM-3", "issue" : "3 I", "issued" : { "date-parts" : [ [ "1996" ] ] }, "page" : "143-157", "title" : "Spatial pattern analysis of functional brain images using partial least squares", "type" : "article-journal", "volume" : "3" }, "uris" : [ "http://www.mendeley.com/documents/?uuid=64591f9b-9282-3ee2-a693-a7ea1a414ced" ] } ], "mendeley" : { "formattedCitation" : "(Bro, 1996; Mazziotta et al., 2004; A. R. McIntosh, Bookstein, Haxby, &amp; Grady, 1996)", "manualFormatting" : "(Bro, 1996; Mazziotta et al., 2004; McIntosh, Bookstein, Haxby, &amp; Grady, 1996)", "plainTextFormattedCitation" : "(Bro, 1996; Mazziotta et al., 2004; A. R. McIntosh, Bookstein, Haxby, &amp; Grady, 1996)", "previouslyFormattedCitation" : "(Bro, 1996; Mazziotta et al., 2004; A. R. McIntosh, Bookstein, Haxby, &amp; Grady, 1996)" }, "properties" : {  }, "schema" : "https://github.com/citation-style-language/schema/raw/master/csl-citation.json" }</w:instrText>
      </w:r>
      <w:r w:rsidR="00C37074" w:rsidRPr="00F4550C">
        <w:rPr>
          <w:rFonts w:ascii="Times New Roman" w:hAnsi="Times New Roman" w:cs="Times New Roman"/>
          <w:sz w:val="24"/>
          <w:szCs w:val="24"/>
        </w:rPr>
        <w:fldChar w:fldCharType="separate"/>
      </w:r>
      <w:r w:rsidR="00C37074" w:rsidRPr="00F4550C">
        <w:rPr>
          <w:rFonts w:ascii="Times New Roman" w:hAnsi="Times New Roman" w:cs="Times New Roman"/>
          <w:noProof/>
          <w:sz w:val="24"/>
          <w:szCs w:val="24"/>
        </w:rPr>
        <w:t>(Bro, 1996</w:t>
      </w:r>
      <w:r w:rsidR="006C0AA4" w:rsidRPr="00F4550C">
        <w:rPr>
          <w:rFonts w:ascii="Times New Roman" w:hAnsi="Times New Roman" w:cs="Times New Roman"/>
          <w:noProof/>
          <w:sz w:val="24"/>
          <w:szCs w:val="24"/>
        </w:rPr>
        <w:t xml:space="preserve">; Mazziotta et al., 2004; </w:t>
      </w:r>
      <w:r w:rsidR="00C37074" w:rsidRPr="00F4550C">
        <w:rPr>
          <w:rFonts w:ascii="Times New Roman" w:hAnsi="Times New Roman" w:cs="Times New Roman"/>
          <w:noProof/>
          <w:sz w:val="24"/>
          <w:szCs w:val="24"/>
        </w:rPr>
        <w:t>McIntosh, Bookstein, Haxby, &amp; Grady, 1996)</w:t>
      </w:r>
      <w:r w:rsidR="00C37074" w:rsidRPr="00F4550C">
        <w:rPr>
          <w:rFonts w:ascii="Times New Roman" w:hAnsi="Times New Roman" w:cs="Times New Roman"/>
          <w:sz w:val="24"/>
          <w:szCs w:val="24"/>
        </w:rPr>
        <w:fldChar w:fldCharType="end"/>
      </w:r>
      <w:r w:rsidRPr="00F4550C">
        <w:rPr>
          <w:rFonts w:ascii="Times New Roman" w:hAnsi="Times New Roman" w:cs="Times New Roman"/>
          <w:sz w:val="24"/>
          <w:szCs w:val="24"/>
        </w:rPr>
        <w:t xml:space="preserve">, </w:t>
      </w:r>
      <w:r w:rsidR="005865C8" w:rsidRPr="00F4550C">
        <w:rPr>
          <w:rFonts w:ascii="Times New Roman" w:hAnsi="Times New Roman" w:cs="Times New Roman"/>
          <w:sz w:val="24"/>
          <w:szCs w:val="24"/>
        </w:rPr>
        <w:t>like</w:t>
      </w:r>
      <w:r w:rsidRPr="00F4550C">
        <w:rPr>
          <w:rFonts w:ascii="Times New Roman" w:hAnsi="Times New Roman" w:cs="Times New Roman"/>
          <w:sz w:val="24"/>
          <w:szCs w:val="24"/>
        </w:rPr>
        <w:t xml:space="preserve"> </w:t>
      </w:r>
      <w:proofErr w:type="spellStart"/>
      <w:r w:rsidRPr="00F4550C">
        <w:rPr>
          <w:rFonts w:ascii="Times New Roman" w:hAnsi="Times New Roman" w:cs="Times New Roman"/>
          <w:sz w:val="24"/>
          <w:szCs w:val="24"/>
        </w:rPr>
        <w:t>jICA</w:t>
      </w:r>
      <w:proofErr w:type="spellEnd"/>
      <w:r w:rsidRPr="00F4550C">
        <w:rPr>
          <w:rFonts w:ascii="Times New Roman" w:hAnsi="Times New Roman" w:cs="Times New Roman"/>
          <w:sz w:val="24"/>
          <w:szCs w:val="24"/>
        </w:rPr>
        <w:t>, is a</w:t>
      </w:r>
      <w:r w:rsidR="00A070C1" w:rsidRPr="00F4550C">
        <w:rPr>
          <w:rFonts w:ascii="Times New Roman" w:hAnsi="Times New Roman" w:cs="Times New Roman"/>
          <w:sz w:val="24"/>
          <w:szCs w:val="24"/>
        </w:rPr>
        <w:t xml:space="preserve"> blind source separation</w:t>
      </w:r>
      <w:r w:rsidR="00394AFF" w:rsidRPr="00F4550C">
        <w:rPr>
          <w:rFonts w:ascii="Times New Roman" w:hAnsi="Times New Roman" w:cs="Times New Roman"/>
          <w:sz w:val="24"/>
          <w:szCs w:val="24"/>
        </w:rPr>
        <w:t xml:space="preserve"> </w:t>
      </w:r>
      <w:r w:rsidR="00A070C1" w:rsidRPr="00F4550C">
        <w:rPr>
          <w:rFonts w:ascii="Times New Roman" w:hAnsi="Times New Roman" w:cs="Times New Roman"/>
          <w:sz w:val="24"/>
          <w:szCs w:val="24"/>
        </w:rPr>
        <w:t xml:space="preserve">method </w:t>
      </w:r>
      <w:r w:rsidR="00096B03" w:rsidRPr="00F4550C">
        <w:rPr>
          <w:rFonts w:ascii="Times New Roman" w:hAnsi="Times New Roman" w:cs="Times New Roman"/>
          <w:sz w:val="24"/>
          <w:szCs w:val="24"/>
        </w:rPr>
        <w:t xml:space="preserve">that lends itself ideally to explaining </w:t>
      </w:r>
      <w:proofErr w:type="spellStart"/>
      <w:r w:rsidR="00096B03" w:rsidRPr="00F4550C">
        <w:rPr>
          <w:rFonts w:ascii="Times New Roman" w:hAnsi="Times New Roman" w:cs="Times New Roman"/>
          <w:sz w:val="24"/>
          <w:szCs w:val="24"/>
        </w:rPr>
        <w:t>spatio</w:t>
      </w:r>
      <w:proofErr w:type="spellEnd"/>
      <w:r w:rsidR="00096B03" w:rsidRPr="00F4550C">
        <w:rPr>
          <w:rFonts w:ascii="Times New Roman" w:hAnsi="Times New Roman" w:cs="Times New Roman"/>
          <w:sz w:val="24"/>
          <w:szCs w:val="24"/>
        </w:rPr>
        <w:t>-temporal</w:t>
      </w:r>
      <w:r w:rsidR="005C675E" w:rsidRPr="00F4550C">
        <w:rPr>
          <w:rFonts w:ascii="Times New Roman" w:hAnsi="Times New Roman" w:cs="Times New Roman"/>
          <w:sz w:val="24"/>
          <w:szCs w:val="24"/>
        </w:rPr>
        <w:t>, linear</w:t>
      </w:r>
      <w:r w:rsidR="00096B03" w:rsidRPr="00F4550C">
        <w:rPr>
          <w:rFonts w:ascii="Times New Roman" w:hAnsi="Times New Roman" w:cs="Times New Roman"/>
          <w:sz w:val="24"/>
          <w:szCs w:val="24"/>
        </w:rPr>
        <w:t xml:space="preserve"> relationships between data sets. Unlike ICA-based approaches</w:t>
      </w:r>
      <w:r w:rsidR="00851E0F" w:rsidRPr="00F4550C">
        <w:rPr>
          <w:rFonts w:ascii="Times New Roman" w:hAnsi="Times New Roman" w:cs="Times New Roman"/>
          <w:sz w:val="24"/>
          <w:szCs w:val="24"/>
        </w:rPr>
        <w:t xml:space="preserve"> </w:t>
      </w:r>
      <w:r w:rsidR="00096B03" w:rsidRPr="00F4550C">
        <w:rPr>
          <w:rFonts w:ascii="Times New Roman" w:hAnsi="Times New Roman" w:cs="Times New Roman"/>
          <w:sz w:val="24"/>
          <w:szCs w:val="24"/>
        </w:rPr>
        <w:t>or similar dimension reduction methods</w:t>
      </w:r>
      <w:r w:rsidR="00851E0F" w:rsidRPr="00F4550C">
        <w:rPr>
          <w:rFonts w:ascii="Times New Roman" w:hAnsi="Times New Roman" w:cs="Times New Roman"/>
          <w:sz w:val="24"/>
          <w:szCs w:val="24"/>
        </w:rPr>
        <w:t>,</w:t>
      </w:r>
      <w:r w:rsidR="00096B03" w:rsidRPr="00F4550C">
        <w:rPr>
          <w:rFonts w:ascii="Times New Roman" w:hAnsi="Times New Roman" w:cs="Times New Roman"/>
          <w:sz w:val="24"/>
          <w:szCs w:val="24"/>
        </w:rPr>
        <w:t xml:space="preserve"> like principal component analysis (PCA)</w:t>
      </w:r>
      <w:r w:rsidR="00851E0F" w:rsidRPr="00F4550C">
        <w:rPr>
          <w:rFonts w:ascii="Times New Roman" w:hAnsi="Times New Roman" w:cs="Times New Roman"/>
          <w:sz w:val="24"/>
        </w:rPr>
        <w:t xml:space="preserve">, in N-PLS </w:t>
      </w:r>
      <w:r w:rsidR="00851E0F" w:rsidRPr="00F4550C">
        <w:rPr>
          <w:rFonts w:ascii="Times New Roman" w:hAnsi="Times New Roman" w:cs="Times New Roman"/>
          <w:sz w:val="24"/>
          <w:szCs w:val="24"/>
        </w:rPr>
        <w:t>Singular Value Decomposition (SVD) is utilized</w:t>
      </w:r>
      <w:r w:rsidR="00A6504F" w:rsidRPr="00F4550C">
        <w:rPr>
          <w:rFonts w:ascii="Times New Roman" w:hAnsi="Times New Roman" w:cs="Times New Roman"/>
          <w:sz w:val="24"/>
          <w:szCs w:val="24"/>
        </w:rPr>
        <w:t xml:space="preserve"> </w:t>
      </w:r>
      <w:r w:rsidR="00A6504F" w:rsidRPr="00F4550C">
        <w:rPr>
          <w:rFonts w:ascii="Times New Roman" w:hAnsi="Times New Roman" w:cs="Times New Roman"/>
          <w:sz w:val="24"/>
          <w:szCs w:val="24"/>
        </w:rPr>
        <w:fldChar w:fldCharType="begin" w:fldLock="1"/>
      </w:r>
      <w:r w:rsidR="00A6504F" w:rsidRPr="00F4550C">
        <w:rPr>
          <w:rFonts w:ascii="Times New Roman" w:hAnsi="Times New Roman" w:cs="Times New Roman"/>
          <w:sz w:val="24"/>
          <w:szCs w:val="24"/>
        </w:rPr>
        <w:instrText>ADDIN CSL_CITATION { "citationItems" : [ { "id" : "ITEM-1", "itemData" : { "abstract" : "Simple structure and other common principles of factor rotation do not in general provide strong grounds for attributing explanatory significance to the factors which they select. In contrast, it is shown that an extension of Cattell's principle of rotation to Proportional Profiles (PP) offers a basis for determining explanatory factors for three-way or higher order multi-mode data. Conceptual models are developed for two basic patterns of multi-mode data variation, system- and object-variation, and PP analysis is found to apply in the system-variation case. Although PP was originally formulated as a principle of rotation to be used with classic two-way factor analysis, it is shown to embody a latent three-mode factor model, which is here made explicit and generalized frown two to N \"parallel occasions\". As originally formulated, PP rotation was restricted to orthogonal factors. The generalized PP model is demonstrated to give unique \"correct\" solutions with oblique, non-simple structure, and even non-linear factor structures. A series of tests, conducted with synthetic data of known factor composition, demonstrate the capabilities of linear and non-linear versions of the model, provide data on the minimal necessary conditions of uniqueness, and reveal the properties of the analysis procedures when these minimal conditions are not fulfilled. In addition, a mathematical proof is presented for the uniqueness of the solution given certain conditions on the data. Three-mode PP factor analysis is applied to a three-way set of real data consisting of the fundamental and first three formant frequencies of 11 persons saying 8 vowels. A unique solution is extracted, consisting of three factors which are highly meaningful and consistent with prior knowledge and theory concerning vowel quality. The relationships between the three-mode PP model and Tucker's multi-modal model, McDonald's non-linear model and Carroll and Chang's multi-dimensional scaling model are explored.", "author" : [ { "dropping-particle" : "", "family" : "Harshman", "given" : "Richard a", "non-dropping-particle" : "", "parse-names" : false, "suffix" : "" } ], "container-title" : "UCLA Working Papers in Phonetics", "id" : "ITEM-1", "issue" : "10", "issued" : { "date-parts" : [ [ "1970" ] ] }, "page" : "1- 84", "title" : "Foundations of the PARAFAC procedure: Models and conditions for an \u201cexplanatory\u201d multimodal factor analysis", "type" : "article-journal", "volume" : "16" }, "uris" : [ "http://www.mendeley.com/documents/?uuid=63a646dd-2a17-33db-9d7f-477bb92d6000" ] } ], "mendeley" : { "formattedCitation" : "(Harshman, 1970)", "manualFormatting" : "(e.g., Harshman, 1970)", "plainTextFormattedCitation" : "(Harshman, 1970)", "previouslyFormattedCitation" : "(Harshman, 1970)" }, "properties" : {  }, "schema" : "https://github.com/citation-style-language/schema/raw/master/csl-citation.json" }</w:instrText>
      </w:r>
      <w:r w:rsidR="00A6504F" w:rsidRPr="00F4550C">
        <w:rPr>
          <w:rFonts w:ascii="Times New Roman" w:hAnsi="Times New Roman" w:cs="Times New Roman"/>
          <w:sz w:val="24"/>
          <w:szCs w:val="24"/>
        </w:rPr>
        <w:fldChar w:fldCharType="separate"/>
      </w:r>
      <w:r w:rsidR="00A6504F" w:rsidRPr="00F4550C">
        <w:rPr>
          <w:rFonts w:ascii="Times New Roman" w:hAnsi="Times New Roman" w:cs="Times New Roman"/>
          <w:noProof/>
          <w:sz w:val="24"/>
          <w:szCs w:val="24"/>
        </w:rPr>
        <w:t>(e.g., Harshman, 1970)</w:t>
      </w:r>
      <w:r w:rsidR="00A6504F" w:rsidRPr="00F4550C">
        <w:rPr>
          <w:rFonts w:ascii="Times New Roman" w:hAnsi="Times New Roman" w:cs="Times New Roman"/>
          <w:sz w:val="24"/>
          <w:szCs w:val="24"/>
        </w:rPr>
        <w:fldChar w:fldCharType="end"/>
      </w:r>
      <w:r w:rsidR="00851E0F" w:rsidRPr="00F4550C">
        <w:rPr>
          <w:rFonts w:ascii="Times New Roman" w:hAnsi="Times New Roman" w:cs="Times New Roman"/>
          <w:sz w:val="24"/>
          <w:szCs w:val="24"/>
        </w:rPr>
        <w:t>. SVD has been established as a handy tool for creating a decomposition</w:t>
      </w:r>
      <w:r w:rsidR="00E9116D" w:rsidRPr="00F4550C">
        <w:rPr>
          <w:rFonts w:ascii="Times New Roman" w:hAnsi="Times New Roman" w:cs="Times New Roman"/>
          <w:sz w:val="24"/>
          <w:szCs w:val="24"/>
        </w:rPr>
        <w:t xml:space="preserve"> of a matrix</w:t>
      </w:r>
      <w:r w:rsidR="00851E0F" w:rsidRPr="00F4550C">
        <w:rPr>
          <w:rFonts w:ascii="Times New Roman" w:hAnsi="Times New Roman" w:cs="Times New Roman"/>
          <w:sz w:val="24"/>
          <w:szCs w:val="24"/>
        </w:rPr>
        <w:t xml:space="preserve"> without </w:t>
      </w:r>
      <w:r w:rsidR="00851E0F" w:rsidRPr="00F4550C">
        <w:rPr>
          <w:rFonts w:ascii="Times New Roman" w:hAnsi="Times New Roman" w:cs="Times New Roman"/>
          <w:sz w:val="24"/>
          <w:szCs w:val="24"/>
        </w:rPr>
        <w:lastRenderedPageBreak/>
        <w:t>forcing</w:t>
      </w:r>
      <w:r w:rsidR="00851E0F" w:rsidRPr="00F4550C">
        <w:rPr>
          <w:rFonts w:ascii="Times New Roman" w:hAnsi="Times New Roman" w:cs="Times New Roman"/>
          <w:sz w:val="24"/>
        </w:rPr>
        <w:t xml:space="preserve"> </w:t>
      </w:r>
      <w:r w:rsidR="00851E0F" w:rsidRPr="00F4550C">
        <w:rPr>
          <w:rFonts w:ascii="Times New Roman" w:hAnsi="Times New Roman" w:cs="Times New Roman"/>
          <w:sz w:val="24"/>
          <w:szCs w:val="24"/>
        </w:rPr>
        <w:t>independence constraints to the components as in ICA.</w:t>
      </w:r>
      <w:r w:rsidR="00BA501E" w:rsidRPr="00F4550C">
        <w:rPr>
          <w:rFonts w:ascii="Times New Roman" w:hAnsi="Times New Roman" w:cs="Times New Roman"/>
          <w:sz w:val="24"/>
          <w:szCs w:val="24"/>
        </w:rPr>
        <w:t xml:space="preserve"> Therefore, there are</w:t>
      </w:r>
      <w:r w:rsidR="00851E0F" w:rsidRPr="00F4550C">
        <w:rPr>
          <w:rFonts w:ascii="Times New Roman" w:hAnsi="Times New Roman" w:cs="Times New Roman"/>
          <w:sz w:val="24"/>
          <w:szCs w:val="24"/>
        </w:rPr>
        <w:t xml:space="preserve"> less a priori restrictions </w:t>
      </w:r>
      <w:r w:rsidR="00C37074" w:rsidRPr="00F4550C">
        <w:rPr>
          <w:rFonts w:ascii="Times New Roman" w:hAnsi="Times New Roman" w:cs="Times New Roman"/>
          <w:sz w:val="24"/>
          <w:szCs w:val="24"/>
        </w:rPr>
        <w:t>on</w:t>
      </w:r>
      <w:r w:rsidR="00851E0F" w:rsidRPr="00F4550C">
        <w:rPr>
          <w:rFonts w:ascii="Times New Roman" w:hAnsi="Times New Roman" w:cs="Times New Roman"/>
          <w:sz w:val="24"/>
          <w:szCs w:val="24"/>
        </w:rPr>
        <w:t xml:space="preserve"> data</w:t>
      </w:r>
      <w:r w:rsidR="00C37074" w:rsidRPr="00F4550C">
        <w:rPr>
          <w:rFonts w:ascii="Times New Roman" w:hAnsi="Times New Roman" w:cs="Times New Roman"/>
          <w:sz w:val="24"/>
          <w:szCs w:val="24"/>
        </w:rPr>
        <w:t xml:space="preserve"> decomposition</w:t>
      </w:r>
      <w:r w:rsidR="00851E0F" w:rsidRPr="00F4550C">
        <w:rPr>
          <w:rFonts w:ascii="Times New Roman" w:hAnsi="Times New Roman" w:cs="Times New Roman"/>
          <w:sz w:val="24"/>
          <w:szCs w:val="24"/>
        </w:rPr>
        <w:t xml:space="preserve">. </w:t>
      </w:r>
    </w:p>
    <w:p w14:paraId="20069B40" w14:textId="1090DF7B" w:rsidR="001E3C9E" w:rsidRPr="00F4550C" w:rsidRDefault="00C37074" w:rsidP="00CB4903">
      <w:pPr>
        <w:spacing w:after="0" w:line="360" w:lineRule="auto"/>
        <w:ind w:firstLine="425"/>
        <w:jc w:val="both"/>
        <w:rPr>
          <w:rFonts w:ascii="Times New Roman" w:hAnsi="Times New Roman" w:cs="Times New Roman"/>
          <w:noProof/>
          <w:sz w:val="24"/>
          <w:szCs w:val="24"/>
        </w:rPr>
      </w:pPr>
      <w:r w:rsidRPr="00F4550C">
        <w:rPr>
          <w:rFonts w:ascii="Times New Roman" w:hAnsi="Times New Roman" w:cs="Times New Roman"/>
          <w:sz w:val="24"/>
          <w:szCs w:val="24"/>
        </w:rPr>
        <w:t>When</w:t>
      </w:r>
      <w:r w:rsidR="00851E0F" w:rsidRPr="00F4550C">
        <w:rPr>
          <w:rFonts w:ascii="Times New Roman" w:hAnsi="Times New Roman" w:cs="Times New Roman"/>
          <w:sz w:val="24"/>
          <w:szCs w:val="24"/>
        </w:rPr>
        <w:t xml:space="preserve"> extracting features from multiple sets, N-PLS identifies</w:t>
      </w:r>
      <w:r w:rsidRPr="00F4550C">
        <w:rPr>
          <w:rFonts w:ascii="Times New Roman" w:hAnsi="Times New Roman" w:cs="Times New Roman"/>
          <w:sz w:val="24"/>
          <w:szCs w:val="24"/>
        </w:rPr>
        <w:t xml:space="preserve"> those</w:t>
      </w:r>
      <w:r w:rsidR="005C675E" w:rsidRPr="00F4550C">
        <w:rPr>
          <w:rFonts w:ascii="Times New Roman" w:hAnsi="Times New Roman" w:cs="Times New Roman"/>
          <w:sz w:val="24"/>
          <w:szCs w:val="24"/>
        </w:rPr>
        <w:t xml:space="preserve"> signal components from</w:t>
      </w:r>
      <w:r w:rsidRPr="00F4550C">
        <w:rPr>
          <w:rFonts w:ascii="Times New Roman" w:hAnsi="Times New Roman" w:cs="Times New Roman"/>
          <w:sz w:val="24"/>
          <w:szCs w:val="24"/>
        </w:rPr>
        <w:t xml:space="preserve"> </w:t>
      </w:r>
      <w:r w:rsidR="00851E0F" w:rsidRPr="00F4550C">
        <w:rPr>
          <w:rFonts w:ascii="Times New Roman" w:hAnsi="Times New Roman" w:cs="Times New Roman"/>
          <w:sz w:val="24"/>
          <w:szCs w:val="24"/>
        </w:rPr>
        <w:t>EEG</w:t>
      </w:r>
      <w:r w:rsidR="001E3C9E" w:rsidRPr="00F4550C">
        <w:rPr>
          <w:rFonts w:ascii="Times New Roman" w:hAnsi="Times New Roman" w:cs="Times New Roman"/>
          <w:sz w:val="24"/>
          <w:szCs w:val="24"/>
        </w:rPr>
        <w:t xml:space="preserve"> </w:t>
      </w:r>
      <w:r w:rsidRPr="00F4550C">
        <w:rPr>
          <w:rFonts w:ascii="Times New Roman" w:hAnsi="Times New Roman" w:cs="Times New Roman"/>
          <w:sz w:val="24"/>
          <w:szCs w:val="24"/>
        </w:rPr>
        <w:t>data with</w:t>
      </w:r>
      <w:r w:rsidR="001E3C9E" w:rsidRPr="00F4550C">
        <w:rPr>
          <w:rFonts w:ascii="Times New Roman" w:hAnsi="Times New Roman" w:cs="Times New Roman"/>
          <w:sz w:val="24"/>
          <w:szCs w:val="24"/>
        </w:rPr>
        <w:t xml:space="preserve"> maximal temporal covariance with certain BOLD profiles. </w:t>
      </w:r>
      <w:r w:rsidRPr="00F4550C">
        <w:rPr>
          <w:rFonts w:ascii="Times New Roman" w:hAnsi="Times New Roman" w:cs="Times New Roman"/>
          <w:sz w:val="24"/>
          <w:szCs w:val="24"/>
        </w:rPr>
        <w:t>Therein</w:t>
      </w:r>
      <w:r w:rsidR="001E3C9E" w:rsidRPr="00F4550C">
        <w:rPr>
          <w:rFonts w:ascii="Times New Roman" w:hAnsi="Times New Roman" w:cs="Times New Roman"/>
          <w:sz w:val="24"/>
          <w:szCs w:val="24"/>
        </w:rPr>
        <w:t xml:space="preserve">, the fMRI data </w:t>
      </w:r>
      <w:r w:rsidRPr="00F4550C">
        <w:rPr>
          <w:rFonts w:ascii="Times New Roman" w:hAnsi="Times New Roman" w:cs="Times New Roman"/>
          <w:sz w:val="24"/>
          <w:szCs w:val="24"/>
        </w:rPr>
        <w:t>is conceptualized as a matrix of voxels by time</w:t>
      </w:r>
      <w:r w:rsidR="001E3C9E" w:rsidRPr="00F4550C">
        <w:rPr>
          <w:rFonts w:ascii="Times New Roman" w:hAnsi="Times New Roman" w:cs="Times New Roman"/>
          <w:sz w:val="24"/>
          <w:szCs w:val="24"/>
        </w:rPr>
        <w:t xml:space="preserve">. </w:t>
      </w:r>
      <w:r w:rsidRPr="00F4550C">
        <w:rPr>
          <w:rFonts w:ascii="Times New Roman" w:hAnsi="Times New Roman" w:cs="Times New Roman"/>
          <w:sz w:val="24"/>
          <w:szCs w:val="24"/>
        </w:rPr>
        <w:t>From this matrix</w:t>
      </w:r>
      <w:r w:rsidR="006C0AA4" w:rsidRPr="00F4550C">
        <w:rPr>
          <w:rFonts w:ascii="Times New Roman" w:hAnsi="Times New Roman" w:cs="Times New Roman"/>
          <w:sz w:val="24"/>
          <w:szCs w:val="24"/>
        </w:rPr>
        <w:t>, the</w:t>
      </w:r>
      <w:r w:rsidRPr="00F4550C">
        <w:rPr>
          <w:rFonts w:ascii="Times New Roman" w:hAnsi="Times New Roman" w:cs="Times New Roman"/>
          <w:sz w:val="24"/>
          <w:szCs w:val="24"/>
        </w:rPr>
        <w:t xml:space="preserve"> </w:t>
      </w:r>
      <w:r w:rsidR="001E3C9E" w:rsidRPr="00F4550C">
        <w:rPr>
          <w:rFonts w:ascii="Times New Roman" w:hAnsi="Times New Roman" w:cs="Times New Roman"/>
          <w:sz w:val="24"/>
          <w:szCs w:val="24"/>
        </w:rPr>
        <w:t xml:space="preserve">linear </w:t>
      </w:r>
      <w:r w:rsidR="006C0AA4" w:rsidRPr="00F4550C">
        <w:rPr>
          <w:rFonts w:ascii="Times New Roman" w:hAnsi="Times New Roman" w:cs="Times New Roman"/>
          <w:sz w:val="24"/>
          <w:szCs w:val="24"/>
        </w:rPr>
        <w:t>voxel combinations</w:t>
      </w:r>
      <w:r w:rsidR="001E3C9E" w:rsidRPr="00F4550C">
        <w:rPr>
          <w:rFonts w:ascii="Times New Roman" w:hAnsi="Times New Roman" w:cs="Times New Roman"/>
          <w:sz w:val="24"/>
          <w:szCs w:val="24"/>
        </w:rPr>
        <w:t xml:space="preserve"> </w:t>
      </w:r>
      <w:r w:rsidR="006C0AA4" w:rsidRPr="00F4550C">
        <w:rPr>
          <w:rFonts w:ascii="Times New Roman" w:hAnsi="Times New Roman" w:cs="Times New Roman"/>
          <w:sz w:val="24"/>
          <w:szCs w:val="24"/>
        </w:rPr>
        <w:t>displaying</w:t>
      </w:r>
      <w:r w:rsidR="001E3C9E" w:rsidRPr="00F4550C">
        <w:rPr>
          <w:rFonts w:ascii="Times New Roman" w:hAnsi="Times New Roman" w:cs="Times New Roman"/>
          <w:sz w:val="24"/>
          <w:szCs w:val="24"/>
        </w:rPr>
        <w:t xml:space="preserve"> maximal temporal covariance with </w:t>
      </w:r>
      <w:r w:rsidR="006C0AA4" w:rsidRPr="00F4550C">
        <w:rPr>
          <w:rFonts w:ascii="Times New Roman" w:hAnsi="Times New Roman" w:cs="Times New Roman"/>
          <w:sz w:val="24"/>
          <w:szCs w:val="24"/>
        </w:rPr>
        <w:t xml:space="preserve">components extracted from </w:t>
      </w:r>
      <w:r w:rsidR="001E3C9E" w:rsidRPr="00F4550C">
        <w:rPr>
          <w:rFonts w:ascii="Times New Roman" w:hAnsi="Times New Roman" w:cs="Times New Roman"/>
          <w:sz w:val="24"/>
          <w:szCs w:val="24"/>
        </w:rPr>
        <w:t>a second matrix</w:t>
      </w:r>
      <w:r w:rsidRPr="00F4550C">
        <w:rPr>
          <w:rFonts w:ascii="Times New Roman" w:hAnsi="Times New Roman" w:cs="Times New Roman"/>
          <w:sz w:val="24"/>
          <w:szCs w:val="24"/>
        </w:rPr>
        <w:t xml:space="preserve"> (i.e., electrodes by time)</w:t>
      </w:r>
      <w:r w:rsidR="001E3C9E" w:rsidRPr="00F4550C">
        <w:rPr>
          <w:rFonts w:ascii="Times New Roman" w:hAnsi="Times New Roman" w:cs="Times New Roman"/>
          <w:sz w:val="24"/>
          <w:szCs w:val="24"/>
        </w:rPr>
        <w:t xml:space="preserve"> </w:t>
      </w:r>
      <w:r w:rsidR="006C0AA4" w:rsidRPr="00F4550C">
        <w:rPr>
          <w:rFonts w:ascii="Times New Roman" w:hAnsi="Times New Roman" w:cs="Times New Roman"/>
          <w:sz w:val="24"/>
          <w:szCs w:val="24"/>
        </w:rPr>
        <w:t>are chosen</w:t>
      </w:r>
      <w:r w:rsidR="001E3C9E" w:rsidRPr="00F4550C">
        <w:rPr>
          <w:rFonts w:ascii="Times New Roman" w:hAnsi="Times New Roman" w:cs="Times New Roman"/>
          <w:sz w:val="24"/>
          <w:szCs w:val="24"/>
        </w:rPr>
        <w:t>.</w:t>
      </w:r>
      <w:r w:rsidR="006C0AA4" w:rsidRPr="00F4550C">
        <w:rPr>
          <w:rFonts w:ascii="Times New Roman" w:hAnsi="Times New Roman" w:cs="Times New Roman"/>
          <w:sz w:val="24"/>
          <w:szCs w:val="24"/>
        </w:rPr>
        <w:t xml:space="preserve"> Next, a final covariance matrix of the relations between the original matrices of independent variable is build and decomposed with SVD </w:t>
      </w:r>
      <w:r w:rsidR="006C0AA4" w:rsidRPr="00F4550C">
        <w:rPr>
          <w:rFonts w:ascii="Times New Roman" w:hAnsi="Times New Roman" w:cs="Times New Roman"/>
          <w:sz w:val="24"/>
          <w:szCs w:val="24"/>
        </w:rPr>
        <w:fldChar w:fldCharType="begin" w:fldLock="1"/>
      </w:r>
      <w:r w:rsidR="006C0AA4" w:rsidRPr="00F4550C">
        <w:rPr>
          <w:rFonts w:ascii="Times New Roman" w:hAnsi="Times New Roman" w:cs="Times New Roman"/>
          <w:sz w:val="24"/>
          <w:szCs w:val="24"/>
        </w:rPr>
        <w:instrText>ADDIN CSL_CITATION { "citationItems" : [ { "id" : "ITEM-1", "itemData" : { "DOI" : "10.1006/nimg.1996.0016", "ISBN" : "1053-8119 (Print)", "ISSN" : "10538119", "PMID" : "9345485", "abstract" : "This paper introduces a new tool for functional neuroimage analysis: partial least squares (PLS). It is unique as a multivariate method in its choice of emphasis for analysis, that being the covariance between brain images and exogenous blocks representing either the experiment design or some behavioral measure. What emerges are spatial patterns of brain activity that represent the optimal association between the images and either of the blocks. This process differs substantially from other multivariate methods in that rather than attempting to predict the individual values of the image pixels, PLS attempts to explain the relation between image pixels and task or behavior. Data from a face encoding and recognition PET rCBF study are used to illustrate two types of PLS analysis: an activation analysis of task with images and a brain-behavior analysis. The commonalities across the two analyses are suggestive of a general face memory network differentially engaged during encoding and recognition. PLS thus serves as an important extension by extracting new information from imaging data that is not accessible through other currently used univariate and multivariate image analysis tools.", "author" : [ { "dropping-particle" : "", "family" : "McIntosh", "given" : "A. R.", "non-dropping-particle" : "", "parse-names" : false, "suffix" : "" }, { "dropping-particle" : "", "family" : "Bookstein", "given" : "F. L.", "non-dropping-particle" : "", "parse-names" : false, "suffix" : "" }, { "dropping-particle" : "V.", "family" : "Haxby", "given" : "J.", "non-dropping-particle" : "", "parse-names" : false, "suffix" : "" }, { "dropping-particle" : "", "family" : "Grady", "given" : "C. L.", "non-dropping-particle" : "", "parse-names" : false, "suffix" : "" } ], "container-title" : "NeuroImage", "id" : "ITEM-1", "issue" : "3 I", "issued" : { "date-parts" : [ [ "1996" ] ] }, "page" : "143-157", "title" : "Spatial pattern analysis of functional brain images using partial least squares", "type" : "article-journal", "volume" : "3" }, "uris" : [ "http://www.mendeley.com/documents/?uuid=64591f9b-9282-3ee2-a693-a7ea1a414ced" ] } ], "mendeley" : { "formattedCitation" : "(A. R. McIntosh et al., 1996)", "manualFormatting" : "(McIntosh et al., 1996)", "plainTextFormattedCitation" : "(A. R. McIntosh et al., 1996)", "previouslyFormattedCitation" : "(A. R. McIntosh et al., 1996)" }, "properties" : {  }, "schema" : "https://github.com/citation-style-language/schema/raw/master/csl-citation.json" }</w:instrText>
      </w:r>
      <w:r w:rsidR="006C0AA4" w:rsidRPr="00F4550C">
        <w:rPr>
          <w:rFonts w:ascii="Times New Roman" w:hAnsi="Times New Roman" w:cs="Times New Roman"/>
          <w:sz w:val="24"/>
          <w:szCs w:val="24"/>
        </w:rPr>
        <w:fldChar w:fldCharType="separate"/>
      </w:r>
      <w:r w:rsidR="006C0AA4" w:rsidRPr="00F4550C">
        <w:rPr>
          <w:rFonts w:ascii="Times New Roman" w:hAnsi="Times New Roman" w:cs="Times New Roman"/>
          <w:noProof/>
          <w:sz w:val="24"/>
          <w:szCs w:val="24"/>
        </w:rPr>
        <w:t>(McIntosh et al., 1996)</w:t>
      </w:r>
      <w:r w:rsidR="006C0AA4" w:rsidRPr="00F4550C">
        <w:rPr>
          <w:rFonts w:ascii="Times New Roman" w:hAnsi="Times New Roman" w:cs="Times New Roman"/>
          <w:sz w:val="24"/>
          <w:szCs w:val="24"/>
        </w:rPr>
        <w:fldChar w:fldCharType="end"/>
      </w:r>
      <w:r w:rsidR="006C0AA4" w:rsidRPr="00F4550C">
        <w:rPr>
          <w:rFonts w:ascii="Times New Roman" w:hAnsi="Times New Roman" w:cs="Times New Roman"/>
          <w:sz w:val="24"/>
          <w:szCs w:val="24"/>
        </w:rPr>
        <w:t>.</w:t>
      </w:r>
      <w:r w:rsidR="007847F2" w:rsidRPr="00F4550C">
        <w:rPr>
          <w:rFonts w:ascii="Times New Roman" w:hAnsi="Times New Roman" w:cs="Times New Roman"/>
          <w:sz w:val="24"/>
          <w:szCs w:val="24"/>
        </w:rPr>
        <w:t xml:space="preserve"> To account for the multi-dimensionality problem of combined data and for the abundance of variables in the fMRI, EEG data is reduced to a sum of so-called atoms each with specific spatial, temporal, and spectral factors. At the same time, fMRI voxel activations is decomposed to the same amount of atoms with a spatial and temporal dimension, so that each atom will have maximal covariance with its counterpart in the EEG</w:t>
      </w:r>
      <w:r w:rsidR="006C0AA4" w:rsidRPr="00F4550C">
        <w:rPr>
          <w:rFonts w:ascii="Times New Roman" w:hAnsi="Times New Roman" w:cs="Times New Roman"/>
          <w:sz w:val="24"/>
          <w:szCs w:val="24"/>
        </w:rPr>
        <w:t xml:space="preserve"> </w:t>
      </w:r>
      <w:r w:rsidR="006C0AA4" w:rsidRPr="00F4550C">
        <w:rPr>
          <w:rFonts w:ascii="Times New Roman" w:hAnsi="Times New Roman" w:cs="Times New Roman"/>
          <w:sz w:val="24"/>
          <w:szCs w:val="24"/>
        </w:rPr>
        <w:fldChar w:fldCharType="begin" w:fldLock="1"/>
      </w:r>
      <w:r w:rsidR="00CB4903" w:rsidRPr="00F4550C">
        <w:rPr>
          <w:rFonts w:ascii="Times New Roman" w:hAnsi="Times New Roman" w:cs="Times New Roman"/>
          <w:sz w:val="24"/>
          <w:szCs w:val="24"/>
        </w:rPr>
        <w:instrText>ADDIN CSL_CITATION { "citationItems" : [ { "id" : "ITEM-1", "itemData" : { "abstract" : "Data may now be recorded concurrently from EEG and functional MRI, using the Simultaneous Imaging for Tomographic Electrophys-iology (SITE) method. As yet, there is no established means to integrate the analysis of the combined data set. Recognizing that the hemodynamically convolved time-varying EEG spectrum, S, is intrinsically multidimensional in space, frequency, and time motivated us to use multiway Partial Least-Squares (N-PLS) analysis to decompose EEG (independent variable) and fMRI (dependent variable) data uniquely as a sum of ''atoms''. Each EEG atom is the outer product of spatial, spectral, and temporal signatures and each fMRI atom the product of spatial and temporal signatures. The decomposition was constrained to maximize the covariance between corresponding temporal signatures of the EEG and fMRI. On all data sets, three components whose spectral peaks were in the theta, alpha, and gamma bands appeared; only the alpha atom had a significant temporal correlation with the fMRI signal. The spatial distribution of the alpha-band atom included parieto-occipital cortex, thalamus, and insula, and corresponded closely to that reported by Goldman et al. [NeuroReport 13(18) (2002) 2487] using a more conventional analysis. The source reconstruction from EEG spatial signature showed only the parieto-occipital sources. We interpret these results to indicate that some electrical sources may be intrinsically invisible to scalp EEG, yet may be revealed through conjoint analysis of EEG and fMRI data. These results may also expose brain regions that participate in the control of brain rhythms but may not themselves be generators. As of yet, no single neuroimaging method offers the optimal combination of spatial and temporal resolution; fusing fMRI and EEG meaningfully extends the spatio-temporal resolution and sensitivity of each method.", "author" : [ { "dropping-particle" : "", "family" : "Mazziotta", "given" : "John C", "non-dropping-particle" : "", "parse-names" : false, "suffix" : "" }, { "dropping-particle" : "", "family" : "Toga", "given" : "Arthur W", "non-dropping-particle" : "", "parse-names" : false, "suffix" : "" }, { "dropping-particle" : "", "family" : "Mart\u00ednez-Montes", "given" : "Eduardo", "non-dropping-particle" : "", "parse-names" : false, "suffix" : "" }, { "dropping-particle" : "", "family" : "Vald\u00e9s-Sosa", "given" : "Pedro A", "non-dropping-particle" : "", "parse-names" : false, "suffix" : "" }, { "dropping-particle" : "", "family" : "Miwakeichi", "given" : "Fumikazu", "non-dropping-particle" : "", "parse-names" : false, "suffix" : "" }, { "dropping-particle" : "", "family" : "Goldman", "given" : "Robin I", "non-dropping-particle" : "", "parse-names" : false, "suffix" : "" }, { "dropping-particle" : "", "family" : "Cohen", "given" : "Mark S", "non-dropping-particle" : "", "parse-names" : false, "suffix" : "" } ], "container-title" : "ISSN", "id" : "ITEM-1", "issue" : "3", "issued" : { "date-parts" : [ [ "2004" ] ] }, "page" : "1053-8119", "title" : "Concurrent EEG/fMRI analysis by multiway Partial Least Squares", "type" : "article-journal", "volume" : "22" }, "uris" : [ "http://www.mendeley.com/documents/?uuid=63aed632-c909-30e7-86b7-1cd962665610" ] }, { "id" : "ITEM-2", "itemData" : { "DOI" : "10.1146/annurev-psych-113011-143804", "ISSN" : "0066-4308", "abstract" : "As the focus of neuroscience shifts from studying individual brain regions to entire networks of regions, methods for statistical inference have also become geared toward network analysis. The purpose of the present review is to survey the multivariate statistical techniques that have been used to study neural interactions. We have selected the most common techniques and developed a taxonomy that instructively reflects their assumptions and practical use. For each family of analyses, we describe their application and the types of experimental questions they can address, as well as how they relate to other analyses both conceptually and mathematically. We intend to show that despite their diversity, all of these techniques offer complementary information about the functional architecture of the brain.", "author" : [ { "dropping-particle" : "", "family" : "McIntosh", "given" : "Anthony R.", "non-dropping-particle" : "", "parse-names" : false, "suffix" : "" }, { "dropping-particle" : "", "family" : "Mi\u0161i\u0107", "given" : "Bratislav", "non-dropping-particle" : "", "parse-names" : false, "suffix" : "" } ], "container-title" : "Annual Review of Psychology", "id" : "ITEM-2", "issue" : "1", "issued" : { "date-parts" : [ [ "2013", "1", "3" ] ] }, "page" : "499-525", "publisher" : " Annual Reviews ", "title" : "Multivariate Statistical Analyses for Neuroimaging Data", "type" : "article-journal", "volume" : "64" }, "uris" : [ "http://www.mendeley.com/documents/?uuid=8a619fa4-9bb2-35a4-acb3-52c6168b6600" ] } ], "mendeley" : { "formattedCitation" : "(Mazziotta et al., 2004; Anthony R. McIntosh &amp; Mi\u0161i\u0107, 2013)", "manualFormatting" : "(Mazziotta et al., 2004; McIntosh &amp; Mi\u0161i\u0107, 2013)", "plainTextFormattedCitation" : "(Mazziotta et al., 2004; Anthony R. McIntosh &amp; Mi\u0161i\u0107, 2013)", "previouslyFormattedCitation" : "(Mazziotta et al., 2004; Anthony R. McIntosh &amp; Mi\u0161i\u0107, 2013)" }, "properties" : {  }, "schema" : "https://github.com/citation-style-language/schema/raw/master/csl-citation.json" }</w:instrText>
      </w:r>
      <w:r w:rsidR="006C0AA4" w:rsidRPr="00F4550C">
        <w:rPr>
          <w:rFonts w:ascii="Times New Roman" w:hAnsi="Times New Roman" w:cs="Times New Roman"/>
          <w:sz w:val="24"/>
          <w:szCs w:val="24"/>
        </w:rPr>
        <w:fldChar w:fldCharType="separate"/>
      </w:r>
      <w:r w:rsidR="006C0AA4" w:rsidRPr="00F4550C">
        <w:rPr>
          <w:rFonts w:ascii="Times New Roman" w:hAnsi="Times New Roman" w:cs="Times New Roman"/>
          <w:noProof/>
          <w:sz w:val="24"/>
          <w:szCs w:val="24"/>
        </w:rPr>
        <w:t>(Maz</w:t>
      </w:r>
      <w:r w:rsidR="00CB4903" w:rsidRPr="00F4550C">
        <w:rPr>
          <w:rFonts w:ascii="Times New Roman" w:hAnsi="Times New Roman" w:cs="Times New Roman"/>
          <w:noProof/>
          <w:sz w:val="24"/>
          <w:szCs w:val="24"/>
        </w:rPr>
        <w:t xml:space="preserve">ziotta et al., 2004; </w:t>
      </w:r>
      <w:r w:rsidR="006C0AA4" w:rsidRPr="00F4550C">
        <w:rPr>
          <w:rFonts w:ascii="Times New Roman" w:hAnsi="Times New Roman" w:cs="Times New Roman"/>
          <w:noProof/>
          <w:sz w:val="24"/>
          <w:szCs w:val="24"/>
        </w:rPr>
        <w:t>McIntosh &amp; Mišić, 2013)</w:t>
      </w:r>
      <w:r w:rsidR="006C0AA4" w:rsidRPr="00F4550C">
        <w:rPr>
          <w:rFonts w:ascii="Times New Roman" w:hAnsi="Times New Roman" w:cs="Times New Roman"/>
          <w:sz w:val="24"/>
          <w:szCs w:val="24"/>
        </w:rPr>
        <w:fldChar w:fldCharType="end"/>
      </w:r>
      <w:r w:rsidR="006C0AA4" w:rsidRPr="00F4550C">
        <w:rPr>
          <w:rFonts w:ascii="Times New Roman" w:hAnsi="Times New Roman" w:cs="Times New Roman"/>
          <w:sz w:val="24"/>
          <w:szCs w:val="24"/>
        </w:rPr>
        <w:t>.</w:t>
      </w:r>
    </w:p>
    <w:p w14:paraId="3D78B74F" w14:textId="090A36C1" w:rsidR="00085DF5" w:rsidRPr="00F4550C" w:rsidRDefault="00BA501E" w:rsidP="005C675E">
      <w:pPr>
        <w:spacing w:after="0" w:line="360" w:lineRule="auto"/>
        <w:ind w:firstLine="425"/>
        <w:jc w:val="both"/>
        <w:rPr>
          <w:rFonts w:ascii="Times New Roman" w:hAnsi="Times New Roman" w:cs="Times New Roman"/>
          <w:sz w:val="24"/>
          <w:szCs w:val="24"/>
        </w:rPr>
      </w:pPr>
      <w:r w:rsidRPr="00F4550C">
        <w:rPr>
          <w:rFonts w:ascii="Times New Roman" w:hAnsi="Times New Roman" w:cs="Times New Roman"/>
          <w:sz w:val="24"/>
          <w:szCs w:val="24"/>
        </w:rPr>
        <w:t>Extracting data features</w:t>
      </w:r>
      <w:r w:rsidR="001826B4" w:rsidRPr="00F4550C">
        <w:rPr>
          <w:rFonts w:ascii="Times New Roman" w:hAnsi="Times New Roman" w:cs="Times New Roman"/>
          <w:sz w:val="24"/>
          <w:szCs w:val="24"/>
        </w:rPr>
        <w:t xml:space="preserve"> </w:t>
      </w:r>
      <w:r w:rsidRPr="00F4550C">
        <w:rPr>
          <w:rFonts w:ascii="Times New Roman" w:hAnsi="Times New Roman" w:cs="Times New Roman"/>
          <w:sz w:val="24"/>
          <w:szCs w:val="24"/>
        </w:rPr>
        <w:t>from</w:t>
      </w:r>
      <w:r w:rsidR="001826B4" w:rsidRPr="00F4550C">
        <w:rPr>
          <w:rFonts w:ascii="Times New Roman" w:hAnsi="Times New Roman" w:cs="Times New Roman"/>
          <w:sz w:val="24"/>
          <w:szCs w:val="24"/>
        </w:rPr>
        <w:t xml:space="preserve"> raw or single-trial data</w:t>
      </w:r>
      <w:r w:rsidRPr="00F4550C">
        <w:rPr>
          <w:rFonts w:ascii="Times New Roman" w:hAnsi="Times New Roman" w:cs="Times New Roman"/>
          <w:sz w:val="24"/>
          <w:szCs w:val="24"/>
        </w:rPr>
        <w:t xml:space="preserve"> this way</w:t>
      </w:r>
      <w:r w:rsidR="001826B4" w:rsidRPr="00F4550C">
        <w:rPr>
          <w:rFonts w:ascii="Times New Roman" w:hAnsi="Times New Roman" w:cs="Times New Roman"/>
          <w:sz w:val="24"/>
          <w:szCs w:val="24"/>
        </w:rPr>
        <w:t xml:space="preserve"> bears some pitfalls regardless of modality. For one, there is larger variability and noise levels to be expected. More than that, modeling data sets on such a precise level implies proneness to overfitting, since statistical models are adjusted until the empirical data can be estimated to the best extent </w:t>
      </w:r>
      <w:r w:rsidR="001826B4" w:rsidRPr="00F4550C">
        <w:rPr>
          <w:rFonts w:ascii="Times New Roman" w:hAnsi="Times New Roman" w:cs="Times New Roman"/>
          <w:sz w:val="24"/>
          <w:szCs w:val="24"/>
        </w:rPr>
        <w:fldChar w:fldCharType="begin" w:fldLock="1"/>
      </w:r>
      <w:r w:rsidR="00CB4903" w:rsidRPr="00F4550C">
        <w:rPr>
          <w:rFonts w:ascii="Times New Roman" w:hAnsi="Times New Roman" w:cs="Times New Roman"/>
          <w:sz w:val="24"/>
          <w:szCs w:val="24"/>
        </w:rPr>
        <w:instrText>ADDIN CSL_CITATION { "citationItems" : [ { "id" : "ITEM-1", "itemData" : { "DOI" : "10.1146/annurev-psych-113011-143804", "ISSN" : "0066-4308", "abstract" : "As the focus of neuroscience shifts from studying individual brain regions to entire networks of regions, methods for statistical inference have also become geared toward network analysis. The purpose of the present review is to survey the multivariate statistical techniques that have been used to study neural interactions. We have selected the most common techniques and developed a taxonomy that instructively reflects their assumptions and practical use. For each family of analyses, we describe their application and the types of experimental questions they can address, as well as how they relate to other analyses both conceptually and mathematically. We intend to show that despite their diversity, all of these techniques offer complementary information about the functional architecture of the brain.", "author" : [ { "dropping-particle" : "", "family" : "McIntosh", "given" : "Anthony R.", "non-dropping-particle" : "", "parse-names" : false, "suffix" : "" }, { "dropping-particle" : "", "family" : "Mi\u0161i\u0107", "given" : "Bratislav", "non-dropping-particle" : "", "parse-names" : false, "suffix" : "" } ], "container-title" : "Annual Review of Psychology", "id" : "ITEM-1", "issue" : "1", "issued" : { "date-parts" : [ [ "2013", "1", "3" ] ] }, "page" : "499-525", "publisher" : " Annual Reviews ", "title" : "Multivariate Statistical Analyses for Neuroimaging Data", "type" : "article-journal", "volume" : "64" }, "uris" : [ "http://www.mendeley.com/documents/?uuid=8a619fa4-9bb2-35a4-acb3-52c6168b6600" ] } ], "mendeley" : { "formattedCitation" : "(Anthony R. McIntosh &amp; Mi\u0161i\u0107, 2013)", "manualFormatting" : "(McIntosh &amp; Mi\u0161i\u0107, 2013)", "plainTextFormattedCitation" : "(Anthony R. McIntosh &amp; Mi\u0161i\u0107, 2013)", "previouslyFormattedCitation" : "(Anthony R. McIntosh &amp; Mi\u0161i\u0107, 2013)" }, "properties" : {  }, "schema" : "https://github.com/citation-style-language/schema/raw/master/csl-citation.json" }</w:instrText>
      </w:r>
      <w:r w:rsidR="001826B4" w:rsidRPr="00F4550C">
        <w:rPr>
          <w:rFonts w:ascii="Times New Roman" w:hAnsi="Times New Roman" w:cs="Times New Roman"/>
          <w:sz w:val="24"/>
          <w:szCs w:val="24"/>
        </w:rPr>
        <w:fldChar w:fldCharType="separate"/>
      </w:r>
      <w:r w:rsidR="00CB4903" w:rsidRPr="00F4550C">
        <w:rPr>
          <w:rFonts w:ascii="Times New Roman" w:hAnsi="Times New Roman" w:cs="Times New Roman"/>
          <w:noProof/>
          <w:sz w:val="24"/>
          <w:szCs w:val="24"/>
        </w:rPr>
        <w:t>(</w:t>
      </w:r>
      <w:r w:rsidR="00C37074" w:rsidRPr="00F4550C">
        <w:rPr>
          <w:rFonts w:ascii="Times New Roman" w:hAnsi="Times New Roman" w:cs="Times New Roman"/>
          <w:noProof/>
          <w:sz w:val="24"/>
          <w:szCs w:val="24"/>
        </w:rPr>
        <w:t>McIntosh &amp; Mišić, 2013)</w:t>
      </w:r>
      <w:r w:rsidR="001826B4" w:rsidRPr="00F4550C">
        <w:rPr>
          <w:rFonts w:ascii="Times New Roman" w:hAnsi="Times New Roman" w:cs="Times New Roman"/>
          <w:sz w:val="24"/>
          <w:szCs w:val="24"/>
        </w:rPr>
        <w:fldChar w:fldCharType="end"/>
      </w:r>
      <w:r w:rsidR="001826B4" w:rsidRPr="00F4550C">
        <w:rPr>
          <w:rFonts w:ascii="Times New Roman" w:hAnsi="Times New Roman" w:cs="Times New Roman"/>
          <w:sz w:val="24"/>
          <w:szCs w:val="24"/>
        </w:rPr>
        <w:t>.</w:t>
      </w:r>
      <w:r w:rsidRPr="00F4550C">
        <w:rPr>
          <w:rFonts w:ascii="Times New Roman" w:hAnsi="Times New Roman" w:cs="Times New Roman"/>
          <w:sz w:val="24"/>
          <w:szCs w:val="24"/>
        </w:rPr>
        <w:t xml:space="preserve"> </w:t>
      </w:r>
      <w:r w:rsidR="005C675E" w:rsidRPr="00F4550C">
        <w:rPr>
          <w:rFonts w:ascii="Times New Roman" w:hAnsi="Times New Roman" w:cs="Times New Roman"/>
          <w:sz w:val="24"/>
          <w:szCs w:val="24"/>
        </w:rPr>
        <w:t xml:space="preserve">As a result, N-PLS might fit noise in either data set to explain signal modulations. </w:t>
      </w:r>
      <w:r w:rsidRPr="00F4550C">
        <w:rPr>
          <w:rFonts w:ascii="Times New Roman" w:hAnsi="Times New Roman" w:cs="Times New Roman"/>
          <w:sz w:val="24"/>
          <w:szCs w:val="24"/>
        </w:rPr>
        <w:t xml:space="preserve">Finally, since no physiological assumptions before source separation are set, there is no guarantee that the resulting </w:t>
      </w:r>
      <w:proofErr w:type="spellStart"/>
      <w:r w:rsidRPr="00F4550C">
        <w:rPr>
          <w:rFonts w:ascii="Times New Roman" w:hAnsi="Times New Roman" w:cs="Times New Roman"/>
          <w:sz w:val="24"/>
          <w:szCs w:val="24"/>
        </w:rPr>
        <w:t>unmixing</w:t>
      </w:r>
      <w:proofErr w:type="spellEnd"/>
      <w:r w:rsidRPr="00F4550C">
        <w:rPr>
          <w:rFonts w:ascii="Times New Roman" w:hAnsi="Times New Roman" w:cs="Times New Roman"/>
          <w:sz w:val="24"/>
          <w:szCs w:val="24"/>
        </w:rPr>
        <w:t xml:space="preserve"> process represents </w:t>
      </w:r>
      <w:r w:rsidR="005C675E" w:rsidRPr="00F4550C">
        <w:rPr>
          <w:rFonts w:ascii="Times New Roman" w:hAnsi="Times New Roman" w:cs="Times New Roman"/>
          <w:sz w:val="24"/>
          <w:szCs w:val="24"/>
        </w:rPr>
        <w:t xml:space="preserve">the optimal or even </w:t>
      </w:r>
      <w:r w:rsidR="00636B31" w:rsidRPr="00F4550C">
        <w:rPr>
          <w:rFonts w:ascii="Times New Roman" w:hAnsi="Times New Roman" w:cs="Times New Roman"/>
          <w:sz w:val="24"/>
          <w:szCs w:val="24"/>
        </w:rPr>
        <w:t xml:space="preserve">a sensible model of the original </w:t>
      </w:r>
      <w:r w:rsidR="00CB4903" w:rsidRPr="00F4550C">
        <w:rPr>
          <w:rFonts w:ascii="Times New Roman" w:hAnsi="Times New Roman" w:cs="Times New Roman"/>
          <w:sz w:val="24"/>
          <w:szCs w:val="24"/>
        </w:rPr>
        <w:t>neuronal</w:t>
      </w:r>
      <w:r w:rsidRPr="00F4550C">
        <w:rPr>
          <w:rFonts w:ascii="Times New Roman" w:hAnsi="Times New Roman" w:cs="Times New Roman"/>
          <w:sz w:val="24"/>
          <w:szCs w:val="24"/>
        </w:rPr>
        <w:t xml:space="preserve"> processes</w:t>
      </w:r>
      <w:r w:rsidR="005532D4" w:rsidRPr="00F4550C">
        <w:rPr>
          <w:rFonts w:ascii="Times New Roman" w:hAnsi="Times New Roman" w:cs="Times New Roman"/>
          <w:sz w:val="24"/>
          <w:szCs w:val="24"/>
        </w:rPr>
        <w:t xml:space="preserve"> in</w:t>
      </w:r>
      <w:r w:rsidRPr="00F4550C">
        <w:rPr>
          <w:rFonts w:ascii="Times New Roman" w:hAnsi="Times New Roman" w:cs="Times New Roman"/>
          <w:sz w:val="24"/>
          <w:szCs w:val="24"/>
        </w:rPr>
        <w:t xml:space="preserve"> the subjects.</w:t>
      </w:r>
    </w:p>
    <w:p w14:paraId="1FFCF8B8" w14:textId="77777777" w:rsidR="00BA501E" w:rsidRPr="00F4550C" w:rsidRDefault="00BA501E" w:rsidP="00CF1C70">
      <w:pPr>
        <w:spacing w:after="0" w:line="360" w:lineRule="auto"/>
        <w:ind w:firstLine="425"/>
        <w:jc w:val="both"/>
        <w:rPr>
          <w:rFonts w:ascii="Times New Roman" w:hAnsi="Times New Roman" w:cs="Times New Roman"/>
          <w:sz w:val="24"/>
          <w:szCs w:val="24"/>
        </w:rPr>
      </w:pPr>
    </w:p>
    <w:p w14:paraId="4BC59DFF" w14:textId="058A1CF0" w:rsidR="00085DF5" w:rsidRPr="00F4550C" w:rsidRDefault="00085DF5" w:rsidP="00085DF5">
      <w:pPr>
        <w:pStyle w:val="Heading3"/>
        <w:ind w:left="425"/>
        <w:jc w:val="both"/>
        <w:rPr>
          <w:rFonts w:ascii="Times New Roman" w:hAnsi="Times New Roman" w:cs="Times New Roman"/>
          <w:color w:val="auto"/>
        </w:rPr>
      </w:pPr>
      <w:bookmarkStart w:id="38" w:name="_Toc508189747"/>
      <w:r w:rsidRPr="00F4550C">
        <w:rPr>
          <w:rFonts w:ascii="Times New Roman" w:hAnsi="Times New Roman" w:cs="Times New Roman"/>
          <w:color w:val="auto"/>
        </w:rPr>
        <w:t xml:space="preserve">1.3.3 </w:t>
      </w:r>
      <w:r w:rsidR="004F132F" w:rsidRPr="00F4550C">
        <w:rPr>
          <w:rFonts w:ascii="Times New Roman" w:hAnsi="Times New Roman" w:cs="Times New Roman"/>
          <w:color w:val="auto"/>
        </w:rPr>
        <w:t>Multilevel</w:t>
      </w:r>
      <w:r w:rsidRPr="00F4550C">
        <w:rPr>
          <w:rFonts w:ascii="Times New Roman" w:hAnsi="Times New Roman" w:cs="Times New Roman"/>
          <w:color w:val="auto"/>
        </w:rPr>
        <w:t xml:space="preserve"> Modeling</w:t>
      </w:r>
      <w:bookmarkEnd w:id="38"/>
    </w:p>
    <w:p w14:paraId="697C67F1" w14:textId="77777777" w:rsidR="00697DC1" w:rsidRPr="00F4550C" w:rsidRDefault="00697DC1" w:rsidP="00697DC1">
      <w:pPr>
        <w:spacing w:after="0" w:line="360" w:lineRule="auto"/>
        <w:ind w:firstLine="425"/>
        <w:jc w:val="both"/>
        <w:rPr>
          <w:rFonts w:ascii="Times New Roman" w:hAnsi="Times New Roman" w:cs="Times New Roman"/>
        </w:rPr>
      </w:pPr>
    </w:p>
    <w:p w14:paraId="102A5559" w14:textId="31FAE99E" w:rsidR="00722D71" w:rsidRPr="00F4550C" w:rsidRDefault="00722D71" w:rsidP="00722D71">
      <w:pPr>
        <w:spacing w:after="0" w:line="360" w:lineRule="auto"/>
        <w:ind w:firstLine="425"/>
        <w:jc w:val="both"/>
        <w:rPr>
          <w:rFonts w:ascii="Times New Roman" w:hAnsi="Times New Roman" w:cs="Times New Roman"/>
          <w:sz w:val="24"/>
          <w:szCs w:val="24"/>
        </w:rPr>
      </w:pPr>
      <w:r w:rsidRPr="00F4550C">
        <w:rPr>
          <w:rFonts w:ascii="Times New Roman" w:hAnsi="Times New Roman" w:cs="Times New Roman"/>
          <w:sz w:val="24"/>
          <w:szCs w:val="24"/>
        </w:rPr>
        <w:t>Lastly, since N-PLS and ICA serve the purposes of dimension reduction and relating different data sets, the last task remaining is connecting improved processing of neuronal data to behavioral me</w:t>
      </w:r>
      <w:r w:rsidR="00F654D6" w:rsidRPr="00F4550C">
        <w:rPr>
          <w:rFonts w:ascii="Times New Roman" w:hAnsi="Times New Roman" w:cs="Times New Roman"/>
          <w:sz w:val="24"/>
          <w:szCs w:val="24"/>
        </w:rPr>
        <w:t>asures. In the end, the criterion</w:t>
      </w:r>
      <w:r w:rsidRPr="00F4550C">
        <w:rPr>
          <w:rFonts w:ascii="Times New Roman" w:hAnsi="Times New Roman" w:cs="Times New Roman"/>
          <w:sz w:val="24"/>
          <w:szCs w:val="24"/>
        </w:rPr>
        <w:t xml:space="preserve"> of predictive validity is often treated as a minor concern. While it is true that not all brain data can be related to a suitable correlate, since there a large gaps between the original brain activation and a behavioral equivalent, the pursuit of explaining behavior is still important. The idea behind understanding brain mechanisms is to make</w:t>
      </w:r>
      <w:r w:rsidR="007E1CC9" w:rsidRPr="00F4550C">
        <w:rPr>
          <w:rFonts w:ascii="Times New Roman" w:hAnsi="Times New Roman" w:cs="Times New Roman"/>
          <w:sz w:val="24"/>
          <w:szCs w:val="24"/>
        </w:rPr>
        <w:t xml:space="preserve"> reliable</w:t>
      </w:r>
      <w:r w:rsidRPr="00F4550C">
        <w:rPr>
          <w:rFonts w:ascii="Times New Roman" w:hAnsi="Times New Roman" w:cs="Times New Roman"/>
          <w:sz w:val="24"/>
          <w:szCs w:val="24"/>
        </w:rPr>
        <w:t xml:space="preserve"> predictions</w:t>
      </w:r>
      <w:r w:rsidR="007E1CC9" w:rsidRPr="00F4550C">
        <w:rPr>
          <w:rFonts w:ascii="Times New Roman" w:hAnsi="Times New Roman" w:cs="Times New Roman"/>
          <w:sz w:val="24"/>
          <w:szCs w:val="24"/>
        </w:rPr>
        <w:t xml:space="preserve"> </w:t>
      </w:r>
      <w:r w:rsidRPr="00F4550C">
        <w:rPr>
          <w:rFonts w:ascii="Times New Roman" w:hAnsi="Times New Roman" w:cs="Times New Roman"/>
          <w:sz w:val="24"/>
          <w:szCs w:val="24"/>
        </w:rPr>
        <w:t>about people</w:t>
      </w:r>
      <w:r w:rsidR="007E1CC9" w:rsidRPr="00F4550C">
        <w:rPr>
          <w:rFonts w:ascii="Times New Roman" w:hAnsi="Times New Roman" w:cs="Times New Roman"/>
          <w:sz w:val="24"/>
          <w:szCs w:val="24"/>
        </w:rPr>
        <w:t xml:space="preserve"> at some point</w:t>
      </w:r>
      <w:r w:rsidRPr="00F4550C">
        <w:rPr>
          <w:rFonts w:ascii="Times New Roman" w:hAnsi="Times New Roman" w:cs="Times New Roman"/>
          <w:sz w:val="24"/>
          <w:szCs w:val="24"/>
        </w:rPr>
        <w:t xml:space="preserve">, be it in a clinical or non-clinical context. Thus, </w:t>
      </w:r>
      <w:r w:rsidR="007E1CC9" w:rsidRPr="00F4550C">
        <w:rPr>
          <w:rFonts w:ascii="Times New Roman" w:hAnsi="Times New Roman" w:cs="Times New Roman"/>
          <w:sz w:val="24"/>
          <w:szCs w:val="24"/>
        </w:rPr>
        <w:t>even a negative test result from correlating an activation with a behavior can hold value.</w:t>
      </w:r>
    </w:p>
    <w:p w14:paraId="01467A02" w14:textId="77777777" w:rsidR="004F132F" w:rsidRPr="00F4550C" w:rsidRDefault="007E1CC9" w:rsidP="00722D71">
      <w:pPr>
        <w:spacing w:after="0" w:line="360" w:lineRule="auto"/>
        <w:ind w:firstLine="425"/>
        <w:jc w:val="both"/>
        <w:rPr>
          <w:rFonts w:ascii="Times New Roman" w:hAnsi="Times New Roman" w:cs="Times New Roman"/>
          <w:sz w:val="24"/>
          <w:szCs w:val="24"/>
        </w:rPr>
      </w:pPr>
      <w:r w:rsidRPr="00F4550C">
        <w:rPr>
          <w:rFonts w:ascii="Times New Roman" w:hAnsi="Times New Roman" w:cs="Times New Roman"/>
          <w:sz w:val="24"/>
          <w:szCs w:val="24"/>
        </w:rPr>
        <w:t xml:space="preserve">One of the initial claims in section 1.1 and one that was put forward by Turner et al. </w:t>
      </w:r>
      <w:r w:rsidRPr="00F4550C">
        <w:rPr>
          <w:rFonts w:ascii="Times New Roman" w:hAnsi="Times New Roman" w:cs="Times New Roman"/>
          <w:sz w:val="24"/>
          <w:szCs w:val="24"/>
        </w:rPr>
        <w:fldChar w:fldCharType="begin" w:fldLock="1"/>
      </w:r>
      <w:r w:rsidRPr="00F4550C">
        <w:rPr>
          <w:rFonts w:ascii="Times New Roman" w:hAnsi="Times New Roman" w:cs="Times New Roman"/>
          <w:sz w:val="24"/>
          <w:szCs w:val="24"/>
        </w:rPr>
        <w:instrText>ADDIN CSL_CITATION { "citationItems" : [ { "id" : "ITEM-1", "itemData" : { "DOI" : "10.1016/j.neuroimage.2015.12.030", "abstract" : "a b s t r a c t The need to test a growing number of theories in cognitive science has led to increased interest in inferential methods that integrate multiple data modalities. In this manuscript, we show how a method for integrating three data modalities within a single framework provides (1) more detailed descriptions of cognitive processes and (2) more accurate predictions of unobserved data than less integrative methods. Specifically, we show how combining either EEG and fMRI with a behavioral model can perform substantially better than a behavioral-data-only model in both generative and predictive modeling analyses. We then show how a trivariate model \u2013 a model including EEG, fMRI, and behavioral data \u2013 outperforms bivariate models in both generative and predictive modeling analyses. Together, these results suggest that within an appropriate modeling framework, more data can be used to better constrain cognitive theory, and to generate more accurate predictions for behav-ioral and neural data.", "author" : [ { "dropping-particle" : "", "family" : "Turner", "given" : "Brandon M", "non-dropping-particle" : "", "parse-names" : false, "suffix" : "" }, { "dropping-particle" : "", "family" : "Rodriguez", "given" : "Christian A", "non-dropping-particle" : "", "parse-names" : false, "suffix" : "" }, { "dropping-particle" : "", "family" : "Norcia", "given" : "Tony M", "non-dropping-particle" : "", "parse-names" : false, "suffix" : "" }, { "dropping-particle" : "", "family" : "Mcclure", "given" : "Samuel M", "non-dropping-particle" : "", "parse-names" : false, "suffix" : "" }, { "dropping-particle" : "", "family" : "Steyvers", "given" : "Mark", "non-dropping-particle" : "", "parse-names" : false, "suffix" : "" } ], "container-title" : "NeuroImage", "id" : "ITEM-1", "issued" : { "date-parts" : [ [ "2016" ] ] }, "page" : "96-115", "title" : "Why more is better: Simultaneous modeling of EEG, fMRI, and behavioral data", "type" : "article-journal", "volume" : "128" }, "uris" : [ "http://www.mendeley.com/documents/?uuid=8b12733a-78ce-3276-98e2-ab9cd66527d5" ] } ], "mendeley" : { "formattedCitation" : "(Turner et al., 2016)", "manualFormatting" : "(2016)", "plainTextFormattedCitation" : "(Turner et al., 2016)", "previouslyFormattedCitation" : "(Turner et al., 2016)" }, "properties" : {  }, "schema" : "https://github.com/citation-style-language/schema/raw/master/csl-citation.json" }</w:instrText>
      </w:r>
      <w:r w:rsidRPr="00F4550C">
        <w:rPr>
          <w:rFonts w:ascii="Times New Roman" w:hAnsi="Times New Roman" w:cs="Times New Roman"/>
          <w:sz w:val="24"/>
          <w:szCs w:val="24"/>
        </w:rPr>
        <w:fldChar w:fldCharType="separate"/>
      </w:r>
      <w:r w:rsidRPr="00F4550C">
        <w:rPr>
          <w:rFonts w:ascii="Times New Roman" w:hAnsi="Times New Roman" w:cs="Times New Roman"/>
          <w:noProof/>
          <w:sz w:val="24"/>
          <w:szCs w:val="24"/>
        </w:rPr>
        <w:t>(2016)</w:t>
      </w:r>
      <w:r w:rsidRPr="00F4550C">
        <w:rPr>
          <w:rFonts w:ascii="Times New Roman" w:hAnsi="Times New Roman" w:cs="Times New Roman"/>
          <w:sz w:val="24"/>
          <w:szCs w:val="24"/>
        </w:rPr>
        <w:fldChar w:fldCharType="end"/>
      </w:r>
      <w:r w:rsidRPr="00F4550C">
        <w:rPr>
          <w:rFonts w:ascii="Times New Roman" w:hAnsi="Times New Roman" w:cs="Times New Roman"/>
          <w:sz w:val="24"/>
          <w:szCs w:val="24"/>
        </w:rPr>
        <w:t xml:space="preserve"> is that enriching statistical predictors and methodology leads to enhanced prediction.</w:t>
      </w:r>
      <w:r w:rsidR="004E5965" w:rsidRPr="00F4550C">
        <w:rPr>
          <w:rFonts w:ascii="Times New Roman" w:hAnsi="Times New Roman" w:cs="Times New Roman"/>
          <w:sz w:val="24"/>
          <w:szCs w:val="24"/>
        </w:rPr>
        <w:t xml:space="preserve"> If there is </w:t>
      </w:r>
      <w:r w:rsidR="004E5965" w:rsidRPr="00F4550C">
        <w:rPr>
          <w:rFonts w:ascii="Times New Roman" w:hAnsi="Times New Roman" w:cs="Times New Roman"/>
          <w:sz w:val="24"/>
          <w:szCs w:val="24"/>
        </w:rPr>
        <w:lastRenderedPageBreak/>
        <w:t xml:space="preserve">merit to the claim, EEG-, fMRI- or EEG-fMRI-based parameters should provide incremental contributions to explaining variance in reaction times (RT), error rates (ER) or other performance measures. </w:t>
      </w:r>
      <w:r w:rsidR="004F132F" w:rsidRPr="00F4550C">
        <w:rPr>
          <w:rFonts w:ascii="Times New Roman" w:hAnsi="Times New Roman" w:cs="Times New Roman"/>
          <w:sz w:val="24"/>
          <w:szCs w:val="24"/>
        </w:rPr>
        <w:t xml:space="preserve">However, it stands to reason if blindly entering variables into a predictive model serves any real purpose. Without any assumptions about the relation of predictor and criteria, significant explanatory value might be coincidental. </w:t>
      </w:r>
    </w:p>
    <w:p w14:paraId="730574B9" w14:textId="67E32F5A" w:rsidR="007E1CC9" w:rsidRPr="00F4550C" w:rsidRDefault="004F132F" w:rsidP="00722D71">
      <w:pPr>
        <w:spacing w:after="0" w:line="360" w:lineRule="auto"/>
        <w:ind w:firstLine="425"/>
        <w:jc w:val="both"/>
        <w:rPr>
          <w:rFonts w:ascii="Times New Roman" w:hAnsi="Times New Roman" w:cs="Times New Roman"/>
          <w:sz w:val="24"/>
          <w:szCs w:val="24"/>
        </w:rPr>
      </w:pPr>
      <w:r w:rsidRPr="00F4550C">
        <w:rPr>
          <w:rFonts w:ascii="Times New Roman" w:hAnsi="Times New Roman" w:cs="Times New Roman"/>
          <w:sz w:val="24"/>
          <w:szCs w:val="24"/>
        </w:rPr>
        <w:t xml:space="preserve">For testing the hypothesis of cumulative explanatory values in single and joint EEG-fMRI parameters, a multilevel model with an exploratory model sequence </w:t>
      </w:r>
      <w:r w:rsidRPr="00F4550C">
        <w:rPr>
          <w:rFonts w:ascii="Times New Roman" w:hAnsi="Times New Roman" w:cs="Times New Roman"/>
          <w:sz w:val="24"/>
          <w:szCs w:val="24"/>
        </w:rPr>
        <w:fldChar w:fldCharType="begin" w:fldLock="1"/>
      </w:r>
      <w:r w:rsidRPr="00F4550C">
        <w:rPr>
          <w:rFonts w:ascii="Times New Roman" w:hAnsi="Times New Roman" w:cs="Times New Roman"/>
          <w:sz w:val="24"/>
          <w:szCs w:val="24"/>
        </w:rPr>
        <w:instrText>ADDIN CSL_CITATION { "citationItems" : [ { "id" : "ITEM-1", "itemData" : { "DOI" : "10.1177/0049124194022003001", "ISSN" : "0049-1241", "abstract" : "This special issue of SMR is about the analysis of data collected at different levels of observation, such as groups and individuals within these groups, and about the methodological problems that are present when natural experimentation and observations nested within existing social groups are the object of study. The methodological problems are summarized in the term multilevel problems. A multilevel problem is a problem that inquires into the relationships between a set of variables that are measured at a number of different levels of a hierarchy. This article discusses some traditional approaches to the analysis of multilevel data and their statistical shortcomings. The random coefficient linear model is presented, which resolves many of these problems, and the currently available software is discussed. Next, some more general developments in multilevel modeling are discussed. The authors end with an overview of this special issue.", "author" : [ { "dropping-particle" : "", "family" : "Hox", "given" : "Joop J.", "non-dropping-particle" : "", "parse-names" : false, "suffix" : "" }, { "dropping-particle" : "", "family" : "Kreft", "given" : "Ita G. G.", "non-dropping-particle" : "", "parse-names" : false, "suffix" : "" } ], "container-title" : "Sociological Methods &amp; Research", "id" : "ITEM-1", "issue" : "3", "issued" : { "date-parts" : [ [ "1994", "2" ] ] }, "page" : "283-299", "publisher" : "SAGE PERIODICALS PRESS", "title" : "Multilevel Analysis Methods", "type" : "article-journal", "volume" : "22" }, "uris" : [ "http://www.mendeley.com/documents/?uuid=85830267-cf94-39c5-ade9-43efc069120e" ] }, { "id" : "ITEM-2", "itemData" : { "DOI" : "10.4324/9780203852279", "ISBN" : "9780203852279", "abstract" : "See, stats, and : https: / / www . researchgate . net / publication / 44832436 Multilevel : Techniques Applications Article DOI : 10 . 4324 / 9780203852279 CITATIONS4 , 609 READS 1 , 864 1 : Some : International Predicting - Based Joop Utrecht 233 , 639 SEE All . The .", "author" : [ { "dropping-particle" : "", "family" : "Hox", "given" : "Joop J", "non-dropping-particle" : "", "parse-names" : false, "suffix" : "" } ], "id" : "ITEM-2", "issued" : { "date-parts" : [ [ "2010" ] ] }, "title" : "Multilevel Analysis", "type" : "article-journal" }, "uris" : [ "http://www.mendeley.com/documents/?uuid=2a68a929-1cad-3504-b37a-b87af53d0c6e" ] } ], "mendeley" : { "formattedCitation" : "(Hox, 2010; Hox &amp; Kreft, 1994)", "plainTextFormattedCitation" : "(Hox, 2010; Hox &amp; Kreft, 1994)", "previouslyFormattedCitation" : "(Hox, 2010; Hox &amp; Kreft, 1994)" }, "properties" : {  }, "schema" : "https://github.com/citation-style-language/schema/raw/master/csl-citation.json" }</w:instrText>
      </w:r>
      <w:r w:rsidRPr="00F4550C">
        <w:rPr>
          <w:rFonts w:ascii="Times New Roman" w:hAnsi="Times New Roman" w:cs="Times New Roman"/>
          <w:sz w:val="24"/>
          <w:szCs w:val="24"/>
        </w:rPr>
        <w:fldChar w:fldCharType="separate"/>
      </w:r>
      <w:r w:rsidRPr="00F4550C">
        <w:rPr>
          <w:rFonts w:ascii="Times New Roman" w:hAnsi="Times New Roman" w:cs="Times New Roman"/>
          <w:noProof/>
          <w:sz w:val="24"/>
          <w:szCs w:val="24"/>
        </w:rPr>
        <w:t>(Hox, 2010; Hox &amp; Kreft, 1994)</w:t>
      </w:r>
      <w:r w:rsidRPr="00F4550C">
        <w:rPr>
          <w:rFonts w:ascii="Times New Roman" w:hAnsi="Times New Roman" w:cs="Times New Roman"/>
          <w:sz w:val="24"/>
          <w:szCs w:val="24"/>
        </w:rPr>
        <w:fldChar w:fldCharType="end"/>
      </w:r>
      <w:r w:rsidRPr="00F4550C">
        <w:rPr>
          <w:rFonts w:ascii="Times New Roman" w:hAnsi="Times New Roman" w:cs="Times New Roman"/>
          <w:sz w:val="24"/>
          <w:szCs w:val="24"/>
        </w:rPr>
        <w:t xml:space="preserve"> is perfectly suited for the task. The basic idea of multilevel models is that </w:t>
      </w:r>
      <w:r w:rsidR="003E7E60" w:rsidRPr="00F4550C">
        <w:rPr>
          <w:rFonts w:ascii="Times New Roman" w:hAnsi="Times New Roman" w:cs="Times New Roman"/>
          <w:sz w:val="24"/>
          <w:szCs w:val="24"/>
        </w:rPr>
        <w:t xml:space="preserve">a hierarchical data structures causes dependent values to be more similar within naturally occurring subgroups. This applies, for instance, in a company where job satisfaction is more homogenous in specific departments or in task </w:t>
      </w:r>
      <w:r w:rsidR="001104F3" w:rsidRPr="00F4550C">
        <w:rPr>
          <w:rFonts w:ascii="Times New Roman" w:hAnsi="Times New Roman" w:cs="Times New Roman"/>
          <w:sz w:val="24"/>
          <w:szCs w:val="24"/>
        </w:rPr>
        <w:t xml:space="preserve">forces within the department. </w:t>
      </w:r>
      <w:r w:rsidR="0006080A" w:rsidRPr="00F4550C">
        <w:rPr>
          <w:rFonts w:ascii="Times New Roman" w:hAnsi="Times New Roman" w:cs="Times New Roman"/>
          <w:sz w:val="24"/>
          <w:szCs w:val="24"/>
        </w:rPr>
        <w:t>Transferring the example</w:t>
      </w:r>
      <w:r w:rsidR="001104F3" w:rsidRPr="00F4550C">
        <w:rPr>
          <w:rFonts w:ascii="Times New Roman" w:hAnsi="Times New Roman" w:cs="Times New Roman"/>
          <w:sz w:val="24"/>
          <w:szCs w:val="24"/>
        </w:rPr>
        <w:t xml:space="preserve"> to</w:t>
      </w:r>
      <w:r w:rsidR="003E7E60" w:rsidRPr="00F4550C">
        <w:rPr>
          <w:rFonts w:ascii="Times New Roman" w:hAnsi="Times New Roman" w:cs="Times New Roman"/>
          <w:sz w:val="24"/>
          <w:szCs w:val="24"/>
        </w:rPr>
        <w:t xml:space="preserve"> an experimental setting, a subject’s performance </w:t>
      </w:r>
      <w:r w:rsidR="00F91953" w:rsidRPr="00F4550C">
        <w:rPr>
          <w:rFonts w:ascii="Times New Roman" w:hAnsi="Times New Roman" w:cs="Times New Roman"/>
          <w:sz w:val="24"/>
          <w:szCs w:val="24"/>
        </w:rPr>
        <w:t xml:space="preserve">levels </w:t>
      </w:r>
      <w:r w:rsidR="003E7E60" w:rsidRPr="00F4550C">
        <w:rPr>
          <w:rFonts w:ascii="Times New Roman" w:hAnsi="Times New Roman" w:cs="Times New Roman"/>
          <w:sz w:val="24"/>
          <w:szCs w:val="24"/>
        </w:rPr>
        <w:t>might be more similar within</w:t>
      </w:r>
      <w:r w:rsidR="00F91953" w:rsidRPr="00F4550C">
        <w:rPr>
          <w:rFonts w:ascii="Times New Roman" w:hAnsi="Times New Roman" w:cs="Times New Roman"/>
          <w:sz w:val="24"/>
          <w:szCs w:val="24"/>
        </w:rPr>
        <w:t xml:space="preserve"> measurement runs or</w:t>
      </w:r>
      <w:r w:rsidR="003E7E60" w:rsidRPr="00F4550C">
        <w:rPr>
          <w:rFonts w:ascii="Times New Roman" w:hAnsi="Times New Roman" w:cs="Times New Roman"/>
          <w:sz w:val="24"/>
          <w:szCs w:val="24"/>
        </w:rPr>
        <w:t xml:space="preserve"> </w:t>
      </w:r>
      <w:r w:rsidR="00F91953" w:rsidRPr="00F4550C">
        <w:rPr>
          <w:rFonts w:ascii="Times New Roman" w:hAnsi="Times New Roman" w:cs="Times New Roman"/>
          <w:sz w:val="24"/>
          <w:szCs w:val="24"/>
        </w:rPr>
        <w:t>within</w:t>
      </w:r>
      <w:r w:rsidR="003E7E60" w:rsidRPr="00F4550C">
        <w:rPr>
          <w:rFonts w:ascii="Times New Roman" w:hAnsi="Times New Roman" w:cs="Times New Roman"/>
          <w:sz w:val="24"/>
          <w:szCs w:val="24"/>
        </w:rPr>
        <w:t xml:space="preserve"> conditions of an experiment. </w:t>
      </w:r>
    </w:p>
    <w:p w14:paraId="645F854D" w14:textId="2CD002FC" w:rsidR="00997049" w:rsidRPr="00F4550C" w:rsidRDefault="00997049" w:rsidP="00722D71">
      <w:pPr>
        <w:spacing w:after="0" w:line="360" w:lineRule="auto"/>
        <w:ind w:firstLine="425"/>
        <w:jc w:val="both"/>
        <w:rPr>
          <w:rFonts w:ascii="Times New Roman" w:hAnsi="Times New Roman" w:cs="Times New Roman"/>
          <w:sz w:val="24"/>
          <w:szCs w:val="24"/>
        </w:rPr>
      </w:pPr>
      <w:r w:rsidRPr="00F4550C">
        <w:rPr>
          <w:rFonts w:ascii="Times New Roman" w:hAnsi="Times New Roman" w:cs="Times New Roman"/>
          <w:sz w:val="24"/>
          <w:szCs w:val="24"/>
        </w:rPr>
        <w:t xml:space="preserve">Parallel to the aforementioned examples, a multilevel model is a </w:t>
      </w:r>
      <w:proofErr w:type="spellStart"/>
      <w:r w:rsidRPr="00F4550C">
        <w:rPr>
          <w:rFonts w:ascii="Times New Roman" w:hAnsi="Times New Roman" w:cs="Times New Roman"/>
          <w:sz w:val="24"/>
          <w:szCs w:val="24"/>
        </w:rPr>
        <w:t>regressional</w:t>
      </w:r>
      <w:proofErr w:type="spellEnd"/>
      <w:r w:rsidRPr="00F4550C">
        <w:rPr>
          <w:rFonts w:ascii="Times New Roman" w:hAnsi="Times New Roman" w:cs="Times New Roman"/>
          <w:sz w:val="24"/>
          <w:szCs w:val="24"/>
        </w:rPr>
        <w:t xml:space="preserve"> model that allows for mixed linear effects performed on nested data. As such, data structures are organized in a manner that shows all observations collected from a subject ordered as repeated measurements within ascending categorical levels. </w:t>
      </w:r>
      <w:r w:rsidR="005D3E0D" w:rsidRPr="00F4550C">
        <w:rPr>
          <w:rFonts w:ascii="Times New Roman" w:hAnsi="Times New Roman" w:cs="Times New Roman"/>
          <w:sz w:val="24"/>
          <w:szCs w:val="24"/>
        </w:rPr>
        <w:t>As an example, an</w:t>
      </w:r>
      <w:r w:rsidRPr="00F4550C">
        <w:rPr>
          <w:rFonts w:ascii="Times New Roman" w:hAnsi="Times New Roman" w:cs="Times New Roman"/>
          <w:sz w:val="24"/>
          <w:szCs w:val="24"/>
        </w:rPr>
        <w:t xml:space="preserve"> ERP measure would be entered as single-trial voltage values within a </w:t>
      </w:r>
      <w:proofErr w:type="spellStart"/>
      <w:r w:rsidRPr="00F4550C">
        <w:rPr>
          <w:rFonts w:ascii="Times New Roman" w:hAnsi="Times New Roman" w:cs="Times New Roman"/>
          <w:sz w:val="24"/>
          <w:szCs w:val="24"/>
        </w:rPr>
        <w:t>trialtype</w:t>
      </w:r>
      <w:proofErr w:type="spellEnd"/>
      <w:r w:rsidRPr="00F4550C">
        <w:rPr>
          <w:rFonts w:ascii="Times New Roman" w:hAnsi="Times New Roman" w:cs="Times New Roman"/>
          <w:sz w:val="24"/>
          <w:szCs w:val="24"/>
        </w:rPr>
        <w:t xml:space="preserve"> within a block or run within a subject.</w:t>
      </w:r>
      <w:r w:rsidR="005D3E0D" w:rsidRPr="00F4550C">
        <w:rPr>
          <w:rFonts w:ascii="Times New Roman" w:hAnsi="Times New Roman" w:cs="Times New Roman"/>
          <w:sz w:val="24"/>
          <w:szCs w:val="24"/>
        </w:rPr>
        <w:t xml:space="preserve"> Consequently, a multilevel modeling approach ensures that there is less distortion of results due to false assumptions about homogenous or even unrelated distributions of dependent values or their residuals. In general, multilevel modeling benefits from being more robust </w:t>
      </w:r>
      <w:r w:rsidR="005D3E0D" w:rsidRPr="00F4550C">
        <w:rPr>
          <w:rFonts w:ascii="Times New Roman" w:hAnsi="Times New Roman" w:cs="Times New Roman"/>
          <w:sz w:val="24"/>
          <w:szCs w:val="24"/>
        </w:rPr>
        <w:fldChar w:fldCharType="begin" w:fldLock="1"/>
      </w:r>
      <w:r w:rsidR="005D3E0D" w:rsidRPr="00F4550C">
        <w:rPr>
          <w:rFonts w:ascii="Times New Roman" w:hAnsi="Times New Roman" w:cs="Times New Roman"/>
          <w:sz w:val="24"/>
          <w:szCs w:val="24"/>
        </w:rPr>
        <w:instrText>ADDIN CSL_CITATION { "citationItems" : [ { "id" : "ITEM-1", "itemData" : { "DOI" : "10.1046/j.0039-0402.2003.00252.x", "ISSN" : "0039-0402", "author" : [ { "dropping-particle" : "", "family" : "Maas", "given" : "Cora J. M.", "non-dropping-particle" : "", "parse-names" : false, "suffix" : "" }, { "dropping-particle" : "", "family" : "Hox", "given" : "Joop J.", "non-dropping-particle" : "", "parse-names" : false, "suffix" : "" } ], "container-title" : "Statistica Neerlandica", "id" : "ITEM-1", "issue" : "2", "issued" : { "date-parts" : [ [ "2004", "5", "1" ] ] }, "page" : "127-137", "publisher" : "Blackwell Publishing", "title" : "Robustness issues in multilevel regression analysis", "type" : "article-journal", "volume" : "58" }, "uris" : [ "http://www.mendeley.com/documents/?uuid=2172e867-8d91-3b42-8703-c7c504c8ef4e" ] } ], "mendeley" : { "formattedCitation" : "(Maas &amp; Hox, 2004)", "plainTextFormattedCitation" : "(Maas &amp; Hox, 2004)", "previouslyFormattedCitation" : "(Maas &amp; Hox, 2004)" }, "properties" : {  }, "schema" : "https://github.com/citation-style-language/schema/raw/master/csl-citation.json" }</w:instrText>
      </w:r>
      <w:r w:rsidR="005D3E0D" w:rsidRPr="00F4550C">
        <w:rPr>
          <w:rFonts w:ascii="Times New Roman" w:hAnsi="Times New Roman" w:cs="Times New Roman"/>
          <w:sz w:val="24"/>
          <w:szCs w:val="24"/>
        </w:rPr>
        <w:fldChar w:fldCharType="separate"/>
      </w:r>
      <w:r w:rsidR="005D3E0D" w:rsidRPr="00F4550C">
        <w:rPr>
          <w:rFonts w:ascii="Times New Roman" w:hAnsi="Times New Roman" w:cs="Times New Roman"/>
          <w:noProof/>
          <w:sz w:val="24"/>
          <w:szCs w:val="24"/>
        </w:rPr>
        <w:t>(Maas &amp; Hox, 2004)</w:t>
      </w:r>
      <w:r w:rsidR="005D3E0D" w:rsidRPr="00F4550C">
        <w:rPr>
          <w:rFonts w:ascii="Times New Roman" w:hAnsi="Times New Roman" w:cs="Times New Roman"/>
          <w:sz w:val="24"/>
          <w:szCs w:val="24"/>
        </w:rPr>
        <w:fldChar w:fldCharType="end"/>
      </w:r>
      <w:r w:rsidR="005D3E0D" w:rsidRPr="00F4550C">
        <w:rPr>
          <w:rFonts w:ascii="Times New Roman" w:hAnsi="Times New Roman" w:cs="Times New Roman"/>
          <w:sz w:val="24"/>
          <w:szCs w:val="24"/>
        </w:rPr>
        <w:t xml:space="preserve">, as they are less heavy on distributional assumptions than conventional inferential statistical models for comparing levels of multivariate designs (i.e., analysis of variance or covariance). </w:t>
      </w:r>
    </w:p>
    <w:p w14:paraId="6AE07463" w14:textId="3A1ECC35" w:rsidR="005D3E0D" w:rsidRPr="00F4550C" w:rsidRDefault="005D3E0D" w:rsidP="00722D71">
      <w:pPr>
        <w:spacing w:after="0" w:line="360" w:lineRule="auto"/>
        <w:ind w:firstLine="425"/>
        <w:jc w:val="both"/>
        <w:rPr>
          <w:rFonts w:ascii="Times New Roman" w:hAnsi="Times New Roman" w:cs="Times New Roman"/>
          <w:sz w:val="24"/>
          <w:szCs w:val="24"/>
        </w:rPr>
      </w:pPr>
      <w:r w:rsidRPr="00F4550C">
        <w:rPr>
          <w:rFonts w:ascii="Times New Roman" w:hAnsi="Times New Roman" w:cs="Times New Roman"/>
          <w:sz w:val="24"/>
          <w:szCs w:val="24"/>
        </w:rPr>
        <w:t>Furthermore, a multilevel approach lends itself to multimodal data fusion and prediction, since it allows for a sequential modeling of different types of effects. First, both slopes and intercepts of pre</w:t>
      </w:r>
      <w:r w:rsidR="00636B31" w:rsidRPr="00F4550C">
        <w:rPr>
          <w:rFonts w:ascii="Times New Roman" w:hAnsi="Times New Roman" w:cs="Times New Roman"/>
          <w:sz w:val="24"/>
          <w:szCs w:val="24"/>
        </w:rPr>
        <w:t>-</w:t>
      </w:r>
      <w:r w:rsidRPr="00F4550C">
        <w:rPr>
          <w:rFonts w:ascii="Times New Roman" w:hAnsi="Times New Roman" w:cs="Times New Roman"/>
          <w:sz w:val="24"/>
          <w:szCs w:val="24"/>
        </w:rPr>
        <w:t>defined experimental manipulations can be entered separately as random (i.e., residuals) or fixed effects. Second, these can be added as effects on different levels</w:t>
      </w:r>
      <w:r w:rsidR="00F654D6" w:rsidRPr="00F4550C">
        <w:rPr>
          <w:rFonts w:ascii="Times New Roman" w:hAnsi="Times New Roman" w:cs="Times New Roman"/>
          <w:sz w:val="24"/>
          <w:szCs w:val="24"/>
        </w:rPr>
        <w:t xml:space="preserve"> or as so-called cross-level-interactions, indicating the contribution of interactional effects be</w:t>
      </w:r>
      <w:r w:rsidR="00636B31" w:rsidRPr="00F4550C">
        <w:rPr>
          <w:rFonts w:ascii="Times New Roman" w:hAnsi="Times New Roman" w:cs="Times New Roman"/>
          <w:sz w:val="24"/>
          <w:szCs w:val="24"/>
        </w:rPr>
        <w:t>tween</w:t>
      </w:r>
      <w:r w:rsidR="00F654D6" w:rsidRPr="00F4550C">
        <w:rPr>
          <w:rFonts w:ascii="Times New Roman" w:hAnsi="Times New Roman" w:cs="Times New Roman"/>
          <w:sz w:val="24"/>
          <w:szCs w:val="24"/>
        </w:rPr>
        <w:t xml:space="preserve"> varying levels of multiple hierarchical predictors</w:t>
      </w:r>
      <w:r w:rsidRPr="00F4550C">
        <w:rPr>
          <w:rFonts w:ascii="Times New Roman" w:hAnsi="Times New Roman" w:cs="Times New Roman"/>
          <w:sz w:val="24"/>
          <w:szCs w:val="24"/>
        </w:rPr>
        <w:t>. Hence, the approach eases to assess the specific contribution</w:t>
      </w:r>
      <w:r w:rsidR="00F654D6" w:rsidRPr="00F4550C">
        <w:rPr>
          <w:rFonts w:ascii="Times New Roman" w:hAnsi="Times New Roman" w:cs="Times New Roman"/>
          <w:sz w:val="24"/>
          <w:szCs w:val="24"/>
        </w:rPr>
        <w:t>s of each step</w:t>
      </w:r>
      <w:r w:rsidRPr="00F4550C">
        <w:rPr>
          <w:rFonts w:ascii="Times New Roman" w:hAnsi="Times New Roman" w:cs="Times New Roman"/>
          <w:sz w:val="24"/>
          <w:szCs w:val="24"/>
        </w:rPr>
        <w:t xml:space="preserve"> </w:t>
      </w:r>
      <w:r w:rsidR="00F654D6" w:rsidRPr="00F4550C">
        <w:rPr>
          <w:rFonts w:ascii="Times New Roman" w:hAnsi="Times New Roman" w:cs="Times New Roman"/>
          <w:sz w:val="24"/>
          <w:szCs w:val="24"/>
        </w:rPr>
        <w:t>in an</w:t>
      </w:r>
      <w:r w:rsidRPr="00F4550C">
        <w:rPr>
          <w:rFonts w:ascii="Times New Roman" w:hAnsi="Times New Roman" w:cs="Times New Roman"/>
          <w:sz w:val="24"/>
          <w:szCs w:val="24"/>
        </w:rPr>
        <w:t xml:space="preserve"> </w:t>
      </w:r>
      <w:r w:rsidR="00F654D6" w:rsidRPr="00F4550C">
        <w:rPr>
          <w:rFonts w:ascii="Times New Roman" w:hAnsi="Times New Roman" w:cs="Times New Roman"/>
          <w:sz w:val="24"/>
          <w:szCs w:val="24"/>
        </w:rPr>
        <w:t xml:space="preserve">iterative specification of the most complex model </w:t>
      </w:r>
      <w:r w:rsidR="00F654D6" w:rsidRPr="00F4550C">
        <w:rPr>
          <w:rFonts w:ascii="Times New Roman" w:hAnsi="Times New Roman" w:cs="Times New Roman"/>
          <w:sz w:val="24"/>
          <w:szCs w:val="24"/>
        </w:rPr>
        <w:fldChar w:fldCharType="begin" w:fldLock="1"/>
      </w:r>
      <w:r w:rsidR="00F654D6" w:rsidRPr="00F4550C">
        <w:rPr>
          <w:rFonts w:ascii="Times New Roman" w:hAnsi="Times New Roman" w:cs="Times New Roman"/>
          <w:sz w:val="24"/>
          <w:szCs w:val="24"/>
        </w:rPr>
        <w:instrText>ADDIN CSL_CITATION { "citationItems" : [ { "id" : "ITEM-1", "itemData" : { "DOI" : "10.4324/9780203852279", "ISBN" : "9780203852279", "abstract" : "See, stats, and : https: / / www . researchgate . net / publication / 44832436 Multilevel : Techniques Applications Article DOI : 10 . 4324 / 9780203852279 CITATIONS4 , 609 READS 1 , 864 1 : Some : International Predicting - Based Joop Utrecht 233 , 639 SEE All . The .", "author" : [ { "dropping-particle" : "", "family" : "Hox", "given" : "Joop J", "non-dropping-particle" : "", "parse-names" : false, "suffix" : "" } ], "id" : "ITEM-1", "issued" : { "date-parts" : [ [ "2010" ] ] }, "title" : "Multilevel Analysis", "type" : "article-journal" }, "uris" : [ "http://www.mendeley.com/documents/?uuid=2a68a929-1cad-3504-b37a-b87af53d0c6e" ] } ], "mendeley" : { "formattedCitation" : "(Hox, 2010)", "plainTextFormattedCitation" : "(Hox, 2010)", "previouslyFormattedCitation" : "(Hox, 2010)" }, "properties" : {  }, "schema" : "https://github.com/citation-style-language/schema/raw/master/csl-citation.json" }</w:instrText>
      </w:r>
      <w:r w:rsidR="00F654D6" w:rsidRPr="00F4550C">
        <w:rPr>
          <w:rFonts w:ascii="Times New Roman" w:hAnsi="Times New Roman" w:cs="Times New Roman"/>
          <w:sz w:val="24"/>
          <w:szCs w:val="24"/>
        </w:rPr>
        <w:fldChar w:fldCharType="separate"/>
      </w:r>
      <w:r w:rsidR="00F654D6" w:rsidRPr="00F4550C">
        <w:rPr>
          <w:rFonts w:ascii="Times New Roman" w:hAnsi="Times New Roman" w:cs="Times New Roman"/>
          <w:noProof/>
          <w:sz w:val="24"/>
          <w:szCs w:val="24"/>
        </w:rPr>
        <w:t>(Hox, 2010)</w:t>
      </w:r>
      <w:r w:rsidR="00F654D6" w:rsidRPr="00F4550C">
        <w:rPr>
          <w:rFonts w:ascii="Times New Roman" w:hAnsi="Times New Roman" w:cs="Times New Roman"/>
          <w:sz w:val="24"/>
          <w:szCs w:val="24"/>
        </w:rPr>
        <w:fldChar w:fldCharType="end"/>
      </w:r>
      <w:r w:rsidR="00F654D6" w:rsidRPr="00F4550C">
        <w:rPr>
          <w:rFonts w:ascii="Times New Roman" w:hAnsi="Times New Roman" w:cs="Times New Roman"/>
          <w:sz w:val="24"/>
          <w:szCs w:val="24"/>
        </w:rPr>
        <w:t xml:space="preserve">. In an exploratory model sequence, this iteration can be tested by assessing the improved explanation of variance in the dependent variable with each added fixed or random model </w:t>
      </w:r>
      <w:r w:rsidR="00F654D6" w:rsidRPr="00F4550C">
        <w:rPr>
          <w:rFonts w:ascii="Times New Roman" w:hAnsi="Times New Roman" w:cs="Times New Roman"/>
          <w:sz w:val="24"/>
          <w:szCs w:val="24"/>
        </w:rPr>
        <w:lastRenderedPageBreak/>
        <w:t>parameter. This is done by either observing changes in a model’s failure to account for variance (i.e., deviance) or by indexing a model’s fit on empirical data (i.e., goodness of fit criterion).</w:t>
      </w:r>
    </w:p>
    <w:p w14:paraId="6CB3625E" w14:textId="77777777" w:rsidR="002073C9" w:rsidRPr="00F4550C" w:rsidRDefault="002073C9" w:rsidP="00CF1C70">
      <w:pPr>
        <w:jc w:val="both"/>
        <w:rPr>
          <w:rFonts w:ascii="Times New Roman" w:hAnsi="Times New Roman" w:cs="Times New Roman"/>
        </w:rPr>
      </w:pPr>
    </w:p>
    <w:p w14:paraId="38D1972D" w14:textId="27FA5A6E" w:rsidR="00470B7E" w:rsidRPr="00F4550C" w:rsidRDefault="006A1C63" w:rsidP="00CF1C70">
      <w:pPr>
        <w:pStyle w:val="Heading2"/>
        <w:jc w:val="both"/>
        <w:rPr>
          <w:rFonts w:ascii="Times New Roman" w:hAnsi="Times New Roman" w:cs="Times New Roman"/>
          <w:color w:val="auto"/>
          <w:sz w:val="28"/>
        </w:rPr>
      </w:pPr>
      <w:bookmarkStart w:id="39" w:name="_Toc508189748"/>
      <w:r w:rsidRPr="00F4550C">
        <w:rPr>
          <w:rFonts w:ascii="Times New Roman" w:hAnsi="Times New Roman" w:cs="Times New Roman"/>
          <w:color w:val="auto"/>
          <w:sz w:val="28"/>
        </w:rPr>
        <w:t>1.4</w:t>
      </w:r>
      <w:r w:rsidR="00470B7E" w:rsidRPr="00F4550C">
        <w:rPr>
          <w:rFonts w:ascii="Times New Roman" w:hAnsi="Times New Roman" w:cs="Times New Roman"/>
          <w:color w:val="auto"/>
          <w:sz w:val="28"/>
        </w:rPr>
        <w:t xml:space="preserve"> Aims of </w:t>
      </w:r>
      <w:r w:rsidR="00120E83" w:rsidRPr="00F4550C">
        <w:rPr>
          <w:rFonts w:ascii="Times New Roman" w:hAnsi="Times New Roman" w:cs="Times New Roman"/>
          <w:color w:val="auto"/>
          <w:sz w:val="28"/>
        </w:rPr>
        <w:t>this study</w:t>
      </w:r>
      <w:bookmarkEnd w:id="39"/>
    </w:p>
    <w:p w14:paraId="5BA169E5" w14:textId="77777777" w:rsidR="00FD22A1" w:rsidRPr="00F4550C" w:rsidRDefault="00FD22A1" w:rsidP="00CF1C70">
      <w:pPr>
        <w:spacing w:after="0" w:line="360" w:lineRule="auto"/>
        <w:ind w:firstLine="425"/>
        <w:jc w:val="both"/>
        <w:rPr>
          <w:rFonts w:ascii="Times New Roman" w:hAnsi="Times New Roman" w:cs="Times New Roman"/>
        </w:rPr>
      </w:pPr>
    </w:p>
    <w:p w14:paraId="720DE4D7" w14:textId="2ACB34F2" w:rsidR="0027179F" w:rsidRPr="00F4550C" w:rsidRDefault="0027179F" w:rsidP="0027179F">
      <w:pPr>
        <w:pStyle w:val="Heading3"/>
        <w:ind w:left="425"/>
        <w:jc w:val="both"/>
        <w:rPr>
          <w:rFonts w:ascii="Times New Roman" w:hAnsi="Times New Roman" w:cs="Times New Roman"/>
          <w:color w:val="auto"/>
        </w:rPr>
      </w:pPr>
      <w:bookmarkStart w:id="40" w:name="_Toc508189749"/>
      <w:r w:rsidRPr="00F4550C">
        <w:rPr>
          <w:rFonts w:ascii="Times New Roman" w:hAnsi="Times New Roman" w:cs="Times New Roman"/>
          <w:color w:val="auto"/>
        </w:rPr>
        <w:t>1.4.1 Investigating mechanisms of cognitive control with EEG-fMRI</w:t>
      </w:r>
      <w:bookmarkEnd w:id="40"/>
    </w:p>
    <w:p w14:paraId="6E9361D1" w14:textId="77777777" w:rsidR="0027179F" w:rsidRPr="00F4550C" w:rsidRDefault="0027179F" w:rsidP="00CF1C70">
      <w:pPr>
        <w:spacing w:after="0" w:line="360" w:lineRule="auto"/>
        <w:ind w:firstLine="425"/>
        <w:jc w:val="both"/>
        <w:rPr>
          <w:rFonts w:ascii="Times New Roman" w:hAnsi="Times New Roman" w:cs="Times New Roman"/>
        </w:rPr>
      </w:pPr>
    </w:p>
    <w:p w14:paraId="2F0A5151" w14:textId="670D4879" w:rsidR="00512DB2" w:rsidRPr="00F4550C" w:rsidRDefault="00512DB2" w:rsidP="00CF1C70">
      <w:pPr>
        <w:spacing w:after="0" w:line="360" w:lineRule="auto"/>
        <w:ind w:firstLine="425"/>
        <w:jc w:val="both"/>
        <w:rPr>
          <w:rFonts w:ascii="Times New Roman" w:hAnsi="Times New Roman" w:cs="Times New Roman"/>
          <w:sz w:val="24"/>
          <w:szCs w:val="24"/>
        </w:rPr>
      </w:pPr>
      <w:r w:rsidRPr="00F4550C">
        <w:rPr>
          <w:rFonts w:ascii="Times New Roman" w:hAnsi="Times New Roman" w:cs="Times New Roman"/>
          <w:sz w:val="24"/>
          <w:szCs w:val="24"/>
        </w:rPr>
        <w:t>The main goal of this study is to present a framework of measures for both optimizing the processing and statistical modeling of combined EEG-fMRI data. Further, this framework shall be demonstrated on a specific example that benefits from having enriched data foundations and analysis. After all, next to the methodological concerns, the ideas collected in this framework were meant to serve researchers in neuroscience, psychology, medicine or other fields as tools for answering questions about mental processes.</w:t>
      </w:r>
    </w:p>
    <w:p w14:paraId="6C392354" w14:textId="09AAC346" w:rsidR="00512DB2" w:rsidRPr="00F4550C" w:rsidRDefault="00512DB2" w:rsidP="00CF1C70">
      <w:pPr>
        <w:spacing w:after="0" w:line="360" w:lineRule="auto"/>
        <w:ind w:firstLine="425"/>
        <w:jc w:val="both"/>
        <w:rPr>
          <w:rFonts w:ascii="Times New Roman" w:hAnsi="Times New Roman" w:cs="Times New Roman"/>
          <w:sz w:val="24"/>
          <w:szCs w:val="24"/>
        </w:rPr>
      </w:pPr>
      <w:r w:rsidRPr="00F4550C">
        <w:rPr>
          <w:rFonts w:ascii="Times New Roman" w:hAnsi="Times New Roman" w:cs="Times New Roman"/>
          <w:sz w:val="24"/>
          <w:szCs w:val="24"/>
        </w:rPr>
        <w:t xml:space="preserve">Cognitive control, as the ability to flexibly regulate and control cognitive resources in a goal-oriented manner, has great value to clinical research. Populations suffering from deficits in this ability range from eating disorders </w:t>
      </w:r>
      <w:r w:rsidRPr="00F4550C">
        <w:rPr>
          <w:rFonts w:ascii="Times New Roman" w:hAnsi="Times New Roman" w:cs="Times New Roman"/>
          <w:sz w:val="24"/>
          <w:szCs w:val="24"/>
        </w:rPr>
        <w:fldChar w:fldCharType="begin" w:fldLock="1"/>
      </w:r>
      <w:r w:rsidRPr="00F4550C">
        <w:rPr>
          <w:rFonts w:ascii="Times New Roman" w:hAnsi="Times New Roman" w:cs="Times New Roman"/>
          <w:sz w:val="24"/>
          <w:szCs w:val="24"/>
        </w:rPr>
        <w:instrText>ADDIN CSL_CITATION { "citationItems" : [ { "id" : "ITEM-1", "itemData" : { "DOI" : "10.1371/journal.pone.0028331", "ISSN" : "1932-6203", "abstract" : "Background People with eating disorders (ED) frequently present with inflexible behaviours, including eating related issues which contribute to the maintenance of the illness. Small scale studies point to difficulties with cognitive set-shifting as a basis. Using larger scale studies will lend robustness to these data.   Methodology/Principal Findings 542 participants were included in the dataset as follows: Anorexia Nervosa (AN) n = 171; Bulimia Nervosa (BN) n = 82; Recovered AN n = 90; Healthy controls (HC): n = 199. All completed the Wisconsin Card Sorting Task (WCST), an assessment that integrates multiple measurement of several executive processes concerned with problem solving and cognitive flexibility. The AN and BN groups performed poorly in most domains of the WCST. Recovered AN participants showed a better performance than currently ill participants; however, the number of preservative errors was higher than for HC participants.   Conclusions/Significance There is a growing interest in the diagnostic and treatment implications of cognitive flexibility in eating disorders. This large dataset supports previous smaller scale studies and a systematic review which indicate poor cognitive flexibility in people with ED.", "author" : [ { "dropping-particle" : "", "family" : "Tchanturia", "given" : "Kate", "non-dropping-particle" : "", "parse-names" : false, "suffix" : "" }, { "dropping-particle" : "", "family" : "Davies", "given" : "Helen", "non-dropping-particle" : "", "parse-names" : false, "suffix" : "" }, { "dropping-particle" : "", "family" : "Roberts", "given" : "Marion", "non-dropping-particle" : "", "parse-names" : false, "suffix" : "" }, { "dropping-particle" : "", "family" : "Harrison", "given" : "Amy", "non-dropping-particle" : "", "parse-names" : false, "suffix" : "" }, { "dropping-particle" : "", "family" : "Nakazato", "given" : "Michiko", "non-dropping-particle" : "", "parse-names" : false, "suffix" : "" }, { "dropping-particle" : "", "family" : "Schmidt", "given" : "Ulrike", "non-dropping-particle" : "", "parse-names" : false, "suffix" : "" }, { "dropping-particle" : "", "family" : "Treasure", "given" : "Janet", "non-dropping-particle" : "", "parse-names" : false, "suffix" : "" }, { "dropping-particle" : "", "family" : "Morris", "given" : "Robin", "non-dropping-particle" : "", "parse-names" : false, "suffix" : "" } ], "container-title" : "PLoS ONE", "editor" : [ { "dropping-particle" : "", "family" : "Garc\u00eda", "given" : "Antonio Verdejo", "non-dropping-particle" : "", "parse-names" : false, "suffix" : "" } ], "id" : "ITEM-1", "issue" : "1", "issued" : { "date-parts" : [ [ "2012", "1", "12" ] ] }, "page" : "e28331", "publisher" : "Public Library of Science", "title" : "Poor Cognitive Flexibility in Eating Disorders: Examining the Evidence using the Wisconsin Card Sorting Task", "type" : "article-journal", "volume" : "7" }, "uris" : [ "http://www.mendeley.com/documents/?uuid=09660c73-ab59-347a-9333-21d4b87c4c66" ] }, { "id" : "ITEM-2", "itemData" : { "DOI" : "10.1016/j.tics.2010.11.001", "ISSN" : "1879-307X", "PMID" : "21109477", "abstract" : "The ability to resist the urge to eat requires the proper functioning of neuronal circuits involved in top-down control to oppose the conditioned responses that predict reward from eating the food and the desire to eat the food. Imaging studies show that obese subjects might have impairments in dopaminergic pathways that regulate neuronal systems associated with reward sensitivity, conditioning and control. It is known that the neuropeptides that regulate energy balance (homeostatic processes) through the hypothalamus also modulate the activity of dopamine cells and their projections into regions involved in the rewarding processes underlying food intake. It is postulated that this could also be a mechanism by which overeating and the resultant resistance to homoeostatic signals impairs the function of circuits involved in reward sensitivity, conditioning and cognitive control.", "author" : [ { "dropping-particle" : "", "family" : "Volkow", "given" : "Nora D", "non-dropping-particle" : "", "parse-names" : false, "suffix" : "" }, { "dropping-particle" : "", "family" : "Wang", "given" : "Gene-Jack", "non-dropping-particle" : "", "parse-names" : false, "suffix" : "" }, { "dropping-particle" : "", "family" : "Baler", "given" : "Ruben D", "non-dropping-particle" : "", "parse-names" : false, "suffix" : "" } ], "container-title" : "Trends in cognitive sciences", "id" : "ITEM-2", "issue" : "1", "issued" : { "date-parts" : [ [ "2011", "1" ] ] }, "page" : "37-46", "publisher" : "NIH Public Access", "title" : "Reward, dopamine and the control of food intake: implications for obesity.", "type" : "article-journal", "volume" : "15" }, "uris" : [ "http://www.mendeley.com/documents/?uuid=b8c331ef-21b8-3970-b963-a0c01be9ee41" ] } ], "mendeley" : { "formattedCitation" : "(Tchanturia et al., 2012; Volkow, Wang, &amp; Baler, 2011)", "plainTextFormattedCitation" : "(Tchanturia et al., 2012; Volkow, Wang, &amp; Baler, 2011)", "previouslyFormattedCitation" : "(Tchanturia et al., 2012; Volkow, Wang, &amp; Baler, 2011)" }, "properties" : {  }, "schema" : "https://github.com/citation-style-language/schema/raw/master/csl-citation.json" }</w:instrText>
      </w:r>
      <w:r w:rsidRPr="00F4550C">
        <w:rPr>
          <w:rFonts w:ascii="Times New Roman" w:hAnsi="Times New Roman" w:cs="Times New Roman"/>
          <w:sz w:val="24"/>
          <w:szCs w:val="24"/>
        </w:rPr>
        <w:fldChar w:fldCharType="separate"/>
      </w:r>
      <w:r w:rsidRPr="00F4550C">
        <w:rPr>
          <w:rFonts w:ascii="Times New Roman" w:hAnsi="Times New Roman" w:cs="Times New Roman"/>
          <w:noProof/>
          <w:sz w:val="24"/>
          <w:szCs w:val="24"/>
        </w:rPr>
        <w:t>(Tchanturia et al., 2012; Volkow, Wang, &amp; Baler, 2011)</w:t>
      </w:r>
      <w:r w:rsidRPr="00F4550C">
        <w:rPr>
          <w:rFonts w:ascii="Times New Roman" w:hAnsi="Times New Roman" w:cs="Times New Roman"/>
          <w:sz w:val="24"/>
          <w:szCs w:val="24"/>
        </w:rPr>
        <w:fldChar w:fldCharType="end"/>
      </w:r>
      <w:r w:rsidR="005655AB" w:rsidRPr="00F4550C">
        <w:rPr>
          <w:rFonts w:ascii="Times New Roman" w:hAnsi="Times New Roman" w:cs="Times New Roman"/>
          <w:sz w:val="24"/>
          <w:szCs w:val="24"/>
        </w:rPr>
        <w:t xml:space="preserve"> and</w:t>
      </w:r>
      <w:r w:rsidRPr="00F4550C">
        <w:rPr>
          <w:rFonts w:ascii="Times New Roman" w:hAnsi="Times New Roman" w:cs="Times New Roman"/>
          <w:sz w:val="24"/>
          <w:szCs w:val="24"/>
        </w:rPr>
        <w:t xml:space="preserve"> </w:t>
      </w:r>
      <w:r w:rsidR="005655AB" w:rsidRPr="00F4550C">
        <w:rPr>
          <w:rFonts w:ascii="Times New Roman" w:hAnsi="Times New Roman" w:cs="Times New Roman"/>
          <w:sz w:val="24"/>
          <w:szCs w:val="24"/>
        </w:rPr>
        <w:t xml:space="preserve">schizophrenia </w:t>
      </w:r>
      <w:r w:rsidR="005655AB" w:rsidRPr="00F4550C">
        <w:rPr>
          <w:rFonts w:ascii="Times New Roman" w:hAnsi="Times New Roman" w:cs="Times New Roman"/>
          <w:sz w:val="24"/>
          <w:szCs w:val="24"/>
        </w:rPr>
        <w:fldChar w:fldCharType="begin" w:fldLock="1"/>
      </w:r>
      <w:r w:rsidR="005655AB" w:rsidRPr="00F4550C">
        <w:rPr>
          <w:rFonts w:ascii="Times New Roman" w:hAnsi="Times New Roman" w:cs="Times New Roman"/>
          <w:sz w:val="24"/>
          <w:szCs w:val="24"/>
        </w:rPr>
        <w:instrText>ADDIN CSL_CITATION { "citationItems" : [ { "id" : "ITEM-1", "itemData" : { "DOI" : "10.1093/schbul/sbw036", "ISSN" : "0586-7614", "author" : [ { "dropping-particle" : "", "family" : "Poppe", "given" : "Andrew B.", "non-dropping-particle" : "", "parse-names" : false, "suffix" : "" }, { "dropping-particle" : "", "family" : "Barch", "given" : "Deanna M.", "non-dropping-particle" : "", "parse-names" : false, "suffix" : "" }, { "dropping-particle" : "", "family" : "Carter", "given" : "Cameron S.", "non-dropping-particle" : "", "parse-names" : false, "suffix" : "" }, { "dropping-particle" : "", "family" : "Gold", "given" : "James M.", "non-dropping-particle" : "", "parse-names" : false, "suffix" : "" }, { "dropping-particle" : "", "family" : "Ragland", "given" : "John Daniel", "non-dropping-particle" : "", "parse-names" : false, "suffix" : "" }, { "dropping-particle" : "", "family" : "Silverstein", "given" : "Steven M.", "non-dropping-particle" : "", "parse-names" : false, "suffix" : "" }, { "dropping-particle" : "", "family" : "MacDonald", "given" : "Angus W.", "non-dropping-particle" : "", "parse-names" : false, "suffix" : "" } ], "container-title" : "Schizophrenia Bulletin", "id" : "ITEM-1", "issue" : "5", "issued" : { "date-parts" : [ [ "2016", "9", "1" ] ] }, "page" : "1149-1157", "publisher" : "Oxford University Press", "title" : "Reduced Frontoparietal Activity in Schizophrenia Is Linked to a Specific Deficit in Goal Maintenance: A Multisite Functional Imaging Study", "type" : "article-journal", "volume" : "42" }, "uris" : [ "http://www.mendeley.com/documents/?uuid=eb472c17-d394-3741-9a25-354fcbb595eb" ] }, { "id" : "ITEM-2", "itemData" : { "DOI" : "10.1038/npp.2010.156", "ISSN" : "0893-133X", "author" : [ { "dropping-particle" : "", "family" : "Lesh", "given" : "Tyler A", "non-dropping-particle" : "", "parse-names" : false, "suffix" : "" }, { "dropping-particle" : "", "family" : "Niendam", "given" : "Tara A", "non-dropping-particle" : "", "parse-names" : false, "suffix" : "" }, { "dropping-particle" : "", "family" : "Minzenberg", "given" : "Michael J", "non-dropping-particle" : "", "parse-names" : false, "suffix" : "" }, { "dropping-particle" : "", "family" : "Carter", "given" : "Cameron S", "non-dropping-particle" : "", "parse-names" : false, "suffix" : "" } ], "container-title" : "Neuropsychopharmacology", "id" : "ITEM-2", "issue" : "1", "issued" : { "date-parts" : [ [ "2011", "1", "15" ] ] }, "page" : "316-338", "publisher" : "Nature Publishing Group", "title" : "Cognitive Control Deficits in Schizophrenia: Mechanisms and Meaning", "type" : "article-journal", "volume" : "36" }, "uris" : [ "http://www.mendeley.com/documents/?uuid=4c40da38-f931-35b2-88a8-acca987dd208" ] }, { "id" : "ITEM-3", "itemData" : { "DOI" : "10.3389/fpsyg.2016.00705", "ISSN" : "16641078", "PMID" : "27242617", "abstract" : "Working Memory and executive functioning deficits are core characteristics of patients suffering from schizophrenia. Electrophysiological research indicates that altered patterns of neural oscillatory mechanisms underpinning executive functioning are associated with the psychiatric disorder. Such brain oscillatory changes have been found in local amplitude differences at gamma and theta frequencies in task-specific cortical areas. Moreover, interregional interactions are also disrupted as signified by decreased phase coherence of fronto-posterior theta activity in schizophrenia patients. However, schizophrenia is not a one-dimensional psychiatric disorder but has various forms and expressions. A common distinction is between positive and negative symptomatology but most patients have both negative and positive symptoms to some extent. Here, we examined three groups-healthy controls, predominantly negative, and predominantly positive symptomatic schizophrenia patients-when performing a working memory task with increasing cognitive demand and increasing need for executive control. We analyzed brain oscillatory activity in the three groups separately and investigated how predominant symptomatology might explain differences in brain oscillatory patterns. Our results indicate that differences in task specific fronto-posterior network activity (i.e., executive control network) expressed by interregional phase synchronization are able to account for working memory dysfunctions between groups. Local changes in the theta and gamma frequency range also show differences between patients and healthy controls, and more importantly, between the two patient groups. We conclude that differences in oscillatory brain activation patterns related to executive processing can be an indicator for positive and negative symptomatology in schizophrenia. Furthermore, changes in cognitive and especially executive functioning in patients are expressed by alterations in a task-specific fronto-posterior connectivity even in the absence of behavioral impairment.", "author" : [ { "dropping-particle" : "", "family" : "Berger", "given" : "Barbara", "non-dropping-particle" : "", "parse-names" : false, "suffix" : "" }, { "dropping-particle" : "", "family" : "Minarik", "given" : "Tamas", "non-dropping-particle" : "", "parse-names" : false, "suffix" : "" }, { "dropping-particle" : "", "family" : "Griesmayr", "given" : "Birgit", "non-dropping-particle" : "", "parse-names" : false, "suffix" : "" }, { "dropping-particle" : "", "family" : "Stelzig-Schoeler", "given" : "Renate", "non-dropping-particle" : "", "parse-names" : false, "suffix" : "" }, { "dropping-particle" : "", "family" : "Aichhorn", "given" : "Wolfgang", "non-dropping-particle" : "", "parse-names" : false, "suffix" : "" }, { "dropping-particle" : "", "family" : "Sauseng", "given" : "Paul", "non-dropping-particle" : "", "parse-names" : false, "suffix" : "" } ], "container-title" : "Frontiers in Psychology", "id" : "ITEM-3", "issue" : "MAY", "issued" : { "date-parts" : [ [ "2016" ] ] }, "page" : "1-14", "title" : "Brain oscillatory correlates of altered executive functioning in positive and negative symptomatic schizophrenia patients and healthy controls", "type" : "article-journal", "volume" : "7" }, "uris" : [ "http://www.mendeley.com/documents/?uuid=69a8c3b3-1922-46aa-9455-128828846180" ] } ], "mendeley" : { "formattedCitation" : "(Berger et al., 2016; Lesh, Niendam, Minzenberg, &amp; Carter, 2011; Poppe et al., 2016)", "plainTextFormattedCitation" : "(Berger et al., 2016; Lesh, Niendam, Minzenberg, &amp; Carter, 2011; Poppe et al., 2016)", "previouslyFormattedCitation" : "(Berger et al., 2016; Lesh, Niendam, Minzenberg, &amp; Carter, 2011; Poppe et al., 2016)" }, "properties" : {  }, "schema" : "https://github.com/citation-style-language/schema/raw/master/csl-citation.json" }</w:instrText>
      </w:r>
      <w:r w:rsidR="005655AB" w:rsidRPr="00F4550C">
        <w:rPr>
          <w:rFonts w:ascii="Times New Roman" w:hAnsi="Times New Roman" w:cs="Times New Roman"/>
          <w:sz w:val="24"/>
          <w:szCs w:val="24"/>
        </w:rPr>
        <w:fldChar w:fldCharType="separate"/>
      </w:r>
      <w:r w:rsidR="005655AB" w:rsidRPr="00F4550C">
        <w:rPr>
          <w:rFonts w:ascii="Times New Roman" w:hAnsi="Times New Roman" w:cs="Times New Roman"/>
          <w:noProof/>
          <w:sz w:val="24"/>
          <w:szCs w:val="24"/>
        </w:rPr>
        <w:t>(Berger et al., 2016; Lesh, Niendam, Minzenberg, &amp; Carter, 2011; Poppe et al., 2016)</w:t>
      </w:r>
      <w:r w:rsidR="005655AB" w:rsidRPr="00F4550C">
        <w:rPr>
          <w:rFonts w:ascii="Times New Roman" w:hAnsi="Times New Roman" w:cs="Times New Roman"/>
          <w:sz w:val="24"/>
          <w:szCs w:val="24"/>
        </w:rPr>
        <w:fldChar w:fldCharType="end"/>
      </w:r>
      <w:r w:rsidR="005655AB" w:rsidRPr="00F4550C">
        <w:rPr>
          <w:rFonts w:ascii="Times New Roman" w:hAnsi="Times New Roman" w:cs="Times New Roman"/>
          <w:sz w:val="24"/>
          <w:szCs w:val="24"/>
        </w:rPr>
        <w:t xml:space="preserve"> to drug addiction </w:t>
      </w:r>
      <w:r w:rsidR="005655AB" w:rsidRPr="00F4550C">
        <w:rPr>
          <w:rFonts w:ascii="Times New Roman" w:hAnsi="Times New Roman" w:cs="Times New Roman"/>
          <w:sz w:val="24"/>
          <w:szCs w:val="24"/>
        </w:rPr>
        <w:fldChar w:fldCharType="begin" w:fldLock="1"/>
      </w:r>
      <w:r w:rsidR="005655AB" w:rsidRPr="00F4550C">
        <w:rPr>
          <w:rFonts w:ascii="Times New Roman" w:hAnsi="Times New Roman" w:cs="Times New Roman"/>
          <w:sz w:val="24"/>
          <w:szCs w:val="24"/>
        </w:rPr>
        <w:instrText>ADDIN CSL_CITATION { "citationItems" : [ { "id" : "ITEM-1", "itemData" : { "DOI" : "10.1177/2167702612466547", "ISSN" : "2167-7026", "abstract" : "The past decade has witnessed a surge in research on training paradigms aimed at directly influencing cognitive processes in addiction and other psychopathology. Broadly, two avenues have been explored: In the first, the aim was to change maladaptive cognitive motivational biases (cognitive bias modification); in the second, the aim was to increase general control processes (e.g., working memory capacity). These approaches are consistent with a dual-process perspective in which psychopathology is related to a combination of disorder-specific impulsive processes and weak general abilities to control these impulses in view of reflective longer-term considerations. After reviewing the evidence for dual-process models in addiction, we discuss a number of critical issues, along with suggestions for further research. We argue that theoretical advancement, along with a better understanding of the underlying neurocognitive processes, is crucial for adequately responding to recent criticisms on dual-process models...", "author" : [ { "dropping-particle" : "", "family" : "Wiers", "given" : "Reinout W.", "non-dropping-particle" : "", "parse-names" : false, "suffix" : "" }, { "dropping-particle" : "", "family" : "Gladwin", "given" : "Thomas E.", "non-dropping-particle" : "", "parse-names" : false, "suffix" : "" }, { "dropping-particle" : "", "family" : "Hofmann", "given" : "Wilhelm", "non-dropping-particle" : "", "parse-names" : false, "suffix" : "" }, { "dropping-particle" : "", "family" : "Salemink", "given" : "Elske", "non-dropping-particle" : "", "parse-names" : false, "suffix" : "" }, { "dropping-particle" : "", "family" : "Ridderinkhof", "given" : "K. Richard", "non-dropping-particle" : "", "parse-names" : false, "suffix" : "" } ], "container-title" : "Clinical Psychological Science", "id" : "ITEM-1", "issue" : "2", "issued" : { "date-parts" : [ [ "2013", "4", "9" ] ] }, "page" : "192-212", "publisher" : "SAGE PublicationsSage CA: Los Angeles, CA", "title" : "Cognitive Bias Modification and Cognitive Control Training in Addiction and Related Psychopathology", "type" : "article-journal", "volume" : "1" }, "uris" : [ "http://www.mendeley.com/documents/?uuid=e734f809-fc57-3670-8c00-c0ba1c1e38b7" ] }, { "id" : "ITEM-2", "itemData" : { "DOI" : "10.1016/j.tics.2015.06.007", "ISSN" : "13646613", "abstract" : "&lt;p&gt;We discuss the idea that addictions can be treated by changing the mechanisms involved in self-control with or without regard to intention. The core clinical symptoms of addiction include an enhanced incentive for drug taking (craving), impaired self-control (impulsivity and compulsivity), negative mood, and increased stress reactivity. Symptoms related to impaired self-control involve reduced activity in control networks including anterior cingulate (ACC), adjacent prefrontal cortex (mPFC), and striatum. Behavioral training such as mindfulness meditation can increase the function of control networks and may be a promising approach for the treatment of addiction, even among those without intention to quit.&lt;/p&gt;", "author" : [ { "dropping-particle" : "", "family" : "Tang", "given" : "Yi-Yuan", "non-dropping-particle" : "", "parse-names" : false, "suffix" : "" }, { "dropping-particle" : "", "family" : "Posner", "given" : "Michael I.", "non-dropping-particle" : "", "parse-names" : false, "suffix" : "" }, { "dropping-particle" : "", "family" : "Rothbart", "given" : "Mary K.", "non-dropping-particle" : "", "parse-names" : false, "suffix" : "" }, { "dropping-particle" : "", "family" : "Volkow", "given" : "Nora D.", "non-dropping-particle" : "", "parse-names" : false, "suffix" : "" } ], "container-title" : "Trends in Cognitive Sciences", "id" : "ITEM-2", "issue" : "8", "issued" : { "date-parts" : [ [ "2015", "8", "1" ] ] }, "page" : "439-444", "publisher" : "Elsevier", "title" : "Circuitry of self-control and its role in reducing addiction", "type" : "article-journal", "volume" : "19" }, "uris" : [ "http://www.mendeley.com/documents/?uuid=dc6b9b96-ed1f-3ef0-b01d-889c63741157" ] } ], "mendeley" : { "formattedCitation" : "(Tang, Posner, Rothbart, &amp; Volkow, 2015; Wiers, Gladwin, Hofmann, Salemink, &amp; Ridderinkhof, 2013)", "plainTextFormattedCitation" : "(Tang, Posner, Rothbart, &amp; Volkow, 2015; Wiers, Gladwin, Hofmann, Salemink, &amp; Ridderinkhof, 2013)", "previouslyFormattedCitation" : "(Tang, Posner, Rothbart, &amp; Volkow, 2015; Wiers, Gladwin, Hofmann, Salemink, &amp; Ridderinkhof, 2013)" }, "properties" : {  }, "schema" : "https://github.com/citation-style-language/schema/raw/master/csl-citation.json" }</w:instrText>
      </w:r>
      <w:r w:rsidR="005655AB" w:rsidRPr="00F4550C">
        <w:rPr>
          <w:rFonts w:ascii="Times New Roman" w:hAnsi="Times New Roman" w:cs="Times New Roman"/>
          <w:sz w:val="24"/>
          <w:szCs w:val="24"/>
        </w:rPr>
        <w:fldChar w:fldCharType="separate"/>
      </w:r>
      <w:r w:rsidR="005655AB" w:rsidRPr="00F4550C">
        <w:rPr>
          <w:rFonts w:ascii="Times New Roman" w:hAnsi="Times New Roman" w:cs="Times New Roman"/>
          <w:noProof/>
          <w:sz w:val="24"/>
          <w:szCs w:val="24"/>
        </w:rPr>
        <w:t>(Tang, Posner, Rothbart, &amp; Volkow, 2015; Wiers, Gladwin, Hofmann, Salemink, &amp; Ridderinkhof, 2013)</w:t>
      </w:r>
      <w:r w:rsidR="005655AB" w:rsidRPr="00F4550C">
        <w:rPr>
          <w:rFonts w:ascii="Times New Roman" w:hAnsi="Times New Roman" w:cs="Times New Roman"/>
          <w:sz w:val="24"/>
          <w:szCs w:val="24"/>
        </w:rPr>
        <w:fldChar w:fldCharType="end"/>
      </w:r>
      <w:r w:rsidR="005655AB" w:rsidRPr="00F4550C">
        <w:rPr>
          <w:rFonts w:ascii="Times New Roman" w:hAnsi="Times New Roman" w:cs="Times New Roman"/>
          <w:sz w:val="24"/>
          <w:szCs w:val="24"/>
        </w:rPr>
        <w:t xml:space="preserve">. Particularly the latter display reduced proactive control capacity to perform adequate behavioral perseverance or adaptation to long-term goals when stimuli, which are relevant for the addiction, are present </w:t>
      </w:r>
      <w:r w:rsidR="005655AB" w:rsidRPr="00F4550C">
        <w:rPr>
          <w:rFonts w:ascii="Times New Roman" w:hAnsi="Times New Roman" w:cs="Times New Roman"/>
          <w:sz w:val="24"/>
          <w:szCs w:val="24"/>
        </w:rPr>
        <w:fldChar w:fldCharType="begin" w:fldLock="1"/>
      </w:r>
      <w:r w:rsidR="005655AB" w:rsidRPr="00F4550C">
        <w:rPr>
          <w:rFonts w:ascii="Times New Roman" w:hAnsi="Times New Roman" w:cs="Times New Roman"/>
          <w:sz w:val="24"/>
          <w:szCs w:val="24"/>
        </w:rPr>
        <w:instrText>ADDIN CSL_CITATION { "citationItems" : [ { "id" : "ITEM-1", "itemData" : { "DOI" : "10.1007/s10899-017-9722-2", "ISSN" : "1573-3602", "author" : [ { "dropping-particle" : "", "family" : "Brevers", "given" : "D.", "non-dropping-particle" : "", "parse-names" : false, "suffix" : "" }, { "dropping-particle" : "", "family" : "Bechara", "given" : "A.", "non-dropping-particle" : "", "parse-names" : false, "suffix" : "" }, { "dropping-particle" : "", "family" : "Kilts", "given" : "C. D.", "non-dropping-particle" : "", "parse-names" : false, "suffix" : "" }, { "dropping-particle" : "", "family" : "Antoniali", "given" : "V.", "non-dropping-particle" : "", "parse-names" : false, "suffix" : "" }, { "dropping-particle" : "", "family" : "Bruylant", "given" : "A.", "non-dropping-particle" : "", "parse-names" : false, "suffix" : "" }, { "dropping-particle" : "", "family" : "Verbanck", "given" : "P.", "non-dropping-particle" : "", "parse-names" : false, "suffix" : "" }, { "dropping-particle" : "", "family" : "Kornreich", "given" : "C.", "non-dropping-particle" : "", "parse-names" : false, "suffix" : "" }, { "dropping-particle" : "", "family" : "No\u00ebl", "given" : "X.", "non-dropping-particle" : "", "parse-names" : false, "suffix" : "" } ], "container-title" : "Journal of Gambling Studies", "id" : "ITEM-1", "issued" : { "date-parts" : [ [ "2017", "10", "24" ] ] }, "page" : "1-22", "publisher" : "Springer US", "title" : "Competing Motivations: Proactive Response Inhibition Toward Addiction-Related Stimuli in Quitting-Motivated Individuals", "type" : "article-journal" }, "uris" : [ "http://www.mendeley.com/documents/?uuid=3181f5a3-78b9-3d9f-9770-a692044b58da" ] } ], "mendeley" : { "formattedCitation" : "(Brevers et al., 2017)", "manualFormatting" : "(e.g. Brevers et al., 2017)", "plainTextFormattedCitation" : "(Brevers et al., 2017)", "previouslyFormattedCitation" : "(Brevers et al., 2017)" }, "properties" : {  }, "schema" : "https://github.com/citation-style-language/schema/raw/master/csl-citation.json" }</w:instrText>
      </w:r>
      <w:r w:rsidR="005655AB" w:rsidRPr="00F4550C">
        <w:rPr>
          <w:rFonts w:ascii="Times New Roman" w:hAnsi="Times New Roman" w:cs="Times New Roman"/>
          <w:sz w:val="24"/>
          <w:szCs w:val="24"/>
        </w:rPr>
        <w:fldChar w:fldCharType="separate"/>
      </w:r>
      <w:r w:rsidR="005655AB" w:rsidRPr="00F4550C">
        <w:rPr>
          <w:rFonts w:ascii="Times New Roman" w:hAnsi="Times New Roman" w:cs="Times New Roman"/>
          <w:noProof/>
          <w:sz w:val="24"/>
          <w:szCs w:val="24"/>
        </w:rPr>
        <w:t>(e.g. Brevers et al., 2017)</w:t>
      </w:r>
      <w:r w:rsidR="005655AB" w:rsidRPr="00F4550C">
        <w:rPr>
          <w:rFonts w:ascii="Times New Roman" w:hAnsi="Times New Roman" w:cs="Times New Roman"/>
          <w:sz w:val="24"/>
          <w:szCs w:val="24"/>
        </w:rPr>
        <w:fldChar w:fldCharType="end"/>
      </w:r>
      <w:r w:rsidR="005655AB" w:rsidRPr="00F4550C">
        <w:rPr>
          <w:rFonts w:ascii="Times New Roman" w:hAnsi="Times New Roman" w:cs="Times New Roman"/>
          <w:sz w:val="24"/>
          <w:szCs w:val="24"/>
        </w:rPr>
        <w:t xml:space="preserve">. Therefore, understanding cognitive control mechanisms might lead to a more refined knowledge of the </w:t>
      </w:r>
      <w:r w:rsidR="005A5089" w:rsidRPr="00F4550C">
        <w:rPr>
          <w:rFonts w:ascii="Times New Roman" w:hAnsi="Times New Roman" w:cs="Times New Roman"/>
          <w:sz w:val="24"/>
          <w:szCs w:val="24"/>
        </w:rPr>
        <w:t>associated</w:t>
      </w:r>
      <w:r w:rsidR="005655AB" w:rsidRPr="00F4550C">
        <w:rPr>
          <w:rFonts w:ascii="Times New Roman" w:hAnsi="Times New Roman" w:cs="Times New Roman"/>
          <w:sz w:val="24"/>
          <w:szCs w:val="24"/>
        </w:rPr>
        <w:t xml:space="preserve"> disorders. As stated at the end of section 1.1, precise neuronal correlates can aid clinical predictions concerning treatment responsiveness or the development of the disorder.</w:t>
      </w:r>
    </w:p>
    <w:p w14:paraId="23CB8D17" w14:textId="2EE17777" w:rsidR="00ED05C9" w:rsidRPr="00F4550C" w:rsidRDefault="00F52B2B" w:rsidP="00ED05C9">
      <w:pPr>
        <w:spacing w:after="0" w:line="360" w:lineRule="auto"/>
        <w:ind w:firstLine="425"/>
        <w:jc w:val="both"/>
        <w:rPr>
          <w:rFonts w:ascii="Times New Roman" w:hAnsi="Times New Roman" w:cs="Times New Roman"/>
          <w:sz w:val="24"/>
          <w:szCs w:val="24"/>
        </w:rPr>
      </w:pPr>
      <w:r w:rsidRPr="00F4550C">
        <w:rPr>
          <w:rFonts w:ascii="Times New Roman" w:hAnsi="Times New Roman" w:cs="Times New Roman"/>
          <w:sz w:val="24"/>
          <w:szCs w:val="24"/>
        </w:rPr>
        <w:t>In adapting a continuous performance task (CPT)</w:t>
      </w:r>
      <w:r w:rsidR="005A5089" w:rsidRPr="00F4550C">
        <w:rPr>
          <w:rFonts w:ascii="Times New Roman" w:hAnsi="Times New Roman" w:cs="Times New Roman"/>
          <w:sz w:val="24"/>
          <w:szCs w:val="24"/>
        </w:rPr>
        <w:t>,</w:t>
      </w:r>
      <w:r w:rsidRPr="00F4550C">
        <w:rPr>
          <w:rFonts w:ascii="Times New Roman" w:hAnsi="Times New Roman" w:cs="Times New Roman"/>
          <w:sz w:val="24"/>
          <w:szCs w:val="24"/>
        </w:rPr>
        <w:t xml:space="preserve"> originally designed for </w:t>
      </w:r>
      <w:r w:rsidR="00EA12BB" w:rsidRPr="00F4550C">
        <w:rPr>
          <w:rFonts w:ascii="Times New Roman" w:hAnsi="Times New Roman" w:cs="Times New Roman"/>
          <w:sz w:val="24"/>
          <w:szCs w:val="24"/>
        </w:rPr>
        <w:t>measuring</w:t>
      </w:r>
      <w:r w:rsidRPr="00F4550C">
        <w:rPr>
          <w:rFonts w:ascii="Times New Roman" w:hAnsi="Times New Roman" w:cs="Times New Roman"/>
          <w:sz w:val="24"/>
          <w:szCs w:val="24"/>
        </w:rPr>
        <w:t xml:space="preserve"> cognitive control </w:t>
      </w:r>
      <w:r w:rsidR="009839F7" w:rsidRPr="00F4550C">
        <w:rPr>
          <w:rFonts w:ascii="Times New Roman" w:hAnsi="Times New Roman" w:cs="Times New Roman"/>
          <w:sz w:val="24"/>
          <w:szCs w:val="24"/>
        </w:rPr>
        <w:t>functions</w:t>
      </w:r>
      <w:r w:rsidRPr="00F4550C">
        <w:rPr>
          <w:rFonts w:ascii="Times New Roman" w:hAnsi="Times New Roman" w:cs="Times New Roman"/>
          <w:sz w:val="24"/>
          <w:szCs w:val="24"/>
        </w:rPr>
        <w:t xml:space="preserve"> in schizophrenic patients </w:t>
      </w:r>
      <w:r w:rsidRPr="00F4550C">
        <w:rPr>
          <w:rFonts w:ascii="Times New Roman" w:hAnsi="Times New Roman" w:cs="Times New Roman"/>
          <w:sz w:val="24"/>
          <w:szCs w:val="24"/>
        </w:rPr>
        <w:fldChar w:fldCharType="begin" w:fldLock="1"/>
      </w:r>
      <w:r w:rsidR="00993314" w:rsidRPr="00F4550C">
        <w:rPr>
          <w:rFonts w:ascii="Times New Roman" w:hAnsi="Times New Roman" w:cs="Times New Roman"/>
          <w:sz w:val="24"/>
          <w:szCs w:val="24"/>
        </w:rPr>
        <w:instrText>ADDIN CSL_CITATION { "citationItems" : [ { "id" : "ITEM-1", "itemData" : { "DOI" : "10.1093/schbul/sbr172", "ISBN" : "1745-1701 (Electronic)\\r0586-7614 (Linking)", "ISSN" : "05867614", "PMID" : "22199092", "abstract" : "BACKGROUND: We sought to develop a Dot Pattern Expectancy task (DPX) to assess goal maintenance for use in clinical trials. Altering the standard task created 5 versions of the DPX to compare-a standard version and 4 others. Alterations in the interstimulus interval (ISI) length and the strength of a learned prepotent response distinguished the different tasks. These adjustments were designed to decrease administration time and/or improve reliability of the data.\\n\\nMETHODS: We determined participant eligibility in an initial session (the first of 3) using clinical interviewing tools. The initial session also included a demographic assessment and assessments of community functioning and symptom severity. All versions of the DPX were administered, across 3 sessions. Specific deficits on the context processing compared with difficulty control condition were evaluated using mixed-effects logistic regression within a hierarchical linear model.\\n\\nRESULTS: We analyzed the data from 136 control participants and 138 participants with schizophrenia. Relative to a difficulty control condition, patients performed worse than controls on context processing conditions that required goal maintenance. ISI did not predict errors. Stronger prepotency was associated with increased errors in the difficulty control relative to context processing condition for controls, which improved the interpretability of findings for patients. Reliability was acceptable for a version of the task with a 10-minute running time.\\n\\nCONCLUSIONS: The best compromise between task duration and interpretability occurred on a version with a short ISI and a strong prepotency.", "author" : [ { "dropping-particle" : "", "family" : "Henderson", "given" : "Dori", "non-dropping-particle" : "", "parse-names" : false, "suffix" : "" }, { "dropping-particle" : "", "family" : "Poppe", "given" : "Andrew B.", "non-dropping-particle" : "", "parse-names" : false, "suffix" : "" }, { "dropping-particle" : "", "family" : "Barch", "given" : "Deanna M.", "non-dropping-particle" : "", "parse-names" : false, "suffix" : "" }, { "dropping-particle" : "", "family" : "Carter", "given" : "Cameron S.", "non-dropping-particle" : "", "parse-names" : false, "suffix" : "" }, { "dropping-particle" : "", "family" : "Gold", "given" : "James M.", "non-dropping-particle" : "", "parse-names" : false, "suffix" : "" }, { "dropping-particle" : "", "family" : "Ragland", "given" : "John D.", "non-dropping-particle" : "", "parse-names" : false, "suffix" : "" }, { "dropping-particle" : "", "family" : "Silverstein", "given" : "Steven M.", "non-dropping-particle" : "", "parse-names" : false, "suffix" : "" }, { "dropping-particle" : "", "family" : "Strauss", "given" : "Milton E.", "non-dropping-particle" : "", "parse-names" : false, "suffix" : "" }, { "dropping-particle" : "", "family" : "MacDonald", "given" : "Angus W.", "non-dropping-particle" : "", "parse-names" : false, "suffix" : "" } ], "container-title" : "Schizophrenia Bulletin", "id" : "ITEM-1", "issue" : "1", "issued" : { "date-parts" : [ [ "2012" ] ] }, "page" : "104-113", "title" : "Optimization of a goal maintenance task for use in clinical applications", "type" : "article-journal", "volume" : "38" }, "uris" : [ "http://www.mendeley.com/documents/?uuid=8631662a-f207-36f4-9770-4dae3d7d7477" ] } ], "mendeley" : { "formattedCitation" : "(Henderson et al., 2012)", "plainTextFormattedCitation" : "(Henderson et al., 2012)", "previouslyFormattedCitation" : "(Henderson et al., 2012)" }, "properties" : {  }, "schema" : "https://github.com/citation-style-language/schema/raw/master/csl-citation.json" }</w:instrText>
      </w:r>
      <w:r w:rsidRPr="00F4550C">
        <w:rPr>
          <w:rFonts w:ascii="Times New Roman" w:hAnsi="Times New Roman" w:cs="Times New Roman"/>
          <w:sz w:val="24"/>
          <w:szCs w:val="24"/>
        </w:rPr>
        <w:fldChar w:fldCharType="separate"/>
      </w:r>
      <w:r w:rsidRPr="00F4550C">
        <w:rPr>
          <w:rFonts w:ascii="Times New Roman" w:hAnsi="Times New Roman" w:cs="Times New Roman"/>
          <w:noProof/>
          <w:sz w:val="24"/>
          <w:szCs w:val="24"/>
        </w:rPr>
        <w:t>(Henderson et al., 2012)</w:t>
      </w:r>
      <w:r w:rsidRPr="00F4550C">
        <w:rPr>
          <w:rFonts w:ascii="Times New Roman" w:hAnsi="Times New Roman" w:cs="Times New Roman"/>
          <w:sz w:val="24"/>
          <w:szCs w:val="24"/>
        </w:rPr>
        <w:fldChar w:fldCharType="end"/>
      </w:r>
      <w:r w:rsidR="005A5089" w:rsidRPr="00F4550C">
        <w:rPr>
          <w:rFonts w:ascii="Times New Roman" w:hAnsi="Times New Roman" w:cs="Times New Roman"/>
          <w:sz w:val="24"/>
          <w:szCs w:val="24"/>
        </w:rPr>
        <w:t>,</w:t>
      </w:r>
      <w:r w:rsidRPr="00F4550C">
        <w:rPr>
          <w:rFonts w:ascii="Times New Roman" w:hAnsi="Times New Roman" w:cs="Times New Roman"/>
          <w:sz w:val="24"/>
          <w:szCs w:val="24"/>
        </w:rPr>
        <w:t xml:space="preserve"> for simultaneous recordings, this study aims at comparing the outlined approaches. </w:t>
      </w:r>
      <w:r w:rsidR="002B48F5" w:rsidRPr="00F4550C">
        <w:rPr>
          <w:rFonts w:ascii="Times New Roman" w:hAnsi="Times New Roman" w:cs="Times New Roman"/>
          <w:sz w:val="24"/>
          <w:szCs w:val="24"/>
        </w:rPr>
        <w:t>The n</w:t>
      </w:r>
      <w:r w:rsidR="00EA12BB" w:rsidRPr="00F4550C">
        <w:rPr>
          <w:rFonts w:ascii="Times New Roman" w:hAnsi="Times New Roman" w:cs="Times New Roman"/>
          <w:sz w:val="24"/>
          <w:szCs w:val="24"/>
        </w:rPr>
        <w:t>euronal correlates of cogni</w:t>
      </w:r>
      <w:r w:rsidR="005A5089" w:rsidRPr="00F4550C">
        <w:rPr>
          <w:rFonts w:ascii="Times New Roman" w:hAnsi="Times New Roman" w:cs="Times New Roman"/>
          <w:sz w:val="24"/>
          <w:szCs w:val="24"/>
        </w:rPr>
        <w:t>tive control in WM</w:t>
      </w:r>
      <w:r w:rsidR="00EA12BB" w:rsidRPr="00F4550C">
        <w:rPr>
          <w:rFonts w:ascii="Times New Roman" w:hAnsi="Times New Roman" w:cs="Times New Roman"/>
          <w:sz w:val="24"/>
          <w:szCs w:val="24"/>
        </w:rPr>
        <w:t>, as assessed in the Dot Pattern Expectancy (DPX)</w:t>
      </w:r>
      <w:r w:rsidR="001E45F8" w:rsidRPr="00F4550C">
        <w:rPr>
          <w:rFonts w:ascii="Times New Roman" w:hAnsi="Times New Roman" w:cs="Times New Roman"/>
          <w:sz w:val="24"/>
          <w:szCs w:val="24"/>
        </w:rPr>
        <w:t xml:space="preserve"> task or AX Continuous Performance t</w:t>
      </w:r>
      <w:r w:rsidR="00EA12BB" w:rsidRPr="00F4550C">
        <w:rPr>
          <w:rFonts w:ascii="Times New Roman" w:hAnsi="Times New Roman" w:cs="Times New Roman"/>
          <w:sz w:val="24"/>
          <w:szCs w:val="24"/>
        </w:rPr>
        <w:t xml:space="preserve">ask (AX-CPT), in both EEG and fMRI </w:t>
      </w:r>
      <w:r w:rsidR="009839F7" w:rsidRPr="00F4550C">
        <w:rPr>
          <w:rFonts w:ascii="Times New Roman" w:hAnsi="Times New Roman" w:cs="Times New Roman"/>
          <w:sz w:val="24"/>
          <w:szCs w:val="24"/>
        </w:rPr>
        <w:t>have already been studied</w:t>
      </w:r>
      <w:r w:rsidR="00BF00E8" w:rsidRPr="00F4550C">
        <w:rPr>
          <w:rFonts w:ascii="Times New Roman" w:hAnsi="Times New Roman" w:cs="Times New Roman"/>
          <w:sz w:val="24"/>
          <w:szCs w:val="24"/>
        </w:rPr>
        <w:t xml:space="preserve"> extensively</w:t>
      </w:r>
      <w:r w:rsidR="00EA12BB" w:rsidRPr="00F4550C">
        <w:rPr>
          <w:rFonts w:ascii="Times New Roman" w:hAnsi="Times New Roman" w:cs="Times New Roman"/>
          <w:sz w:val="24"/>
          <w:szCs w:val="24"/>
        </w:rPr>
        <w:t xml:space="preserve"> </w:t>
      </w:r>
      <w:r w:rsidR="00EA12BB" w:rsidRPr="00F4550C">
        <w:rPr>
          <w:rFonts w:ascii="Times New Roman" w:hAnsi="Times New Roman" w:cs="Times New Roman"/>
          <w:sz w:val="24"/>
          <w:szCs w:val="24"/>
        </w:rPr>
        <w:fldChar w:fldCharType="begin" w:fldLock="1"/>
      </w:r>
      <w:r w:rsidR="00D0429B">
        <w:rPr>
          <w:rFonts w:ascii="Times New Roman" w:hAnsi="Times New Roman" w:cs="Times New Roman"/>
          <w:sz w:val="24"/>
          <w:szCs w:val="24"/>
        </w:rPr>
        <w:instrText>ADDIN CSL_CITATION { "citationItems" : [ { "id" : "ITEM-1", "itemData" : { "author" : [ { "dropping-particle" : "", "family" : "Lopez-Garcia", "given" : "P", "non-dropping-particle" : "", "parse-names" : false, "suffix" : "" }, { "dropping-particle" : "", "family" : "Lesh", "given" : "TA", "non-dropping-particle" : "", "parse-names" : false, "suffix" : "" }, { "dropping-particle" : "", "family" : "Salo", "given" : "T", "non-dropping-particle" : "", "parse-names" : false, "suffix" : "" }, { "dropping-particle" : "", "family" : "Barch", "given" : "DM", "non-dropping-particle" : "", "parse-names" : false, "suffix" : "" } ], "container-title" : "Cognitive, Affective, &amp;", "id" : "ITEM-1", "issued" : { "date-parts" : [ [ "2016" ] ] }, "title" : "The neural circuitry supporting goal maintenance during cognitive control: a comparison of expectancy AX-CPT and dot probe expectancy paradigms", "type" : "article-journal" }, "uris" : [ "http://www.mendeley.com/documents/?uuid=1b0e3793-5fb0-38eb-8b7f-230406405668" ] }, { "id" : "ITEM-2", "itemData" : { "DOI" : "10.1073/pnas.1116727109", "ISBN" : "1091-6490 (Electronic)\\r0027-8424 (Linking)", "ISSN" : "0027-8424, 1091-6490", "PMID" : "23086162", "abstract" : "Humans are adept at switching between goal-directed behaviors quickly and effectively. The prefrontal cortex (PFC) is thought to play a critical role by encoding, updating, and maintaining internal representations of task context in working memory. It has also been hypothesized that the encoding of context representations in PFC is regulated by phasic dopamine gating signals. Here we use multimodal methods to test these hypotheses. First we used functional MRI (fMRI) to identify regions of PFC associated with the representation of context in a working memory task. Next we used single-pulse transcranial magnetic stimulation (TMS), guided spatially by our fMRI findings and temporally by previous event-related EEG recordings, to disrupt context encoding while participants performed the same working memory task. We found that TMS pulses to the right dorsolateral PFC (DLPFC) immediately after context presentation, and well in advance of the response, adversely impacted context-dependent relative to context-independent responses. This finding causally implicates right DLPFC function in context encoding. Finally, using the same paradigm, we conducted high-resolution fMRI measurements in brainstem dopaminergic nuclei (ventral tegmental area and substantia nigra) and found phasic responses after presentation of context stimuli relative to other stimuli, consistent with the timing of a gating signal that regulates the encoding of representations in PFC. Furthermore, these responses were positively correlated with behavior, as well as with responses in the same region of right DLPFC targeted in the TMS experiment, lending support to the hypothesis that dopamine phasic signals regulate encoding, and thereby the updating, of context representations in PFC.", "author" : [ { "dropping-particle" : "", "family" : "D'Ardenne", "given" : "Kimberlee", "non-dropping-particle" : "", "parse-names" : false, "suffix" : "" }, { "dropping-particle" : "", "family" : "Eshel", "given" : "Neir", "non-dropping-particle" : "", "parse-names" : false, "suffix" : "" }, { "dropping-particle" : "", "family" : "Luka", "given" : "Joseph", "non-dropping-particle" : "", "parse-names" : false, "suffix" : "" }, { "dropping-particle" : "", "family" : "Lenartowicz", "given" : "Agatha", "non-dropping-particle" : "", "parse-names" : false, "suffix" : "" }, { "dropping-particle" : "", "family" : "Nystrom", "given" : "Leigh E", "non-dropping-particle" : "", "parse-names" : false, "suffix" : "" }, { "dropping-particle" : "", "family" : "Cohen", "given" : "Jonathan D", "non-dropping-particle" : "", "parse-names" : false, "suffix" : "" } ], "container-title" : "Proceeding of the National Academy of Science of the United States of America", "id" : "ITEM-2", "issue" : "49", "issued" : { "date-parts" : [ [ "2012" ] ] }, "page" : "19900-19909", "title" : "Role of prefrontal cortex and the midbrain dopamine system in working memory updating", "type" : "article-journal", "volume" : "109" }, "uris" : [ "http://www.mendeley.com/documents/?uuid=7162ba15-fd91-3395-9222-3db7cb8776fe" ] }, { "id" : "ITEM-3", "itemData" : { "DOI" : "10.1037/0894-4105.19.6.814", "ISBN" : "0894-4105 (Print) 0894-4105 (Linking)", "ISSN" : "0894-4105", "PMID" : "16351357", "abstract" : "Convergent and divergent validity are critically important in developing psychological measures that reveal interpretable deficits in disordered populations. This article reports on 2 studies that evaluated the validity of context processing measures. In Experiment 1, a confirmatory factor analysis of data from 481 healthy adults established the convergent validity of 2 context processing measures and showed that context processing accounted for significant amounts of variance in standard IQ and working memory measures. In Experiment 2, 20 schizophrenia patients, 16 of their healthy siblings, and 28 controls were evaluated using a novel, short context processing measure, the dot pattern expectancy (DPX) task. The DPX was sensitive to specific deficits in schizophrenia patients and their healthy siblings. These findings support the construct validity of context processing measures, suggest context processing is a component of intellectual functioning, and demonstrate that brief context processing measures remain sensitive to psychopathological deficits.", "author" : [ { "dropping-particle" : "", "family" : "MacDonald", "given" : "Angus W", "non-dropping-particle" : "", "parse-names" : false, "suffix" : "" }, { "dropping-particle" : "", "family" : "Goghari", "given" : "Vina M", "non-dropping-particle" : "", "parse-names" : false, "suffix" : "" }, { "dropping-particle" : "", "family" : "Hicks", "given" : "Brian M", "non-dropping-particle" : "", "parse-names" : false, "suffix" : "" }, { "dropping-particle" : "", "family" : "Flory", "given" : "Janine D", "non-dropping-particle" : "", "parse-names" : false, "suffix" : "" }, { "dropping-particle" : "", "family" : "Carter", "given" : "Cameron S", "non-dropping-particle" : "", "parse-names" : false, "suffix" : "" }, { "dropping-particle" : "", "family" : "Manuck", "given" : "Stephen B", "non-dropping-particle" : "", "parse-names" : false, "suffix" : "" } ], "container-title" : "Neuropsychology", "id" : "ITEM-3", "issue" : "6", "issued" : { "date-parts" : [ [ "2005" ] ] }, "page" : "814-21", "title" : "A convergent-divergent approach to context processing, general intellectual functioning, and the genetic liability to schizophrenia.", "type" : "article-journal", "volume" : "19" }, "uris" : [ "http://www.mendeley.com/documents/?uuid=379d627b-307e-4d68-8122-24f44808a49c" ] } ], "mendeley" : { "formattedCitation" : "(Kimberlee D\u2019Ardenne et al., 2012; Lopez-Garcia, Lesh, Salo, &amp; Barch, 2016; Angus W MacDonald et al., 2005)", "manualFormatting" : "(e.g. D\u2019Ardenne et al., 2012; Lopez-Garcia, Lesh, Salo, &amp; Barch, 2016; MacDonald et al., 2005)", "plainTextFormattedCitation" : "(Kimberlee D\u2019Ardenne et al., 2012; Lopez-Garcia, Lesh, Salo, &amp; Barch, 2016; Angus W MacDonald et al., 2005)", "previouslyFormattedCitation" : "(Kimberlee D\u2019Ardenne et al., 2012; Lopez-Garcia, Lesh, Salo, &amp; Barch, 2016; Angus W MacDonald et al., 2005)" }, "properties" : {  }, "schema" : "https://github.com/citation-style-language/schema/raw/master/csl-citation.json" }</w:instrText>
      </w:r>
      <w:r w:rsidR="00EA12BB" w:rsidRPr="00F4550C">
        <w:rPr>
          <w:rFonts w:ascii="Times New Roman" w:hAnsi="Times New Roman" w:cs="Times New Roman"/>
          <w:sz w:val="24"/>
          <w:szCs w:val="24"/>
        </w:rPr>
        <w:fldChar w:fldCharType="separate"/>
      </w:r>
      <w:r w:rsidR="00EA12BB" w:rsidRPr="00F4550C">
        <w:rPr>
          <w:rFonts w:ascii="Times New Roman" w:hAnsi="Times New Roman" w:cs="Times New Roman"/>
          <w:noProof/>
          <w:sz w:val="24"/>
          <w:szCs w:val="24"/>
        </w:rPr>
        <w:t>(e.g. D’Ardenne et al., 2012; Lopez-Garcia, Lesh, Salo, &amp; Barch, 2016; MacDonald et al., 2005)</w:t>
      </w:r>
      <w:r w:rsidR="00EA12BB" w:rsidRPr="00F4550C">
        <w:rPr>
          <w:rFonts w:ascii="Times New Roman" w:hAnsi="Times New Roman" w:cs="Times New Roman"/>
          <w:sz w:val="24"/>
          <w:szCs w:val="24"/>
        </w:rPr>
        <w:fldChar w:fldCharType="end"/>
      </w:r>
      <w:r w:rsidR="002B48F5" w:rsidRPr="00F4550C">
        <w:rPr>
          <w:rFonts w:ascii="Times New Roman" w:hAnsi="Times New Roman" w:cs="Times New Roman"/>
          <w:sz w:val="24"/>
          <w:szCs w:val="24"/>
        </w:rPr>
        <w:t>.</w:t>
      </w:r>
      <w:r w:rsidR="00ED05C9" w:rsidRPr="00F4550C">
        <w:rPr>
          <w:rFonts w:ascii="Times New Roman" w:hAnsi="Times New Roman" w:cs="Times New Roman"/>
          <w:sz w:val="24"/>
          <w:szCs w:val="24"/>
        </w:rPr>
        <w:t xml:space="preserve"> For this reason, the DPX task adequately matches the purposes of this study. </w:t>
      </w:r>
      <w:r w:rsidR="005A5089" w:rsidRPr="00F4550C">
        <w:rPr>
          <w:rFonts w:ascii="Times New Roman" w:hAnsi="Times New Roman" w:cs="Times New Roman"/>
          <w:sz w:val="24"/>
          <w:szCs w:val="24"/>
        </w:rPr>
        <w:t>The existing</w:t>
      </w:r>
      <w:r w:rsidR="00ED05C9" w:rsidRPr="00F4550C">
        <w:rPr>
          <w:rFonts w:ascii="Times New Roman" w:hAnsi="Times New Roman" w:cs="Times New Roman"/>
          <w:sz w:val="24"/>
          <w:szCs w:val="24"/>
        </w:rPr>
        <w:t xml:space="preserve"> literature on the task and </w:t>
      </w:r>
      <w:r w:rsidR="005A5089" w:rsidRPr="00F4550C">
        <w:rPr>
          <w:rFonts w:ascii="Times New Roman" w:hAnsi="Times New Roman" w:cs="Times New Roman"/>
          <w:sz w:val="24"/>
          <w:szCs w:val="24"/>
        </w:rPr>
        <w:t>proves its compatibility with</w:t>
      </w:r>
      <w:r w:rsidR="00ED05C9" w:rsidRPr="00F4550C">
        <w:rPr>
          <w:rFonts w:ascii="Times New Roman" w:hAnsi="Times New Roman" w:cs="Times New Roman"/>
          <w:sz w:val="24"/>
          <w:szCs w:val="24"/>
        </w:rPr>
        <w:t xml:space="preserve"> both EEG and fMRI.</w:t>
      </w:r>
    </w:p>
    <w:p w14:paraId="039097BB" w14:textId="37F9D840" w:rsidR="00BF00E8" w:rsidRPr="00F4550C" w:rsidRDefault="009839F7" w:rsidP="00ED05C9">
      <w:pPr>
        <w:spacing w:after="0" w:line="360" w:lineRule="auto"/>
        <w:ind w:firstLine="425"/>
        <w:jc w:val="both"/>
        <w:rPr>
          <w:rFonts w:ascii="Times New Roman" w:hAnsi="Times New Roman" w:cs="Times New Roman"/>
          <w:sz w:val="24"/>
          <w:szCs w:val="24"/>
        </w:rPr>
      </w:pPr>
      <w:r w:rsidRPr="00F4550C">
        <w:rPr>
          <w:rFonts w:ascii="Times New Roman" w:hAnsi="Times New Roman" w:cs="Times New Roman"/>
          <w:sz w:val="24"/>
          <w:szCs w:val="24"/>
        </w:rPr>
        <w:t xml:space="preserve">Past research points to the </w:t>
      </w:r>
      <w:r w:rsidR="00BF00E8" w:rsidRPr="00F4550C">
        <w:rPr>
          <w:rFonts w:ascii="Times New Roman" w:hAnsi="Times New Roman" w:cs="Times New Roman"/>
          <w:sz w:val="24"/>
          <w:szCs w:val="24"/>
        </w:rPr>
        <w:t xml:space="preserve">DLPFC </w:t>
      </w:r>
      <w:r w:rsidRPr="00F4550C">
        <w:rPr>
          <w:rFonts w:ascii="Times New Roman" w:hAnsi="Times New Roman" w:cs="Times New Roman"/>
          <w:sz w:val="24"/>
          <w:szCs w:val="24"/>
        </w:rPr>
        <w:t xml:space="preserve">to be the core structure of the two main control strategies in WM. </w:t>
      </w:r>
      <w:r w:rsidR="00BF00E8" w:rsidRPr="00F4550C">
        <w:rPr>
          <w:rFonts w:ascii="Times New Roman" w:hAnsi="Times New Roman" w:cs="Times New Roman"/>
          <w:sz w:val="24"/>
          <w:szCs w:val="24"/>
        </w:rPr>
        <w:t>In this task, l</w:t>
      </w:r>
      <w:r w:rsidRPr="00F4550C">
        <w:rPr>
          <w:rFonts w:ascii="Times New Roman" w:hAnsi="Times New Roman" w:cs="Times New Roman"/>
          <w:sz w:val="24"/>
          <w:szCs w:val="24"/>
        </w:rPr>
        <w:t xml:space="preserve">ong-term goal maintenance </w:t>
      </w:r>
      <w:r w:rsidR="00DC140E" w:rsidRPr="00F4550C">
        <w:rPr>
          <w:rFonts w:ascii="Times New Roman" w:hAnsi="Times New Roman" w:cs="Times New Roman"/>
          <w:sz w:val="24"/>
          <w:szCs w:val="24"/>
        </w:rPr>
        <w:t>optimizes</w:t>
      </w:r>
      <w:r w:rsidRPr="00F4550C">
        <w:rPr>
          <w:rFonts w:ascii="Times New Roman" w:hAnsi="Times New Roman" w:cs="Times New Roman"/>
          <w:sz w:val="24"/>
          <w:szCs w:val="24"/>
        </w:rPr>
        <w:t xml:space="preserve"> </w:t>
      </w:r>
      <w:r w:rsidR="00DC140E" w:rsidRPr="00F4550C">
        <w:rPr>
          <w:rFonts w:ascii="Times New Roman" w:hAnsi="Times New Roman" w:cs="Times New Roman"/>
          <w:sz w:val="24"/>
          <w:szCs w:val="24"/>
        </w:rPr>
        <w:t>behavior</w:t>
      </w:r>
      <w:r w:rsidR="00BF00E8" w:rsidRPr="00F4550C">
        <w:rPr>
          <w:rFonts w:ascii="Times New Roman" w:hAnsi="Times New Roman" w:cs="Times New Roman"/>
          <w:sz w:val="24"/>
          <w:szCs w:val="24"/>
        </w:rPr>
        <w:t xml:space="preserve">. Subjects learn how to </w:t>
      </w:r>
      <w:r w:rsidR="00BF00E8" w:rsidRPr="00F4550C">
        <w:rPr>
          <w:rFonts w:ascii="Times New Roman" w:hAnsi="Times New Roman" w:cs="Times New Roman"/>
          <w:sz w:val="24"/>
          <w:szCs w:val="24"/>
        </w:rPr>
        <w:lastRenderedPageBreak/>
        <w:t xml:space="preserve">process </w:t>
      </w:r>
      <w:r w:rsidR="0044078A" w:rsidRPr="00F4550C">
        <w:rPr>
          <w:rFonts w:ascii="Times New Roman" w:hAnsi="Times New Roman" w:cs="Times New Roman"/>
          <w:sz w:val="24"/>
          <w:szCs w:val="24"/>
        </w:rPr>
        <w:t>predic</w:t>
      </w:r>
      <w:r w:rsidR="00BF00E8" w:rsidRPr="00F4550C">
        <w:rPr>
          <w:rFonts w:ascii="Times New Roman" w:hAnsi="Times New Roman" w:cs="Times New Roman"/>
          <w:sz w:val="24"/>
          <w:szCs w:val="24"/>
        </w:rPr>
        <w:t>tive information imper</w:t>
      </w:r>
      <w:r w:rsidR="005A5089" w:rsidRPr="00F4550C">
        <w:rPr>
          <w:rFonts w:ascii="Times New Roman" w:hAnsi="Times New Roman" w:cs="Times New Roman"/>
          <w:sz w:val="24"/>
          <w:szCs w:val="24"/>
        </w:rPr>
        <w:t>ative to their task performance</w:t>
      </w:r>
      <w:r w:rsidR="00BF00E8" w:rsidRPr="00F4550C">
        <w:rPr>
          <w:rFonts w:ascii="Times New Roman" w:hAnsi="Times New Roman" w:cs="Times New Roman"/>
          <w:sz w:val="24"/>
          <w:szCs w:val="24"/>
        </w:rPr>
        <w:t>. If they are successful, they should learn t</w:t>
      </w:r>
      <w:r w:rsidR="005A5089" w:rsidRPr="00F4550C">
        <w:rPr>
          <w:rFonts w:ascii="Times New Roman" w:hAnsi="Times New Roman" w:cs="Times New Roman"/>
          <w:sz w:val="24"/>
          <w:szCs w:val="24"/>
        </w:rPr>
        <w:t xml:space="preserve">o identify the reliable context, </w:t>
      </w:r>
      <w:r w:rsidR="00BF00E8" w:rsidRPr="00F4550C">
        <w:rPr>
          <w:rFonts w:ascii="Times New Roman" w:hAnsi="Times New Roman" w:cs="Times New Roman"/>
          <w:sz w:val="24"/>
          <w:szCs w:val="24"/>
        </w:rPr>
        <w:t>reduce cognitive effort and simply maintain the goal-relevant behavioral strategy.</w:t>
      </w:r>
      <w:r w:rsidRPr="00F4550C">
        <w:rPr>
          <w:rFonts w:ascii="Times New Roman" w:hAnsi="Times New Roman" w:cs="Times New Roman"/>
          <w:sz w:val="24"/>
          <w:szCs w:val="24"/>
        </w:rPr>
        <w:t xml:space="preserve"> </w:t>
      </w:r>
      <w:r w:rsidR="00BF00E8" w:rsidRPr="00F4550C">
        <w:rPr>
          <w:rFonts w:ascii="Times New Roman" w:hAnsi="Times New Roman" w:cs="Times New Roman"/>
          <w:sz w:val="24"/>
          <w:szCs w:val="24"/>
        </w:rPr>
        <w:t>Therefore, proactive cue maintenance</w:t>
      </w:r>
      <w:r w:rsidRPr="00F4550C">
        <w:rPr>
          <w:rFonts w:ascii="Times New Roman" w:hAnsi="Times New Roman" w:cs="Times New Roman"/>
          <w:sz w:val="24"/>
          <w:szCs w:val="24"/>
        </w:rPr>
        <w:t xml:space="preserve"> should be less demanding than information updating and </w:t>
      </w:r>
      <w:r w:rsidR="00DC140E" w:rsidRPr="00F4550C">
        <w:rPr>
          <w:rFonts w:ascii="Times New Roman" w:hAnsi="Times New Roman" w:cs="Times New Roman"/>
          <w:sz w:val="24"/>
          <w:szCs w:val="24"/>
        </w:rPr>
        <w:t>behavioral</w:t>
      </w:r>
      <w:r w:rsidRPr="00F4550C">
        <w:rPr>
          <w:rFonts w:ascii="Times New Roman" w:hAnsi="Times New Roman" w:cs="Times New Roman"/>
          <w:sz w:val="24"/>
          <w:szCs w:val="24"/>
        </w:rPr>
        <w:t xml:space="preserve"> correction in terms of prefrontal</w:t>
      </w:r>
      <w:r w:rsidR="00BF00E8" w:rsidRPr="00F4550C">
        <w:rPr>
          <w:rFonts w:ascii="Times New Roman" w:hAnsi="Times New Roman" w:cs="Times New Roman"/>
          <w:sz w:val="24"/>
          <w:szCs w:val="24"/>
        </w:rPr>
        <w:t xml:space="preserve"> cortex </w:t>
      </w:r>
      <w:r w:rsidRPr="00F4550C">
        <w:rPr>
          <w:rFonts w:ascii="Times New Roman" w:hAnsi="Times New Roman" w:cs="Times New Roman"/>
          <w:sz w:val="24"/>
          <w:szCs w:val="24"/>
        </w:rPr>
        <w:t>resources</w:t>
      </w:r>
      <w:r w:rsidR="00BF00E8" w:rsidRPr="00F4550C">
        <w:rPr>
          <w:rFonts w:ascii="Times New Roman" w:hAnsi="Times New Roman" w:cs="Times New Roman"/>
          <w:sz w:val="24"/>
          <w:szCs w:val="24"/>
        </w:rPr>
        <w:t xml:space="preserve"> as compared to ambiguous context cues</w:t>
      </w:r>
      <w:r w:rsidRPr="00F4550C">
        <w:rPr>
          <w:rFonts w:ascii="Times New Roman" w:hAnsi="Times New Roman" w:cs="Times New Roman"/>
          <w:sz w:val="24"/>
          <w:szCs w:val="24"/>
        </w:rPr>
        <w:t xml:space="preserve">. In </w:t>
      </w:r>
      <w:r w:rsidR="00BF00E8" w:rsidRPr="00F4550C">
        <w:rPr>
          <w:rFonts w:ascii="Times New Roman" w:hAnsi="Times New Roman" w:cs="Times New Roman"/>
          <w:sz w:val="24"/>
          <w:szCs w:val="24"/>
        </w:rPr>
        <w:t>turn</w:t>
      </w:r>
      <w:r w:rsidRPr="00F4550C">
        <w:rPr>
          <w:rFonts w:ascii="Times New Roman" w:hAnsi="Times New Roman" w:cs="Times New Roman"/>
          <w:sz w:val="24"/>
          <w:szCs w:val="24"/>
        </w:rPr>
        <w:t>, it should involve larger parts of central and posterior parietal cortex (i.e.</w:t>
      </w:r>
      <w:r w:rsidR="00026DB5" w:rsidRPr="00F4550C">
        <w:rPr>
          <w:rFonts w:ascii="Times New Roman" w:hAnsi="Times New Roman" w:cs="Times New Roman"/>
          <w:sz w:val="24"/>
          <w:szCs w:val="24"/>
        </w:rPr>
        <w:t>,</w:t>
      </w:r>
      <w:r w:rsidRPr="00F4550C">
        <w:rPr>
          <w:rFonts w:ascii="Times New Roman" w:hAnsi="Times New Roman" w:cs="Times New Roman"/>
          <w:sz w:val="24"/>
          <w:szCs w:val="24"/>
        </w:rPr>
        <w:t xml:space="preserve"> motor preparation). </w:t>
      </w:r>
      <w:r w:rsidR="00BF00E8" w:rsidRPr="00F4550C">
        <w:rPr>
          <w:rFonts w:ascii="Times New Roman" w:hAnsi="Times New Roman" w:cs="Times New Roman"/>
          <w:sz w:val="24"/>
          <w:szCs w:val="24"/>
        </w:rPr>
        <w:t>Concerning</w:t>
      </w:r>
      <w:r w:rsidRPr="00F4550C">
        <w:rPr>
          <w:rFonts w:ascii="Times New Roman" w:hAnsi="Times New Roman" w:cs="Times New Roman"/>
          <w:sz w:val="24"/>
          <w:szCs w:val="24"/>
        </w:rPr>
        <w:t xml:space="preserve"> late </w:t>
      </w:r>
      <w:r w:rsidR="00DC140E" w:rsidRPr="00F4550C">
        <w:rPr>
          <w:rFonts w:ascii="Times New Roman" w:hAnsi="Times New Roman" w:cs="Times New Roman"/>
          <w:sz w:val="24"/>
          <w:szCs w:val="24"/>
        </w:rPr>
        <w:t>behavioral</w:t>
      </w:r>
      <w:r w:rsidRPr="00F4550C">
        <w:rPr>
          <w:rFonts w:ascii="Times New Roman" w:hAnsi="Times New Roman" w:cs="Times New Roman"/>
          <w:sz w:val="24"/>
          <w:szCs w:val="24"/>
        </w:rPr>
        <w:t xml:space="preserve"> correction, as applied in situations with uncertain contingencies, the anterior cingulate cortex (ACC) should be activated. Similar differences in neural activity should be found in </w:t>
      </w:r>
      <w:r w:rsidR="005A5089" w:rsidRPr="00F4550C">
        <w:rPr>
          <w:rFonts w:ascii="Times New Roman" w:hAnsi="Times New Roman" w:cs="Times New Roman"/>
          <w:sz w:val="24"/>
          <w:szCs w:val="24"/>
        </w:rPr>
        <w:t>ERPs</w:t>
      </w:r>
      <w:r w:rsidRPr="00F4550C">
        <w:rPr>
          <w:rFonts w:ascii="Times New Roman" w:hAnsi="Times New Roman" w:cs="Times New Roman"/>
          <w:sz w:val="24"/>
          <w:szCs w:val="24"/>
        </w:rPr>
        <w:t xml:space="preserve">. In particular, late </w:t>
      </w:r>
      <w:proofErr w:type="spellStart"/>
      <w:r w:rsidRPr="00F4550C">
        <w:rPr>
          <w:rFonts w:ascii="Times New Roman" w:hAnsi="Times New Roman" w:cs="Times New Roman"/>
          <w:sz w:val="24"/>
          <w:szCs w:val="24"/>
        </w:rPr>
        <w:t>frontoparietal</w:t>
      </w:r>
      <w:proofErr w:type="spellEnd"/>
      <w:r w:rsidRPr="00F4550C">
        <w:rPr>
          <w:rFonts w:ascii="Times New Roman" w:hAnsi="Times New Roman" w:cs="Times New Roman"/>
          <w:sz w:val="24"/>
          <w:szCs w:val="24"/>
        </w:rPr>
        <w:t xml:space="preserve"> positivity associated with </w:t>
      </w:r>
      <w:r w:rsidR="005A5089" w:rsidRPr="00F4550C">
        <w:rPr>
          <w:rFonts w:ascii="Times New Roman" w:hAnsi="Times New Roman" w:cs="Times New Roman"/>
          <w:sz w:val="24"/>
          <w:szCs w:val="24"/>
        </w:rPr>
        <w:t>WM</w:t>
      </w:r>
      <w:r w:rsidRPr="00F4550C">
        <w:rPr>
          <w:rFonts w:ascii="Times New Roman" w:hAnsi="Times New Roman" w:cs="Times New Roman"/>
          <w:sz w:val="24"/>
          <w:szCs w:val="24"/>
        </w:rPr>
        <w:t xml:space="preserve"> updating and maintenance (i.e.</w:t>
      </w:r>
      <w:r w:rsidR="00026DB5" w:rsidRPr="00F4550C">
        <w:rPr>
          <w:rFonts w:ascii="Times New Roman" w:hAnsi="Times New Roman" w:cs="Times New Roman"/>
          <w:sz w:val="24"/>
          <w:szCs w:val="24"/>
        </w:rPr>
        <w:t>,</w:t>
      </w:r>
      <w:r w:rsidRPr="00F4550C">
        <w:rPr>
          <w:rFonts w:ascii="Times New Roman" w:hAnsi="Times New Roman" w:cs="Times New Roman"/>
          <w:sz w:val="24"/>
          <w:szCs w:val="24"/>
        </w:rPr>
        <w:t xml:space="preserve"> P3</w:t>
      </w:r>
      <w:r w:rsidR="00BF00E8" w:rsidRPr="00F4550C">
        <w:rPr>
          <w:rFonts w:ascii="Times New Roman" w:hAnsi="Times New Roman" w:cs="Times New Roman"/>
          <w:sz w:val="24"/>
          <w:szCs w:val="24"/>
        </w:rPr>
        <w:t>, l</w:t>
      </w:r>
      <w:r w:rsidRPr="00F4550C">
        <w:rPr>
          <w:rFonts w:ascii="Times New Roman" w:hAnsi="Times New Roman" w:cs="Times New Roman"/>
          <w:sz w:val="24"/>
          <w:szCs w:val="24"/>
        </w:rPr>
        <w:t xml:space="preserve">ate </w:t>
      </w:r>
      <w:r w:rsidR="00BF00E8" w:rsidRPr="00F4550C">
        <w:rPr>
          <w:rFonts w:ascii="Times New Roman" w:hAnsi="Times New Roman" w:cs="Times New Roman"/>
          <w:sz w:val="24"/>
          <w:szCs w:val="24"/>
        </w:rPr>
        <w:t>sustained positivity</w:t>
      </w:r>
      <w:r w:rsidRPr="00F4550C">
        <w:rPr>
          <w:rFonts w:ascii="Times New Roman" w:hAnsi="Times New Roman" w:cs="Times New Roman"/>
          <w:sz w:val="24"/>
          <w:szCs w:val="24"/>
        </w:rPr>
        <w:t>) should relate to the processing of predictive c</w:t>
      </w:r>
      <w:r w:rsidR="00BF00E8" w:rsidRPr="00F4550C">
        <w:rPr>
          <w:rFonts w:ascii="Times New Roman" w:hAnsi="Times New Roman" w:cs="Times New Roman"/>
          <w:sz w:val="24"/>
          <w:szCs w:val="24"/>
        </w:rPr>
        <w:t>ontext cues, due to the evaluation of an essential information for goal-pursuit at a later stage of cognitive decision making</w:t>
      </w:r>
      <w:r w:rsidRPr="00F4550C">
        <w:rPr>
          <w:rFonts w:ascii="Times New Roman" w:hAnsi="Times New Roman" w:cs="Times New Roman"/>
          <w:sz w:val="24"/>
          <w:szCs w:val="24"/>
        </w:rPr>
        <w:t>.</w:t>
      </w:r>
      <w:r w:rsidR="002B48F5" w:rsidRPr="00F4550C">
        <w:rPr>
          <w:rFonts w:ascii="Times New Roman" w:hAnsi="Times New Roman" w:cs="Times New Roman"/>
          <w:sz w:val="24"/>
          <w:szCs w:val="24"/>
        </w:rPr>
        <w:t xml:space="preserve"> </w:t>
      </w:r>
    </w:p>
    <w:p w14:paraId="59EB2265" w14:textId="3F91FBBC" w:rsidR="00F52B2B" w:rsidRPr="00F4550C" w:rsidRDefault="00BF00E8" w:rsidP="00BF00E8">
      <w:pPr>
        <w:spacing w:after="0" w:line="360" w:lineRule="auto"/>
        <w:ind w:firstLine="425"/>
        <w:jc w:val="both"/>
        <w:rPr>
          <w:rFonts w:ascii="Times New Roman" w:hAnsi="Times New Roman" w:cs="Times New Roman"/>
          <w:sz w:val="24"/>
          <w:szCs w:val="24"/>
        </w:rPr>
      </w:pPr>
      <w:r w:rsidRPr="00F4550C">
        <w:rPr>
          <w:rFonts w:ascii="Times New Roman" w:hAnsi="Times New Roman" w:cs="Times New Roman"/>
          <w:sz w:val="24"/>
          <w:szCs w:val="24"/>
        </w:rPr>
        <w:t>To</w:t>
      </w:r>
      <w:r w:rsidR="002B48F5" w:rsidRPr="00F4550C">
        <w:rPr>
          <w:rFonts w:ascii="Times New Roman" w:hAnsi="Times New Roman" w:cs="Times New Roman"/>
          <w:sz w:val="24"/>
          <w:szCs w:val="24"/>
        </w:rPr>
        <w:t xml:space="preserve"> our knowledge there have been no attempts at investigating these correlates in simultaneous EEG and fMRI recordings.</w:t>
      </w:r>
      <w:r w:rsidR="002B48F5" w:rsidRPr="00F4550C">
        <w:rPr>
          <w:rFonts w:ascii="Times New Roman" w:hAnsi="Times New Roman" w:cs="Times New Roman"/>
        </w:rPr>
        <w:t xml:space="preserve"> </w:t>
      </w:r>
      <w:r w:rsidR="002B48F5" w:rsidRPr="00F4550C">
        <w:rPr>
          <w:rFonts w:ascii="Times New Roman" w:hAnsi="Times New Roman" w:cs="Times New Roman"/>
          <w:sz w:val="24"/>
          <w:szCs w:val="24"/>
        </w:rPr>
        <w:t>Therefore,</w:t>
      </w:r>
      <w:r w:rsidR="00EA12BB" w:rsidRPr="00F4550C">
        <w:rPr>
          <w:rFonts w:ascii="Times New Roman" w:hAnsi="Times New Roman" w:cs="Times New Roman"/>
          <w:sz w:val="24"/>
          <w:szCs w:val="24"/>
        </w:rPr>
        <w:t xml:space="preserve"> a</w:t>
      </w:r>
      <w:r w:rsidRPr="00F4550C">
        <w:rPr>
          <w:rFonts w:ascii="Times New Roman" w:hAnsi="Times New Roman" w:cs="Times New Roman"/>
          <w:sz w:val="24"/>
          <w:szCs w:val="24"/>
        </w:rPr>
        <w:t>nother</w:t>
      </w:r>
      <w:r w:rsidR="00EA12BB" w:rsidRPr="00F4550C">
        <w:rPr>
          <w:rFonts w:ascii="Times New Roman" w:hAnsi="Times New Roman" w:cs="Times New Roman"/>
          <w:sz w:val="24"/>
          <w:szCs w:val="24"/>
        </w:rPr>
        <w:t xml:space="preserve"> secondary goal of this study is to replicate results from </w:t>
      </w:r>
      <w:r w:rsidR="00056710" w:rsidRPr="00F4550C">
        <w:rPr>
          <w:rFonts w:ascii="Times New Roman" w:hAnsi="Times New Roman" w:cs="Times New Roman"/>
          <w:sz w:val="24"/>
          <w:szCs w:val="24"/>
        </w:rPr>
        <w:t xml:space="preserve">past, </w:t>
      </w:r>
      <w:r w:rsidR="00EA12BB" w:rsidRPr="00F4550C">
        <w:rPr>
          <w:rFonts w:ascii="Times New Roman" w:hAnsi="Times New Roman" w:cs="Times New Roman"/>
          <w:sz w:val="24"/>
          <w:szCs w:val="24"/>
        </w:rPr>
        <w:t>isolated EEG and fMRI studies</w:t>
      </w:r>
      <w:r w:rsidR="00056710" w:rsidRPr="00F4550C">
        <w:rPr>
          <w:rFonts w:ascii="Times New Roman" w:hAnsi="Times New Roman" w:cs="Times New Roman"/>
          <w:sz w:val="24"/>
          <w:szCs w:val="24"/>
        </w:rPr>
        <w:t xml:space="preserve"> on cognitive control in the DPX task</w:t>
      </w:r>
      <w:r w:rsidR="00EA12BB" w:rsidRPr="00F4550C">
        <w:rPr>
          <w:rFonts w:ascii="Times New Roman" w:hAnsi="Times New Roman" w:cs="Times New Roman"/>
          <w:sz w:val="24"/>
          <w:szCs w:val="24"/>
        </w:rPr>
        <w:t xml:space="preserve">. </w:t>
      </w:r>
    </w:p>
    <w:p w14:paraId="2ECC76FB" w14:textId="77777777" w:rsidR="0027179F" w:rsidRPr="00F4550C" w:rsidRDefault="0027179F" w:rsidP="00CF1C70">
      <w:pPr>
        <w:spacing w:after="0" w:line="360" w:lineRule="auto"/>
        <w:ind w:firstLine="425"/>
        <w:jc w:val="both"/>
        <w:rPr>
          <w:rFonts w:ascii="Times New Roman" w:hAnsi="Times New Roman" w:cs="Times New Roman"/>
          <w:sz w:val="24"/>
          <w:szCs w:val="24"/>
        </w:rPr>
      </w:pPr>
    </w:p>
    <w:p w14:paraId="7AE516D0" w14:textId="5126AC2F" w:rsidR="0027179F" w:rsidRPr="00F4550C" w:rsidRDefault="00C22B3A" w:rsidP="0027179F">
      <w:pPr>
        <w:pStyle w:val="Heading3"/>
        <w:ind w:left="425"/>
        <w:jc w:val="both"/>
        <w:rPr>
          <w:rFonts w:ascii="Times New Roman" w:hAnsi="Times New Roman" w:cs="Times New Roman"/>
          <w:color w:val="auto"/>
        </w:rPr>
      </w:pPr>
      <w:bookmarkStart w:id="41" w:name="_Toc508189750"/>
      <w:r w:rsidRPr="00F4550C">
        <w:rPr>
          <w:rFonts w:ascii="Times New Roman" w:hAnsi="Times New Roman" w:cs="Times New Roman"/>
          <w:color w:val="auto"/>
        </w:rPr>
        <w:t>1.4.2</w:t>
      </w:r>
      <w:r w:rsidR="0027179F" w:rsidRPr="00F4550C">
        <w:rPr>
          <w:rFonts w:ascii="Times New Roman" w:hAnsi="Times New Roman" w:cs="Times New Roman"/>
          <w:color w:val="auto"/>
        </w:rPr>
        <w:t xml:space="preserve"> The practicability of multimodal data fusion</w:t>
      </w:r>
      <w:bookmarkEnd w:id="41"/>
    </w:p>
    <w:p w14:paraId="73FEA6FD" w14:textId="77777777" w:rsidR="00722D71" w:rsidRPr="00F4550C" w:rsidRDefault="00722D71" w:rsidP="00722D71">
      <w:pPr>
        <w:rPr>
          <w:rFonts w:ascii="Times New Roman" w:hAnsi="Times New Roman" w:cs="Times New Roman"/>
        </w:rPr>
      </w:pPr>
    </w:p>
    <w:p w14:paraId="6D88A910" w14:textId="669A6044" w:rsidR="001C4563" w:rsidRPr="00F4550C" w:rsidRDefault="001C4563" w:rsidP="00BF00E8">
      <w:pPr>
        <w:spacing w:after="0" w:line="360" w:lineRule="auto"/>
        <w:ind w:firstLine="425"/>
        <w:jc w:val="both"/>
        <w:rPr>
          <w:rFonts w:ascii="Times New Roman" w:hAnsi="Times New Roman" w:cs="Times New Roman"/>
          <w:sz w:val="24"/>
          <w:szCs w:val="24"/>
        </w:rPr>
      </w:pPr>
      <w:r w:rsidRPr="00F4550C">
        <w:rPr>
          <w:rFonts w:ascii="Times New Roman" w:hAnsi="Times New Roman" w:cs="Times New Roman"/>
          <w:sz w:val="24"/>
          <w:szCs w:val="24"/>
        </w:rPr>
        <w:t>Finally, since the primary goal of this study is to evaluate the practicability of multimodal data fusion, results unique or common to one or multiple analyses compared to unimodal data analyses (i.e., isolated EEG or fMRI) special focus shall be put on their discussion.</w:t>
      </w:r>
    </w:p>
    <w:p w14:paraId="42321F76" w14:textId="6E1EE2AE" w:rsidR="00BF00E8" w:rsidRPr="00F4550C" w:rsidRDefault="00D30545" w:rsidP="00BF00E8">
      <w:pPr>
        <w:spacing w:after="0" w:line="360" w:lineRule="auto"/>
        <w:ind w:firstLine="425"/>
        <w:jc w:val="both"/>
        <w:rPr>
          <w:rFonts w:ascii="Times New Roman" w:hAnsi="Times New Roman" w:cs="Times New Roman"/>
          <w:sz w:val="24"/>
          <w:szCs w:val="24"/>
        </w:rPr>
      </w:pPr>
      <w:r w:rsidRPr="00F4550C">
        <w:rPr>
          <w:rFonts w:ascii="Times New Roman" w:hAnsi="Times New Roman" w:cs="Times New Roman"/>
          <w:sz w:val="24"/>
          <w:szCs w:val="24"/>
        </w:rPr>
        <w:t xml:space="preserve">Taken together, </w:t>
      </w:r>
      <w:proofErr w:type="spellStart"/>
      <w:r w:rsidRPr="00F4550C">
        <w:rPr>
          <w:rFonts w:ascii="Times New Roman" w:hAnsi="Times New Roman" w:cs="Times New Roman"/>
          <w:sz w:val="24"/>
          <w:szCs w:val="24"/>
        </w:rPr>
        <w:t>jICA</w:t>
      </w:r>
      <w:proofErr w:type="spellEnd"/>
      <w:r w:rsidRPr="00F4550C">
        <w:rPr>
          <w:rFonts w:ascii="Times New Roman" w:hAnsi="Times New Roman" w:cs="Times New Roman"/>
          <w:sz w:val="24"/>
          <w:szCs w:val="24"/>
        </w:rPr>
        <w:t xml:space="preserve"> and </w:t>
      </w:r>
      <w:proofErr w:type="spellStart"/>
      <w:r w:rsidRPr="00F4550C">
        <w:rPr>
          <w:rFonts w:ascii="Times New Roman" w:hAnsi="Times New Roman" w:cs="Times New Roman"/>
          <w:sz w:val="24"/>
          <w:szCs w:val="24"/>
        </w:rPr>
        <w:t>pICA</w:t>
      </w:r>
      <w:proofErr w:type="spellEnd"/>
      <w:r w:rsidRPr="00F4550C">
        <w:rPr>
          <w:rFonts w:ascii="Times New Roman" w:hAnsi="Times New Roman" w:cs="Times New Roman"/>
          <w:sz w:val="24"/>
          <w:szCs w:val="24"/>
        </w:rPr>
        <w:t>, N-PLS and multilevel modeling of EEG-fMRI data represent different approaches to data fusion. Each covers different aspects of neurovascular coupling and decoupling. They vary in how much information they utilize, which specific measures of fMRI or EEG are entered and in the physiological or statistical assumptions they make. Hence, they form a promising collection of analyses for evaluating benefits and drawbacks of multimodal data fusion.</w:t>
      </w:r>
    </w:p>
    <w:p w14:paraId="7A5A4E71" w14:textId="4786D40F" w:rsidR="001C4563" w:rsidRPr="00F4550C" w:rsidRDefault="001C4563" w:rsidP="00B23112">
      <w:pPr>
        <w:spacing w:after="0" w:line="360" w:lineRule="auto"/>
        <w:ind w:firstLine="425"/>
        <w:jc w:val="both"/>
        <w:rPr>
          <w:rFonts w:ascii="Times New Roman" w:hAnsi="Times New Roman" w:cs="Times New Roman"/>
          <w:sz w:val="24"/>
          <w:szCs w:val="24"/>
        </w:rPr>
        <w:sectPr w:rsidR="001C4563" w:rsidRPr="00F4550C">
          <w:headerReference w:type="default" r:id="rId19"/>
          <w:pgSz w:w="11906" w:h="16838"/>
          <w:pgMar w:top="1417" w:right="1417" w:bottom="1134" w:left="1417" w:header="708" w:footer="708" w:gutter="0"/>
          <w:cols w:space="708"/>
          <w:docGrid w:linePitch="360"/>
        </w:sectPr>
      </w:pPr>
      <w:r w:rsidRPr="00F4550C">
        <w:rPr>
          <w:rFonts w:ascii="Times New Roman" w:hAnsi="Times New Roman" w:cs="Times New Roman"/>
          <w:sz w:val="24"/>
          <w:szCs w:val="24"/>
        </w:rPr>
        <w:t xml:space="preserve">By highlighting differences and similarities between approaches, the framework put forth shall be an indication as to how specific research questions can be more accurately addresses by corresponding analyses. This methodological focus promises to improve the glaring flaw of poor validity and interpretational issues in neuroscientific research. As such, each approach shall be discussed in regards to its contribution in explaining results on cognitive control mechanisms involved in the utilized </w:t>
      </w:r>
      <w:r w:rsidR="00C45AC5" w:rsidRPr="00F4550C">
        <w:rPr>
          <w:rFonts w:ascii="Times New Roman" w:hAnsi="Times New Roman" w:cs="Times New Roman"/>
          <w:sz w:val="24"/>
          <w:szCs w:val="24"/>
        </w:rPr>
        <w:t>DPX task</w:t>
      </w:r>
      <w:r w:rsidRPr="00F4550C">
        <w:rPr>
          <w:rFonts w:ascii="Times New Roman" w:hAnsi="Times New Roman" w:cs="Times New Roman"/>
          <w:sz w:val="24"/>
          <w:szCs w:val="24"/>
        </w:rPr>
        <w:t>.</w:t>
      </w:r>
    </w:p>
    <w:p w14:paraId="2C935722" w14:textId="051B5B27" w:rsidR="004B20E5" w:rsidRPr="00F4550C" w:rsidRDefault="004B20E5" w:rsidP="00016E35">
      <w:pPr>
        <w:pStyle w:val="Heading1"/>
        <w:rPr>
          <w:rFonts w:ascii="Times New Roman" w:hAnsi="Times New Roman" w:cs="Times New Roman"/>
          <w:color w:val="auto"/>
          <w:sz w:val="28"/>
        </w:rPr>
      </w:pPr>
      <w:bookmarkStart w:id="42" w:name="_Toc508189751"/>
      <w:r w:rsidRPr="00F4550C">
        <w:rPr>
          <w:rFonts w:ascii="Times New Roman" w:hAnsi="Times New Roman" w:cs="Times New Roman"/>
          <w:color w:val="auto"/>
          <w:sz w:val="28"/>
        </w:rPr>
        <w:lastRenderedPageBreak/>
        <w:t>2. Methods</w:t>
      </w:r>
      <w:bookmarkEnd w:id="42"/>
    </w:p>
    <w:p w14:paraId="2B82700C" w14:textId="77777777" w:rsidR="004B20E5" w:rsidRPr="00F4550C" w:rsidRDefault="004B20E5" w:rsidP="00016E35">
      <w:pPr>
        <w:rPr>
          <w:rFonts w:ascii="Times New Roman" w:hAnsi="Times New Roman" w:cs="Times New Roman"/>
        </w:rPr>
      </w:pPr>
    </w:p>
    <w:p w14:paraId="461134C8" w14:textId="77777777" w:rsidR="004B20E5" w:rsidRPr="00F4550C" w:rsidRDefault="004B20E5" w:rsidP="00016E35">
      <w:pPr>
        <w:pStyle w:val="Heading2"/>
        <w:rPr>
          <w:rFonts w:ascii="Times New Roman" w:hAnsi="Times New Roman" w:cs="Times New Roman"/>
          <w:color w:val="auto"/>
        </w:rPr>
      </w:pPr>
      <w:bookmarkStart w:id="43" w:name="_Toc508189752"/>
      <w:r w:rsidRPr="00F4550C">
        <w:rPr>
          <w:rFonts w:ascii="Times New Roman" w:hAnsi="Times New Roman" w:cs="Times New Roman"/>
          <w:color w:val="auto"/>
        </w:rPr>
        <w:t>2.1 Participants</w:t>
      </w:r>
      <w:bookmarkEnd w:id="43"/>
    </w:p>
    <w:p w14:paraId="1D22ADE2" w14:textId="77777777" w:rsidR="004B20E5" w:rsidRPr="00F4550C" w:rsidRDefault="004B20E5" w:rsidP="00016E35">
      <w:pPr>
        <w:rPr>
          <w:rFonts w:ascii="Times New Roman" w:hAnsi="Times New Roman" w:cs="Times New Roman"/>
        </w:rPr>
      </w:pPr>
    </w:p>
    <w:p w14:paraId="100C78DE" w14:textId="6AF9F1FD" w:rsidR="006D7FCC" w:rsidRDefault="006D7FCC" w:rsidP="006D7FCC">
      <w:pPr>
        <w:spacing w:after="0" w:line="360" w:lineRule="auto"/>
        <w:ind w:firstLine="425"/>
        <w:jc w:val="both"/>
        <w:rPr>
          <w:rFonts w:ascii="Times New Roman" w:hAnsi="Times New Roman" w:cs="Times New Roman"/>
          <w:sz w:val="24"/>
          <w:szCs w:val="24"/>
        </w:rPr>
      </w:pPr>
      <w:r w:rsidRPr="00F4550C">
        <w:rPr>
          <w:rFonts w:ascii="Times New Roman" w:hAnsi="Times New Roman" w:cs="Times New Roman"/>
          <w:sz w:val="24"/>
          <w:szCs w:val="24"/>
        </w:rPr>
        <w:t>For the experiment T</w:t>
      </w:r>
      <w:r w:rsidR="00B562C3" w:rsidRPr="00F4550C">
        <w:rPr>
          <w:rFonts w:ascii="Times New Roman" w:hAnsi="Times New Roman" w:cs="Times New Roman"/>
          <w:sz w:val="24"/>
          <w:szCs w:val="24"/>
        </w:rPr>
        <w:t>h</w:t>
      </w:r>
      <w:r w:rsidRPr="00F4550C">
        <w:rPr>
          <w:rFonts w:ascii="Times New Roman" w:hAnsi="Times New Roman" w:cs="Times New Roman"/>
          <w:sz w:val="24"/>
          <w:szCs w:val="24"/>
        </w:rPr>
        <w:t>irteen healthy, right-handed medicine students from the University of Marburg (</w:t>
      </w:r>
      <w:r w:rsidR="00B562C3" w:rsidRPr="00F4550C">
        <w:rPr>
          <w:rFonts w:ascii="Times New Roman" w:hAnsi="Times New Roman" w:cs="Times New Roman"/>
          <w:sz w:val="24"/>
          <w:szCs w:val="24"/>
        </w:rPr>
        <w:t>7</w:t>
      </w:r>
      <w:r w:rsidRPr="00F4550C">
        <w:rPr>
          <w:rFonts w:ascii="Times New Roman" w:hAnsi="Times New Roman" w:cs="Times New Roman"/>
          <w:sz w:val="24"/>
          <w:szCs w:val="24"/>
        </w:rPr>
        <w:t xml:space="preserve"> males and </w:t>
      </w:r>
      <w:r w:rsidR="00B562C3" w:rsidRPr="00F4550C">
        <w:rPr>
          <w:rFonts w:ascii="Times New Roman" w:hAnsi="Times New Roman" w:cs="Times New Roman"/>
          <w:sz w:val="24"/>
          <w:szCs w:val="24"/>
        </w:rPr>
        <w:t>6</w:t>
      </w:r>
      <w:r w:rsidRPr="00F4550C">
        <w:rPr>
          <w:rFonts w:ascii="Times New Roman" w:hAnsi="Times New Roman" w:cs="Times New Roman"/>
          <w:sz w:val="24"/>
          <w:szCs w:val="24"/>
        </w:rPr>
        <w:t xml:space="preserve"> females)</w:t>
      </w:r>
      <w:r w:rsidR="00B562C3" w:rsidRPr="00F4550C">
        <w:rPr>
          <w:rFonts w:ascii="Times New Roman" w:hAnsi="Times New Roman" w:cs="Times New Roman"/>
          <w:sz w:val="24"/>
          <w:szCs w:val="24"/>
        </w:rPr>
        <w:t xml:space="preserve"> were recruited</w:t>
      </w:r>
      <w:r w:rsidRPr="00F4550C">
        <w:rPr>
          <w:rFonts w:ascii="Times New Roman" w:hAnsi="Times New Roman" w:cs="Times New Roman"/>
          <w:sz w:val="24"/>
          <w:szCs w:val="24"/>
        </w:rPr>
        <w:t>.</w:t>
      </w:r>
      <w:r w:rsidR="00B562C3" w:rsidRPr="00F4550C">
        <w:rPr>
          <w:rFonts w:ascii="Times New Roman" w:hAnsi="Times New Roman" w:cs="Times New Roman"/>
          <w:sz w:val="24"/>
          <w:szCs w:val="24"/>
        </w:rPr>
        <w:t xml:space="preserve"> Each of them took part in an MRI introduction course to </w:t>
      </w:r>
      <w:r w:rsidR="00077F19" w:rsidRPr="00F4550C">
        <w:rPr>
          <w:rFonts w:ascii="Times New Roman" w:hAnsi="Times New Roman" w:cs="Times New Roman"/>
          <w:sz w:val="24"/>
          <w:szCs w:val="24"/>
        </w:rPr>
        <w:t>familiarize</w:t>
      </w:r>
      <w:r w:rsidR="00B562C3" w:rsidRPr="00F4550C">
        <w:rPr>
          <w:rFonts w:ascii="Times New Roman" w:hAnsi="Times New Roman" w:cs="Times New Roman"/>
          <w:sz w:val="24"/>
          <w:szCs w:val="24"/>
        </w:rPr>
        <w:t xml:space="preserve"> the</w:t>
      </w:r>
      <w:r w:rsidR="00077F19" w:rsidRPr="00F4550C">
        <w:rPr>
          <w:rFonts w:ascii="Times New Roman" w:hAnsi="Times New Roman" w:cs="Times New Roman"/>
          <w:sz w:val="24"/>
          <w:szCs w:val="24"/>
        </w:rPr>
        <w:t>mselves</w:t>
      </w:r>
      <w:r w:rsidR="00B562C3" w:rsidRPr="00F4550C">
        <w:rPr>
          <w:rFonts w:ascii="Times New Roman" w:hAnsi="Times New Roman" w:cs="Times New Roman"/>
          <w:sz w:val="24"/>
          <w:szCs w:val="24"/>
        </w:rPr>
        <w:t xml:space="preserve"> method</w:t>
      </w:r>
      <w:r w:rsidR="00077F19" w:rsidRPr="00F4550C">
        <w:rPr>
          <w:rFonts w:ascii="Times New Roman" w:hAnsi="Times New Roman" w:cs="Times New Roman"/>
          <w:sz w:val="24"/>
          <w:szCs w:val="24"/>
        </w:rPr>
        <w:t xml:space="preserve"> and to experience having an MRI scan performed on themselves</w:t>
      </w:r>
      <w:r w:rsidR="00B562C3" w:rsidRPr="00F4550C">
        <w:rPr>
          <w:rFonts w:ascii="Times New Roman" w:hAnsi="Times New Roman" w:cs="Times New Roman"/>
          <w:sz w:val="24"/>
          <w:szCs w:val="24"/>
        </w:rPr>
        <w:t xml:space="preserve">. </w:t>
      </w:r>
      <w:r w:rsidR="00077F19" w:rsidRPr="00F4550C">
        <w:rPr>
          <w:rFonts w:ascii="Times New Roman" w:hAnsi="Times New Roman" w:cs="Times New Roman"/>
          <w:sz w:val="24"/>
          <w:szCs w:val="24"/>
        </w:rPr>
        <w:t>Subjects were additionally offered</w:t>
      </w:r>
      <w:r w:rsidR="000F1A7A" w:rsidRPr="00F4550C">
        <w:rPr>
          <w:rFonts w:ascii="Times New Roman" w:hAnsi="Times New Roman" w:cs="Times New Roman"/>
          <w:sz w:val="24"/>
          <w:szCs w:val="24"/>
        </w:rPr>
        <w:t xml:space="preserve"> to </w:t>
      </w:r>
      <w:r w:rsidR="00077F19" w:rsidRPr="00F4550C">
        <w:rPr>
          <w:rFonts w:ascii="Times New Roman" w:hAnsi="Times New Roman" w:cs="Times New Roman"/>
          <w:sz w:val="24"/>
          <w:szCs w:val="24"/>
        </w:rPr>
        <w:t>participate in an fMRI experiment. If they agreed, subjects were asked permission to have an EEG recording added to the experiment</w:t>
      </w:r>
      <w:r w:rsidR="00B562C3" w:rsidRPr="00F4550C">
        <w:rPr>
          <w:rFonts w:ascii="Times New Roman" w:hAnsi="Times New Roman" w:cs="Times New Roman"/>
          <w:sz w:val="24"/>
          <w:szCs w:val="24"/>
        </w:rPr>
        <w:t>.</w:t>
      </w:r>
      <w:r w:rsidR="00077F19" w:rsidRPr="00F4550C">
        <w:rPr>
          <w:rFonts w:ascii="Times New Roman" w:hAnsi="Times New Roman" w:cs="Times New Roman"/>
          <w:sz w:val="24"/>
          <w:szCs w:val="24"/>
        </w:rPr>
        <w:t xml:space="preserve"> In exchange, they were provided an anatomical scan of their brain.</w:t>
      </w:r>
      <w:r w:rsidR="00B562C3" w:rsidRPr="00F4550C">
        <w:rPr>
          <w:rFonts w:ascii="Times New Roman" w:hAnsi="Times New Roman" w:cs="Times New Roman"/>
          <w:sz w:val="24"/>
          <w:szCs w:val="24"/>
        </w:rPr>
        <w:t xml:space="preserve"> </w:t>
      </w:r>
      <w:r w:rsidR="00077F19" w:rsidRPr="00F4550C">
        <w:rPr>
          <w:rFonts w:ascii="Times New Roman" w:hAnsi="Times New Roman" w:cs="Times New Roman"/>
          <w:sz w:val="24"/>
          <w:szCs w:val="24"/>
        </w:rPr>
        <w:t>Subjects</w:t>
      </w:r>
      <w:r w:rsidR="00B562C3" w:rsidRPr="00F4550C">
        <w:rPr>
          <w:rFonts w:ascii="Times New Roman" w:hAnsi="Times New Roman" w:cs="Times New Roman"/>
          <w:sz w:val="24"/>
          <w:szCs w:val="24"/>
        </w:rPr>
        <w:t xml:space="preserve"> were excluded from the experiment if they were not between 18 and 35 years old, reported impaired vision, left-handedness, prior experience with the task,</w:t>
      </w:r>
      <w:r w:rsidRPr="00F4550C">
        <w:rPr>
          <w:rFonts w:ascii="Times New Roman" w:hAnsi="Times New Roman" w:cs="Times New Roman"/>
          <w:sz w:val="24"/>
          <w:szCs w:val="24"/>
        </w:rPr>
        <w:t xml:space="preserve"> cu</w:t>
      </w:r>
      <w:r w:rsidR="00077F19" w:rsidRPr="00F4550C">
        <w:rPr>
          <w:rFonts w:ascii="Times New Roman" w:hAnsi="Times New Roman" w:cs="Times New Roman"/>
          <w:sz w:val="24"/>
          <w:szCs w:val="24"/>
        </w:rPr>
        <w:t>rrent use of prescription drugs and</w:t>
      </w:r>
      <w:r w:rsidRPr="00F4550C">
        <w:rPr>
          <w:rFonts w:ascii="Times New Roman" w:hAnsi="Times New Roman" w:cs="Times New Roman"/>
          <w:sz w:val="24"/>
          <w:szCs w:val="24"/>
        </w:rPr>
        <w:t xml:space="preserve"> acut</w:t>
      </w:r>
      <w:r w:rsidR="00B562C3" w:rsidRPr="00F4550C">
        <w:rPr>
          <w:rFonts w:ascii="Times New Roman" w:hAnsi="Times New Roman" w:cs="Times New Roman"/>
          <w:sz w:val="24"/>
          <w:szCs w:val="24"/>
        </w:rPr>
        <w:t>e or a history of neurological or</w:t>
      </w:r>
      <w:r w:rsidRPr="00F4550C">
        <w:rPr>
          <w:rFonts w:ascii="Times New Roman" w:hAnsi="Times New Roman" w:cs="Times New Roman"/>
          <w:sz w:val="24"/>
          <w:szCs w:val="24"/>
        </w:rPr>
        <w:t xml:space="preserve"> psychiatric disorders. </w:t>
      </w:r>
      <w:r w:rsidR="00077F19" w:rsidRPr="00F4550C">
        <w:rPr>
          <w:rFonts w:ascii="Times New Roman" w:hAnsi="Times New Roman" w:cs="Times New Roman"/>
          <w:sz w:val="24"/>
          <w:szCs w:val="24"/>
        </w:rPr>
        <w:t>All subjects were</w:t>
      </w:r>
      <w:r w:rsidRPr="00F4550C">
        <w:rPr>
          <w:rFonts w:ascii="Times New Roman" w:hAnsi="Times New Roman" w:cs="Times New Roman"/>
          <w:sz w:val="24"/>
          <w:szCs w:val="24"/>
        </w:rPr>
        <w:t xml:space="preserve"> between 18 and </w:t>
      </w:r>
      <w:r w:rsidR="00B562C3" w:rsidRPr="00F4550C">
        <w:rPr>
          <w:rFonts w:ascii="Times New Roman" w:hAnsi="Times New Roman" w:cs="Times New Roman"/>
          <w:sz w:val="24"/>
          <w:szCs w:val="24"/>
        </w:rPr>
        <w:t>32 years</w:t>
      </w:r>
      <w:r w:rsidR="00077F19" w:rsidRPr="00F4550C">
        <w:rPr>
          <w:rFonts w:ascii="Times New Roman" w:hAnsi="Times New Roman" w:cs="Times New Roman"/>
          <w:sz w:val="24"/>
          <w:szCs w:val="24"/>
        </w:rPr>
        <w:t xml:space="preserve"> old</w:t>
      </w:r>
      <w:r w:rsidR="00B562C3" w:rsidRPr="00F4550C">
        <w:rPr>
          <w:rFonts w:ascii="Times New Roman" w:hAnsi="Times New Roman" w:cs="Times New Roman"/>
          <w:sz w:val="24"/>
          <w:szCs w:val="24"/>
        </w:rPr>
        <w:t xml:space="preserve"> (M = 23.23, SD = 4.28</w:t>
      </w:r>
      <w:r w:rsidRPr="00F4550C">
        <w:rPr>
          <w:rFonts w:ascii="Times New Roman" w:hAnsi="Times New Roman" w:cs="Times New Roman"/>
          <w:sz w:val="24"/>
          <w:szCs w:val="24"/>
        </w:rPr>
        <w:t xml:space="preserve">). </w:t>
      </w:r>
      <w:r w:rsidR="00077F19" w:rsidRPr="00F4550C">
        <w:rPr>
          <w:rFonts w:ascii="Times New Roman" w:hAnsi="Times New Roman" w:cs="Times New Roman"/>
          <w:sz w:val="24"/>
          <w:szCs w:val="24"/>
        </w:rPr>
        <w:t>Participants</w:t>
      </w:r>
      <w:r w:rsidR="00DE05F4" w:rsidRPr="00F4550C">
        <w:rPr>
          <w:rFonts w:ascii="Times New Roman" w:hAnsi="Times New Roman" w:cs="Times New Roman"/>
          <w:sz w:val="24"/>
          <w:szCs w:val="24"/>
        </w:rPr>
        <w:t xml:space="preserve"> </w:t>
      </w:r>
      <w:r w:rsidR="00077F19" w:rsidRPr="00F4550C">
        <w:rPr>
          <w:rFonts w:ascii="Times New Roman" w:hAnsi="Times New Roman" w:cs="Times New Roman"/>
          <w:sz w:val="24"/>
          <w:szCs w:val="24"/>
        </w:rPr>
        <w:t xml:space="preserve">provided informed consent </w:t>
      </w:r>
      <w:r w:rsidR="00DE05F4" w:rsidRPr="00F4550C">
        <w:rPr>
          <w:rFonts w:ascii="Times New Roman" w:hAnsi="Times New Roman" w:cs="Times New Roman"/>
          <w:sz w:val="24"/>
          <w:szCs w:val="24"/>
        </w:rPr>
        <w:t xml:space="preserve">after they were </w:t>
      </w:r>
      <w:r w:rsidR="00077F19" w:rsidRPr="00F4550C">
        <w:rPr>
          <w:rFonts w:ascii="Times New Roman" w:hAnsi="Times New Roman" w:cs="Times New Roman"/>
          <w:sz w:val="24"/>
          <w:szCs w:val="24"/>
        </w:rPr>
        <w:t>given</w:t>
      </w:r>
      <w:r w:rsidR="00DE05F4" w:rsidRPr="00F4550C">
        <w:rPr>
          <w:rFonts w:ascii="Times New Roman" w:hAnsi="Times New Roman" w:cs="Times New Roman"/>
          <w:sz w:val="24"/>
          <w:szCs w:val="24"/>
        </w:rPr>
        <w:t xml:space="preserve"> </w:t>
      </w:r>
      <w:r w:rsidR="00077F19" w:rsidRPr="00F4550C">
        <w:rPr>
          <w:rFonts w:ascii="Times New Roman" w:hAnsi="Times New Roman" w:cs="Times New Roman"/>
          <w:sz w:val="24"/>
          <w:szCs w:val="24"/>
        </w:rPr>
        <w:t>a summary of the risks and</w:t>
      </w:r>
      <w:r w:rsidR="00DE05F4" w:rsidRPr="00F4550C">
        <w:rPr>
          <w:rFonts w:ascii="Times New Roman" w:hAnsi="Times New Roman" w:cs="Times New Roman"/>
          <w:sz w:val="24"/>
          <w:szCs w:val="24"/>
        </w:rPr>
        <w:t xml:space="preserve"> requirements </w:t>
      </w:r>
      <w:r w:rsidR="00077F19" w:rsidRPr="00F4550C">
        <w:rPr>
          <w:rFonts w:ascii="Times New Roman" w:hAnsi="Times New Roman" w:cs="Times New Roman"/>
          <w:sz w:val="24"/>
          <w:szCs w:val="24"/>
        </w:rPr>
        <w:t xml:space="preserve">involved as well as </w:t>
      </w:r>
      <w:r w:rsidR="00DE05F4" w:rsidRPr="00F4550C">
        <w:rPr>
          <w:rFonts w:ascii="Times New Roman" w:hAnsi="Times New Roman" w:cs="Times New Roman"/>
          <w:sz w:val="24"/>
          <w:szCs w:val="24"/>
        </w:rPr>
        <w:t>a rough outlet of the experimental procedure</w:t>
      </w:r>
      <w:r w:rsidRPr="00F4550C">
        <w:rPr>
          <w:rFonts w:ascii="Times New Roman" w:hAnsi="Times New Roman" w:cs="Times New Roman"/>
          <w:sz w:val="24"/>
          <w:szCs w:val="24"/>
        </w:rPr>
        <w:t xml:space="preserve">. </w:t>
      </w:r>
      <w:r w:rsidR="00700B20">
        <w:rPr>
          <w:rFonts w:ascii="Times New Roman" w:hAnsi="Times New Roman" w:cs="Times New Roman"/>
          <w:sz w:val="24"/>
          <w:szCs w:val="24"/>
        </w:rPr>
        <w:t xml:space="preserve">A summary of all subject information can be found in Table 1. </w:t>
      </w:r>
      <w:r w:rsidR="00DE05F4" w:rsidRPr="00F4550C">
        <w:rPr>
          <w:rFonts w:ascii="Times New Roman" w:hAnsi="Times New Roman" w:cs="Times New Roman"/>
          <w:sz w:val="24"/>
          <w:szCs w:val="24"/>
        </w:rPr>
        <w:t>This</w:t>
      </w:r>
      <w:r w:rsidRPr="00F4550C">
        <w:rPr>
          <w:rFonts w:ascii="Times New Roman" w:hAnsi="Times New Roman" w:cs="Times New Roman"/>
          <w:sz w:val="24"/>
          <w:szCs w:val="24"/>
        </w:rPr>
        <w:t xml:space="preserve"> study was approved by the local ethics committee at the Department of Psychology.</w:t>
      </w:r>
    </w:p>
    <w:p w14:paraId="11C56821" w14:textId="77777777" w:rsidR="00700B20" w:rsidRDefault="00700B20" w:rsidP="006D7FCC">
      <w:pPr>
        <w:spacing w:after="0" w:line="360" w:lineRule="auto"/>
        <w:ind w:firstLine="425"/>
        <w:jc w:val="both"/>
        <w:rPr>
          <w:rFonts w:ascii="Times New Roman" w:hAnsi="Times New Roman" w:cs="Times New Roman"/>
          <w:sz w:val="24"/>
          <w:szCs w:val="24"/>
        </w:rPr>
      </w:pPr>
    </w:p>
    <w:p w14:paraId="5D387F25" w14:textId="5B72A161" w:rsidR="00700B20" w:rsidRPr="00F4550C" w:rsidRDefault="00700B20" w:rsidP="006D7FCC">
      <w:pPr>
        <w:spacing w:after="0" w:line="360" w:lineRule="auto"/>
        <w:ind w:firstLine="425"/>
        <w:jc w:val="both"/>
        <w:rPr>
          <w:rFonts w:ascii="Times New Roman" w:hAnsi="Times New Roman" w:cs="Times New Roman"/>
          <w:sz w:val="24"/>
          <w:szCs w:val="24"/>
        </w:rPr>
      </w:pPr>
      <w:r>
        <w:rPr>
          <w:rFonts w:ascii="Times New Roman" w:hAnsi="Times New Roman" w:cs="Times New Roman"/>
          <w:sz w:val="24"/>
          <w:szCs w:val="24"/>
        </w:rPr>
        <w:t>Table 1</w:t>
      </w:r>
    </w:p>
    <w:p w14:paraId="02F2C06B" w14:textId="77777777" w:rsidR="00DE05F4" w:rsidRPr="00F4550C" w:rsidRDefault="00DE05F4" w:rsidP="006D7FCC">
      <w:pPr>
        <w:spacing w:after="0" w:line="360" w:lineRule="auto"/>
        <w:ind w:firstLine="425"/>
        <w:jc w:val="both"/>
        <w:rPr>
          <w:rFonts w:ascii="Times New Roman" w:hAnsi="Times New Roman" w:cs="Times New Roman"/>
        </w:rPr>
      </w:pPr>
    </w:p>
    <w:p w14:paraId="567566AE" w14:textId="77777777" w:rsidR="004B20E5" w:rsidRPr="00F4550C" w:rsidRDefault="004B20E5" w:rsidP="00016E35">
      <w:pPr>
        <w:pStyle w:val="Heading2"/>
        <w:rPr>
          <w:rFonts w:ascii="Times New Roman" w:hAnsi="Times New Roman" w:cs="Times New Roman"/>
          <w:color w:val="auto"/>
        </w:rPr>
      </w:pPr>
      <w:bookmarkStart w:id="44" w:name="_Toc508189753"/>
      <w:r w:rsidRPr="00F4550C">
        <w:rPr>
          <w:rFonts w:ascii="Times New Roman" w:hAnsi="Times New Roman" w:cs="Times New Roman"/>
          <w:color w:val="auto"/>
        </w:rPr>
        <w:t>2.2 Experimental Design and Setup</w:t>
      </w:r>
      <w:bookmarkEnd w:id="44"/>
    </w:p>
    <w:p w14:paraId="70F10829" w14:textId="77777777" w:rsidR="004B20E5" w:rsidRPr="00F4550C" w:rsidRDefault="004B20E5" w:rsidP="00016E35">
      <w:pPr>
        <w:rPr>
          <w:rFonts w:ascii="Times New Roman" w:hAnsi="Times New Roman" w:cs="Times New Roman"/>
        </w:rPr>
      </w:pPr>
    </w:p>
    <w:p w14:paraId="69D2FCC3" w14:textId="77777777" w:rsidR="004B20E5" w:rsidRPr="00F4550C" w:rsidRDefault="004B20E5" w:rsidP="00016E35">
      <w:pPr>
        <w:pStyle w:val="Heading3"/>
        <w:ind w:left="720"/>
        <w:rPr>
          <w:rFonts w:ascii="Times New Roman" w:hAnsi="Times New Roman" w:cs="Times New Roman"/>
          <w:color w:val="auto"/>
        </w:rPr>
      </w:pPr>
      <w:bookmarkStart w:id="45" w:name="_Toc508189754"/>
      <w:r w:rsidRPr="00F4550C">
        <w:rPr>
          <w:rFonts w:ascii="Times New Roman" w:hAnsi="Times New Roman" w:cs="Times New Roman"/>
          <w:color w:val="auto"/>
        </w:rPr>
        <w:t>2.2.1 General Procedure</w:t>
      </w:r>
      <w:bookmarkEnd w:id="45"/>
    </w:p>
    <w:p w14:paraId="77356EE3" w14:textId="77777777" w:rsidR="004663F1" w:rsidRPr="00F4550C" w:rsidRDefault="004663F1" w:rsidP="004663F1">
      <w:pPr>
        <w:pStyle w:val="Heading3"/>
        <w:spacing w:line="360" w:lineRule="auto"/>
        <w:rPr>
          <w:rFonts w:ascii="Times New Roman" w:hAnsi="Times New Roman" w:cs="Times New Roman"/>
          <w:color w:val="auto"/>
        </w:rPr>
      </w:pPr>
    </w:p>
    <w:p w14:paraId="7A9E9FED" w14:textId="7316288B" w:rsidR="004663F1" w:rsidRPr="00F4550C" w:rsidRDefault="004663F1" w:rsidP="004663F1">
      <w:pPr>
        <w:spacing w:after="0" w:line="360" w:lineRule="auto"/>
        <w:ind w:firstLine="425"/>
        <w:jc w:val="both"/>
        <w:rPr>
          <w:rFonts w:ascii="Times New Roman" w:hAnsi="Times New Roman" w:cs="Times New Roman"/>
          <w:sz w:val="24"/>
          <w:szCs w:val="24"/>
        </w:rPr>
      </w:pPr>
      <w:r w:rsidRPr="00F4550C">
        <w:rPr>
          <w:rFonts w:ascii="Times New Roman" w:hAnsi="Times New Roman" w:cs="Times New Roman"/>
          <w:sz w:val="24"/>
          <w:szCs w:val="24"/>
        </w:rPr>
        <w:t xml:space="preserve">All experiments were performed on the premises of the section for </w:t>
      </w:r>
      <w:proofErr w:type="spellStart"/>
      <w:r w:rsidRPr="00F4550C">
        <w:rPr>
          <w:rFonts w:ascii="Times New Roman" w:hAnsi="Times New Roman" w:cs="Times New Roman"/>
          <w:sz w:val="24"/>
          <w:szCs w:val="24"/>
        </w:rPr>
        <w:t>brainimaging</w:t>
      </w:r>
      <w:proofErr w:type="spellEnd"/>
      <w:r w:rsidRPr="00F4550C">
        <w:rPr>
          <w:rFonts w:ascii="Times New Roman" w:hAnsi="Times New Roman" w:cs="Times New Roman"/>
          <w:sz w:val="24"/>
          <w:szCs w:val="24"/>
        </w:rPr>
        <w:t xml:space="preserve"> </w:t>
      </w:r>
      <w:r w:rsidR="00943162" w:rsidRPr="00F4550C">
        <w:rPr>
          <w:rFonts w:ascii="Times New Roman" w:hAnsi="Times New Roman" w:cs="Times New Roman"/>
          <w:sz w:val="24"/>
          <w:szCs w:val="24"/>
        </w:rPr>
        <w:t>located</w:t>
      </w:r>
      <w:r w:rsidRPr="00F4550C">
        <w:rPr>
          <w:rFonts w:ascii="Times New Roman" w:hAnsi="Times New Roman" w:cs="Times New Roman"/>
          <w:sz w:val="24"/>
          <w:szCs w:val="24"/>
        </w:rPr>
        <w:t xml:space="preserve"> at the clinic for psychiatry and psychotherapy at the Department of Medicine in Marburg. When subjects arrived at the clinic, they were greeted and asked to take a seat in front of a desk in a comfortable office chair in a light-attenuated room. The desk was empty, except for a few sheets of paper, a stop watch and a pen. </w:t>
      </w:r>
      <w:r w:rsidR="0069321E" w:rsidRPr="00F4550C">
        <w:rPr>
          <w:rFonts w:ascii="Times New Roman" w:hAnsi="Times New Roman" w:cs="Times New Roman"/>
          <w:sz w:val="24"/>
          <w:szCs w:val="24"/>
        </w:rPr>
        <w:t>Starting from this point, all experimental procedures were documented on the standardized protocol (see Appendix 1).</w:t>
      </w:r>
    </w:p>
    <w:p w14:paraId="09670FD6" w14:textId="24B4C9AA" w:rsidR="000C1746" w:rsidRPr="00F4550C" w:rsidRDefault="004663F1" w:rsidP="004663F1">
      <w:pPr>
        <w:spacing w:after="0" w:line="360" w:lineRule="auto"/>
        <w:ind w:firstLine="425"/>
        <w:jc w:val="both"/>
        <w:rPr>
          <w:rFonts w:ascii="Times New Roman" w:hAnsi="Times New Roman" w:cs="Times New Roman"/>
          <w:sz w:val="24"/>
          <w:szCs w:val="24"/>
        </w:rPr>
      </w:pPr>
      <w:r w:rsidRPr="00F4550C">
        <w:rPr>
          <w:rFonts w:ascii="Times New Roman" w:hAnsi="Times New Roman" w:cs="Times New Roman"/>
          <w:sz w:val="24"/>
          <w:szCs w:val="24"/>
        </w:rPr>
        <w:t>Next, subjects were provided a</w:t>
      </w:r>
      <w:r w:rsidR="00596024" w:rsidRPr="00F4550C">
        <w:rPr>
          <w:rFonts w:ascii="Times New Roman" w:hAnsi="Times New Roman" w:cs="Times New Roman"/>
          <w:sz w:val="24"/>
          <w:szCs w:val="24"/>
        </w:rPr>
        <w:t>n oral</w:t>
      </w:r>
      <w:r w:rsidRPr="00F4550C">
        <w:rPr>
          <w:rFonts w:ascii="Times New Roman" w:hAnsi="Times New Roman" w:cs="Times New Roman"/>
          <w:sz w:val="24"/>
          <w:szCs w:val="24"/>
        </w:rPr>
        <w:t xml:space="preserve"> overview of the following proceedings (i.e.</w:t>
      </w:r>
      <w:r w:rsidR="00943162" w:rsidRPr="00F4550C">
        <w:rPr>
          <w:rFonts w:ascii="Times New Roman" w:hAnsi="Times New Roman" w:cs="Times New Roman"/>
          <w:sz w:val="24"/>
          <w:szCs w:val="24"/>
        </w:rPr>
        <w:t>,</w:t>
      </w:r>
      <w:r w:rsidRPr="00F4550C">
        <w:rPr>
          <w:rFonts w:ascii="Times New Roman" w:hAnsi="Times New Roman" w:cs="Times New Roman"/>
          <w:sz w:val="24"/>
          <w:szCs w:val="24"/>
        </w:rPr>
        <w:t xml:space="preserve"> conditions for participation, informed consent, etc.)</w:t>
      </w:r>
      <w:r w:rsidR="00D31212" w:rsidRPr="00F4550C">
        <w:rPr>
          <w:rFonts w:ascii="Times New Roman" w:hAnsi="Times New Roman" w:cs="Times New Roman"/>
          <w:sz w:val="24"/>
          <w:szCs w:val="24"/>
        </w:rPr>
        <w:t xml:space="preserve"> and the study’s background.</w:t>
      </w:r>
      <w:r w:rsidR="00596024" w:rsidRPr="00F4550C">
        <w:rPr>
          <w:rFonts w:ascii="Times New Roman" w:hAnsi="Times New Roman" w:cs="Times New Roman"/>
          <w:sz w:val="24"/>
          <w:szCs w:val="24"/>
        </w:rPr>
        <w:t xml:space="preserve"> </w:t>
      </w:r>
      <w:r w:rsidR="00D31212" w:rsidRPr="00F4550C">
        <w:rPr>
          <w:rFonts w:ascii="Times New Roman" w:hAnsi="Times New Roman" w:cs="Times New Roman"/>
          <w:sz w:val="24"/>
          <w:szCs w:val="24"/>
        </w:rPr>
        <w:t>Then, they were</w:t>
      </w:r>
      <w:r w:rsidR="00596024" w:rsidRPr="00F4550C">
        <w:rPr>
          <w:rFonts w:ascii="Times New Roman" w:hAnsi="Times New Roman" w:cs="Times New Roman"/>
          <w:sz w:val="24"/>
          <w:szCs w:val="24"/>
        </w:rPr>
        <w:t xml:space="preserve"> handed the written </w:t>
      </w:r>
      <w:r w:rsidR="005E3EF9" w:rsidRPr="00F4550C">
        <w:rPr>
          <w:rFonts w:ascii="Times New Roman" w:hAnsi="Times New Roman" w:cs="Times New Roman"/>
          <w:sz w:val="24"/>
          <w:szCs w:val="24"/>
        </w:rPr>
        <w:t>version</w:t>
      </w:r>
      <w:r w:rsidR="00596024" w:rsidRPr="00F4550C">
        <w:rPr>
          <w:rFonts w:ascii="Times New Roman" w:hAnsi="Times New Roman" w:cs="Times New Roman"/>
          <w:sz w:val="24"/>
          <w:szCs w:val="24"/>
        </w:rPr>
        <w:t xml:space="preserve"> of the informed consent</w:t>
      </w:r>
      <w:r w:rsidR="005E3EF9" w:rsidRPr="00F4550C">
        <w:rPr>
          <w:rFonts w:ascii="Times New Roman" w:hAnsi="Times New Roman" w:cs="Times New Roman"/>
          <w:sz w:val="24"/>
          <w:szCs w:val="24"/>
        </w:rPr>
        <w:t xml:space="preserve"> as well as a metal anamnesis</w:t>
      </w:r>
      <w:r w:rsidR="001504BF" w:rsidRPr="00F4550C">
        <w:rPr>
          <w:rFonts w:ascii="Times New Roman" w:hAnsi="Times New Roman" w:cs="Times New Roman"/>
          <w:sz w:val="24"/>
          <w:szCs w:val="24"/>
        </w:rPr>
        <w:t xml:space="preserve"> to assess risk factors for the application of fMRI and to ensure the subject’s safety</w:t>
      </w:r>
      <w:r w:rsidR="0069321E" w:rsidRPr="00F4550C">
        <w:rPr>
          <w:rFonts w:ascii="Times New Roman" w:hAnsi="Times New Roman" w:cs="Times New Roman"/>
          <w:sz w:val="24"/>
          <w:szCs w:val="24"/>
        </w:rPr>
        <w:t xml:space="preserve"> (see Appendix 2 and </w:t>
      </w:r>
      <w:r w:rsidR="0069321E" w:rsidRPr="00F4550C">
        <w:rPr>
          <w:rFonts w:ascii="Times New Roman" w:hAnsi="Times New Roman" w:cs="Times New Roman"/>
          <w:sz w:val="24"/>
          <w:szCs w:val="24"/>
        </w:rPr>
        <w:lastRenderedPageBreak/>
        <w:t>3</w:t>
      </w:r>
      <w:r w:rsidR="00596024" w:rsidRPr="00F4550C">
        <w:rPr>
          <w:rFonts w:ascii="Times New Roman" w:hAnsi="Times New Roman" w:cs="Times New Roman"/>
          <w:sz w:val="24"/>
          <w:szCs w:val="24"/>
        </w:rPr>
        <w:t>)</w:t>
      </w:r>
      <w:r w:rsidRPr="00F4550C">
        <w:rPr>
          <w:rFonts w:ascii="Times New Roman" w:hAnsi="Times New Roman" w:cs="Times New Roman"/>
          <w:sz w:val="24"/>
          <w:szCs w:val="24"/>
        </w:rPr>
        <w:t>.</w:t>
      </w:r>
      <w:r w:rsidR="005E3EF9" w:rsidRPr="00F4550C">
        <w:rPr>
          <w:rFonts w:ascii="Times New Roman" w:hAnsi="Times New Roman" w:cs="Times New Roman"/>
          <w:sz w:val="24"/>
          <w:szCs w:val="24"/>
        </w:rPr>
        <w:t xml:space="preserve"> The latter was used to ensure that there were no pieces of metal or electrical devices permanently attached to the subject’s body.</w:t>
      </w:r>
      <w:r w:rsidR="000C1746" w:rsidRPr="00F4550C">
        <w:rPr>
          <w:rFonts w:ascii="Times New Roman" w:hAnsi="Times New Roman" w:cs="Times New Roman"/>
          <w:sz w:val="24"/>
          <w:szCs w:val="24"/>
        </w:rPr>
        <w:t xml:space="preserve"> On request subjects could receive a written report, describing the study’s background, risks and conditions of participation in detail.</w:t>
      </w:r>
      <w:r w:rsidRPr="00F4550C">
        <w:rPr>
          <w:rFonts w:ascii="Times New Roman" w:hAnsi="Times New Roman" w:cs="Times New Roman"/>
          <w:sz w:val="24"/>
          <w:szCs w:val="24"/>
        </w:rPr>
        <w:t xml:space="preserve"> </w:t>
      </w:r>
    </w:p>
    <w:p w14:paraId="326A2F06" w14:textId="092F2EC1" w:rsidR="004663F1" w:rsidRPr="00F4550C" w:rsidRDefault="004663F1" w:rsidP="004663F1">
      <w:pPr>
        <w:spacing w:after="0" w:line="360" w:lineRule="auto"/>
        <w:ind w:firstLine="425"/>
        <w:jc w:val="both"/>
        <w:rPr>
          <w:rFonts w:ascii="Times New Roman" w:hAnsi="Times New Roman" w:cs="Times New Roman"/>
          <w:sz w:val="24"/>
          <w:szCs w:val="24"/>
        </w:rPr>
      </w:pPr>
      <w:r w:rsidRPr="00F4550C">
        <w:rPr>
          <w:rFonts w:ascii="Times New Roman" w:hAnsi="Times New Roman" w:cs="Times New Roman"/>
          <w:sz w:val="24"/>
          <w:szCs w:val="24"/>
        </w:rPr>
        <w:t xml:space="preserve">If the subject </w:t>
      </w:r>
      <w:r w:rsidR="00D31212" w:rsidRPr="00F4550C">
        <w:rPr>
          <w:rFonts w:ascii="Times New Roman" w:hAnsi="Times New Roman" w:cs="Times New Roman"/>
          <w:sz w:val="24"/>
          <w:szCs w:val="24"/>
        </w:rPr>
        <w:t xml:space="preserve">had </w:t>
      </w:r>
      <w:r w:rsidR="005E3EF9" w:rsidRPr="00F4550C">
        <w:rPr>
          <w:rFonts w:ascii="Times New Roman" w:hAnsi="Times New Roman" w:cs="Times New Roman"/>
          <w:sz w:val="24"/>
          <w:szCs w:val="24"/>
        </w:rPr>
        <w:t xml:space="preserve">filled out all forms and </w:t>
      </w:r>
      <w:r w:rsidRPr="00F4550C">
        <w:rPr>
          <w:rFonts w:ascii="Times New Roman" w:hAnsi="Times New Roman" w:cs="Times New Roman"/>
          <w:sz w:val="24"/>
          <w:szCs w:val="24"/>
        </w:rPr>
        <w:t>had no f</w:t>
      </w:r>
      <w:r w:rsidR="00943162" w:rsidRPr="00F4550C">
        <w:rPr>
          <w:rFonts w:ascii="Times New Roman" w:hAnsi="Times New Roman" w:cs="Times New Roman"/>
          <w:sz w:val="24"/>
          <w:szCs w:val="24"/>
        </w:rPr>
        <w:t xml:space="preserve">urther questions, the interviewer conducted </w:t>
      </w:r>
      <w:r w:rsidR="007B12CF" w:rsidRPr="00F4550C">
        <w:rPr>
          <w:rFonts w:ascii="Times New Roman" w:hAnsi="Times New Roman" w:cs="Times New Roman"/>
          <w:sz w:val="24"/>
          <w:szCs w:val="24"/>
        </w:rPr>
        <w:t>pre-experi</w:t>
      </w:r>
      <w:r w:rsidR="00596024" w:rsidRPr="00F4550C">
        <w:rPr>
          <w:rFonts w:ascii="Times New Roman" w:hAnsi="Times New Roman" w:cs="Times New Roman"/>
          <w:sz w:val="24"/>
          <w:szCs w:val="24"/>
        </w:rPr>
        <w:t>men</w:t>
      </w:r>
      <w:r w:rsidR="0069321E" w:rsidRPr="00F4550C">
        <w:rPr>
          <w:rFonts w:ascii="Times New Roman" w:hAnsi="Times New Roman" w:cs="Times New Roman"/>
          <w:sz w:val="24"/>
          <w:szCs w:val="24"/>
        </w:rPr>
        <w:t>tal interview (see Appendix 4</w:t>
      </w:r>
      <w:r w:rsidR="00596024" w:rsidRPr="00F4550C">
        <w:rPr>
          <w:rFonts w:ascii="Times New Roman" w:hAnsi="Times New Roman" w:cs="Times New Roman"/>
          <w:sz w:val="24"/>
          <w:szCs w:val="24"/>
        </w:rPr>
        <w:t>), in order to assess demographic</w:t>
      </w:r>
      <w:r w:rsidR="005E3EF9" w:rsidRPr="00F4550C">
        <w:rPr>
          <w:rFonts w:ascii="Times New Roman" w:hAnsi="Times New Roman" w:cs="Times New Roman"/>
          <w:sz w:val="24"/>
          <w:szCs w:val="24"/>
        </w:rPr>
        <w:t xml:space="preserve"> </w:t>
      </w:r>
      <w:r w:rsidR="00596024" w:rsidRPr="00F4550C">
        <w:rPr>
          <w:rFonts w:ascii="Times New Roman" w:hAnsi="Times New Roman" w:cs="Times New Roman"/>
          <w:sz w:val="24"/>
          <w:szCs w:val="24"/>
        </w:rPr>
        <w:t xml:space="preserve"> </w:t>
      </w:r>
      <w:r w:rsidR="00D31212" w:rsidRPr="00F4550C">
        <w:rPr>
          <w:rFonts w:ascii="Times New Roman" w:hAnsi="Times New Roman" w:cs="Times New Roman"/>
          <w:sz w:val="24"/>
          <w:szCs w:val="24"/>
        </w:rPr>
        <w:t xml:space="preserve">and personal </w:t>
      </w:r>
      <w:r w:rsidR="00596024" w:rsidRPr="00F4550C">
        <w:rPr>
          <w:rFonts w:ascii="Times New Roman" w:hAnsi="Times New Roman" w:cs="Times New Roman"/>
          <w:sz w:val="24"/>
          <w:szCs w:val="24"/>
        </w:rPr>
        <w:t>data</w:t>
      </w:r>
      <w:r w:rsidR="005E3EF9" w:rsidRPr="00F4550C">
        <w:rPr>
          <w:rFonts w:ascii="Times New Roman" w:hAnsi="Times New Roman" w:cs="Times New Roman"/>
          <w:sz w:val="24"/>
          <w:szCs w:val="24"/>
        </w:rPr>
        <w:t xml:space="preserve"> (i.e., age, highest academic degree</w:t>
      </w:r>
      <w:r w:rsidR="00D31212" w:rsidRPr="00F4550C">
        <w:rPr>
          <w:rFonts w:ascii="Times New Roman" w:hAnsi="Times New Roman" w:cs="Times New Roman"/>
          <w:sz w:val="24"/>
          <w:szCs w:val="24"/>
        </w:rPr>
        <w:t>, average grades</w:t>
      </w:r>
      <w:r w:rsidR="005E3EF9" w:rsidRPr="00F4550C">
        <w:rPr>
          <w:rFonts w:ascii="Times New Roman" w:hAnsi="Times New Roman" w:cs="Times New Roman"/>
          <w:sz w:val="24"/>
          <w:szCs w:val="24"/>
        </w:rPr>
        <w:t>)</w:t>
      </w:r>
      <w:r w:rsidR="00596024" w:rsidRPr="00F4550C">
        <w:rPr>
          <w:rFonts w:ascii="Times New Roman" w:hAnsi="Times New Roman" w:cs="Times New Roman"/>
          <w:sz w:val="24"/>
          <w:szCs w:val="24"/>
        </w:rPr>
        <w:t>.</w:t>
      </w:r>
      <w:r w:rsidRPr="00F4550C">
        <w:rPr>
          <w:rFonts w:ascii="Times New Roman" w:hAnsi="Times New Roman" w:cs="Times New Roman"/>
          <w:sz w:val="24"/>
          <w:szCs w:val="24"/>
        </w:rPr>
        <w:t xml:space="preserve"> </w:t>
      </w:r>
      <w:r w:rsidR="00432C21" w:rsidRPr="00F4550C">
        <w:rPr>
          <w:rFonts w:ascii="Times New Roman" w:hAnsi="Times New Roman" w:cs="Times New Roman"/>
          <w:sz w:val="24"/>
          <w:szCs w:val="24"/>
        </w:rPr>
        <w:t>Further, to</w:t>
      </w:r>
      <w:r w:rsidR="00596024" w:rsidRPr="00F4550C">
        <w:rPr>
          <w:rFonts w:ascii="Times New Roman" w:hAnsi="Times New Roman" w:cs="Times New Roman"/>
          <w:sz w:val="24"/>
          <w:szCs w:val="24"/>
        </w:rPr>
        <w:t xml:space="preserve"> control for the influence of stable capacities for informational load, the</w:t>
      </w:r>
      <w:r w:rsidRPr="00F4550C">
        <w:rPr>
          <w:rFonts w:ascii="Times New Roman" w:hAnsi="Times New Roman" w:cs="Times New Roman"/>
          <w:sz w:val="24"/>
          <w:szCs w:val="24"/>
        </w:rPr>
        <w:t xml:space="preserve"> Digit Symbol Coding Test from the German version of the Wechsler Intelligence Scale for Adults </w:t>
      </w:r>
      <w:r w:rsidR="00596024" w:rsidRPr="00F4550C">
        <w:rPr>
          <w:rFonts w:ascii="Times New Roman" w:hAnsi="Times New Roman" w:cs="Times New Roman"/>
          <w:sz w:val="24"/>
          <w:szCs w:val="24"/>
        </w:rPr>
        <w:fldChar w:fldCharType="begin" w:fldLock="1"/>
      </w:r>
      <w:r w:rsidR="00596024" w:rsidRPr="00F4550C">
        <w:rPr>
          <w:rFonts w:ascii="Times New Roman" w:hAnsi="Times New Roman" w:cs="Times New Roman"/>
          <w:sz w:val="24"/>
          <w:szCs w:val="24"/>
        </w:rPr>
        <w:instrText>ADDIN CSL_CITATION { "citationItems" : [ { "id" : "ITEM-1", "itemData" : { "author" : [ { "dropping-particle" : "", "family" : "Petermann", "given" : "F", "non-dropping-particle" : "", "parse-names" : false, "suffix" : "" } ], "id" : "ITEM-1", "issued" : { "date-parts" : [ [ "2012" ] ] }, "title" : "Wechsler Adult Intelligence Scale (WAIS-IV; deutsche Version)", "type" : "article-journal" }, "uris" : [ "http://www.mendeley.com/documents/?uuid=20e00abb-155b-3f30-bb7a-12ce796e20ac" ] } ], "mendeley" : { "formattedCitation" : "(Petermann, 2012)", "manualFormatting" : "(WAIS-IV, fourth eidition; Petermann, 2012)", "plainTextFormattedCitation" : "(Petermann, 2012)", "previouslyFormattedCitation" : "(Petermann, 2012)" }, "properties" : {  }, "schema" : "https://github.com/citation-style-language/schema/raw/master/csl-citation.json" }</w:instrText>
      </w:r>
      <w:r w:rsidR="00596024" w:rsidRPr="00F4550C">
        <w:rPr>
          <w:rFonts w:ascii="Times New Roman" w:hAnsi="Times New Roman" w:cs="Times New Roman"/>
          <w:sz w:val="24"/>
          <w:szCs w:val="24"/>
        </w:rPr>
        <w:fldChar w:fldCharType="separate"/>
      </w:r>
      <w:r w:rsidR="00596024" w:rsidRPr="00F4550C">
        <w:rPr>
          <w:rFonts w:ascii="Times New Roman" w:hAnsi="Times New Roman" w:cs="Times New Roman"/>
          <w:noProof/>
          <w:sz w:val="24"/>
          <w:szCs w:val="24"/>
        </w:rPr>
        <w:t>(WAIS-IV, fourth eidition; Petermann, 2012)</w:t>
      </w:r>
      <w:r w:rsidR="00596024" w:rsidRPr="00F4550C">
        <w:rPr>
          <w:rFonts w:ascii="Times New Roman" w:hAnsi="Times New Roman" w:cs="Times New Roman"/>
          <w:sz w:val="24"/>
          <w:szCs w:val="24"/>
        </w:rPr>
        <w:fldChar w:fldCharType="end"/>
      </w:r>
      <w:r w:rsidRPr="00F4550C">
        <w:rPr>
          <w:rFonts w:ascii="Times New Roman" w:hAnsi="Times New Roman" w:cs="Times New Roman"/>
          <w:sz w:val="24"/>
          <w:szCs w:val="24"/>
        </w:rPr>
        <w:t xml:space="preserve"> </w:t>
      </w:r>
      <w:r w:rsidR="00596024" w:rsidRPr="00F4550C">
        <w:rPr>
          <w:rFonts w:ascii="Times New Roman" w:hAnsi="Times New Roman" w:cs="Times New Roman"/>
          <w:sz w:val="24"/>
          <w:szCs w:val="24"/>
        </w:rPr>
        <w:t xml:space="preserve">was administered </w:t>
      </w:r>
      <w:r w:rsidRPr="00F4550C">
        <w:rPr>
          <w:rFonts w:ascii="Times New Roman" w:hAnsi="Times New Roman" w:cs="Times New Roman"/>
          <w:sz w:val="24"/>
          <w:szCs w:val="24"/>
        </w:rPr>
        <w:t>as a pretest</w:t>
      </w:r>
      <w:r w:rsidR="0069321E" w:rsidRPr="00F4550C">
        <w:rPr>
          <w:rFonts w:ascii="Times New Roman" w:hAnsi="Times New Roman" w:cs="Times New Roman"/>
          <w:sz w:val="24"/>
          <w:szCs w:val="24"/>
        </w:rPr>
        <w:t xml:space="preserve"> (see Appendix 5</w:t>
      </w:r>
      <w:r w:rsidR="001504BF" w:rsidRPr="00F4550C">
        <w:rPr>
          <w:rFonts w:ascii="Times New Roman" w:hAnsi="Times New Roman" w:cs="Times New Roman"/>
          <w:sz w:val="24"/>
          <w:szCs w:val="24"/>
        </w:rPr>
        <w:t>)</w:t>
      </w:r>
      <w:r w:rsidRPr="00F4550C">
        <w:rPr>
          <w:rFonts w:ascii="Times New Roman" w:hAnsi="Times New Roman" w:cs="Times New Roman"/>
          <w:sz w:val="24"/>
          <w:szCs w:val="24"/>
        </w:rPr>
        <w:t>.</w:t>
      </w:r>
      <w:r w:rsidR="00432C21" w:rsidRPr="00F4550C">
        <w:rPr>
          <w:rFonts w:ascii="Times New Roman" w:hAnsi="Times New Roman" w:cs="Times New Roman"/>
          <w:sz w:val="24"/>
          <w:szCs w:val="24"/>
        </w:rPr>
        <w:t xml:space="preserve"> </w:t>
      </w:r>
      <w:r w:rsidR="005E3EF9" w:rsidRPr="00F4550C">
        <w:rPr>
          <w:rFonts w:ascii="Times New Roman" w:hAnsi="Times New Roman" w:cs="Times New Roman"/>
          <w:sz w:val="24"/>
          <w:szCs w:val="24"/>
        </w:rPr>
        <w:t>T</w:t>
      </w:r>
      <w:r w:rsidR="00432C21" w:rsidRPr="00F4550C">
        <w:rPr>
          <w:rFonts w:ascii="Times New Roman" w:hAnsi="Times New Roman" w:cs="Times New Roman"/>
          <w:sz w:val="24"/>
          <w:szCs w:val="24"/>
        </w:rPr>
        <w:t>his measure was</w:t>
      </w:r>
      <w:r w:rsidR="005E3EF9" w:rsidRPr="00F4550C">
        <w:rPr>
          <w:rFonts w:ascii="Times New Roman" w:hAnsi="Times New Roman" w:cs="Times New Roman"/>
          <w:sz w:val="24"/>
          <w:szCs w:val="24"/>
        </w:rPr>
        <w:t xml:space="preserve"> also</w:t>
      </w:r>
      <w:r w:rsidR="00432C21" w:rsidRPr="00F4550C">
        <w:rPr>
          <w:rFonts w:ascii="Times New Roman" w:hAnsi="Times New Roman" w:cs="Times New Roman"/>
          <w:sz w:val="24"/>
          <w:szCs w:val="24"/>
        </w:rPr>
        <w:t xml:space="preserve"> included to enrich the battery of behavioral and self-report </w:t>
      </w:r>
      <w:r w:rsidR="005E3EF9" w:rsidRPr="00F4550C">
        <w:rPr>
          <w:rFonts w:ascii="Times New Roman" w:hAnsi="Times New Roman" w:cs="Times New Roman"/>
          <w:sz w:val="24"/>
          <w:szCs w:val="24"/>
        </w:rPr>
        <w:t>variables</w:t>
      </w:r>
      <w:r w:rsidR="00432C21" w:rsidRPr="00F4550C">
        <w:rPr>
          <w:rFonts w:ascii="Times New Roman" w:hAnsi="Times New Roman" w:cs="Times New Roman"/>
          <w:sz w:val="24"/>
          <w:szCs w:val="24"/>
        </w:rPr>
        <w:t xml:space="preserve">, which should </w:t>
      </w:r>
      <w:r w:rsidR="00F33FBB" w:rsidRPr="00F4550C">
        <w:rPr>
          <w:rFonts w:ascii="Times New Roman" w:hAnsi="Times New Roman" w:cs="Times New Roman"/>
          <w:sz w:val="24"/>
          <w:szCs w:val="24"/>
        </w:rPr>
        <w:t>be predictable by brain activation,</w:t>
      </w:r>
      <w:r w:rsidR="00432C21" w:rsidRPr="00F4550C">
        <w:rPr>
          <w:rFonts w:ascii="Times New Roman" w:hAnsi="Times New Roman" w:cs="Times New Roman"/>
          <w:sz w:val="24"/>
          <w:szCs w:val="24"/>
        </w:rPr>
        <w:t xml:space="preserve"> with a cognitive test.</w:t>
      </w:r>
    </w:p>
    <w:p w14:paraId="76BE835E" w14:textId="776439C3" w:rsidR="002D4460" w:rsidRPr="00F4550C" w:rsidRDefault="00621434" w:rsidP="002D4460">
      <w:pPr>
        <w:pStyle w:val="NoSpacing"/>
        <w:spacing w:line="360" w:lineRule="auto"/>
        <w:ind w:firstLine="567"/>
        <w:jc w:val="both"/>
        <w:rPr>
          <w:rFonts w:ascii="Times New Roman" w:hAnsi="Times New Roman" w:cs="Times New Roman"/>
          <w:noProof/>
          <w:sz w:val="24"/>
          <w:szCs w:val="24"/>
          <w:lang w:val="en-GB"/>
        </w:rPr>
      </w:pPr>
      <w:r w:rsidRPr="00F4550C">
        <w:rPr>
          <w:rFonts w:ascii="Times New Roman" w:hAnsi="Times New Roman" w:cs="Times New Roman"/>
          <w:sz w:val="24"/>
          <w:szCs w:val="24"/>
          <w:lang w:val="en-US"/>
        </w:rPr>
        <w:t>Afterwards, subjects were brought into the MRI control room, where they could change into a hospital gown. This was offered to prevent soiling the participants’ private clothing with gel</w:t>
      </w:r>
      <w:r w:rsidR="00D31212" w:rsidRPr="00F4550C">
        <w:rPr>
          <w:rFonts w:ascii="Times New Roman" w:hAnsi="Times New Roman" w:cs="Times New Roman"/>
          <w:sz w:val="24"/>
          <w:szCs w:val="24"/>
          <w:lang w:val="en-US"/>
        </w:rPr>
        <w:t xml:space="preserve"> from the EEG and ECG electrodes at the head and upper back</w:t>
      </w:r>
      <w:r w:rsidRPr="00F4550C">
        <w:rPr>
          <w:rFonts w:ascii="Times New Roman" w:hAnsi="Times New Roman" w:cs="Times New Roman"/>
          <w:sz w:val="24"/>
          <w:szCs w:val="24"/>
          <w:lang w:val="en-US"/>
        </w:rPr>
        <w:t>.</w:t>
      </w:r>
      <w:r w:rsidR="00D31212" w:rsidRPr="00F4550C">
        <w:rPr>
          <w:rFonts w:ascii="Times New Roman" w:hAnsi="Times New Roman" w:cs="Times New Roman"/>
          <w:sz w:val="24"/>
          <w:szCs w:val="24"/>
          <w:lang w:val="en-US"/>
        </w:rPr>
        <w:t xml:space="preserve"> </w:t>
      </w:r>
      <w:r w:rsidR="003168A2" w:rsidRPr="00F4550C">
        <w:rPr>
          <w:rFonts w:ascii="Times New Roman" w:hAnsi="Times New Roman" w:cs="Times New Roman"/>
          <w:sz w:val="24"/>
          <w:szCs w:val="24"/>
          <w:lang w:val="en-US"/>
        </w:rPr>
        <w:t xml:space="preserve">While subjects sat </w:t>
      </w:r>
      <w:r w:rsidR="00D31212" w:rsidRPr="00F4550C">
        <w:rPr>
          <w:rFonts w:ascii="Times New Roman" w:hAnsi="Times New Roman" w:cs="Times New Roman"/>
          <w:sz w:val="24"/>
          <w:szCs w:val="24"/>
          <w:lang w:val="en-US"/>
        </w:rPr>
        <w:t xml:space="preserve">in a chair in front of the computer running </w:t>
      </w:r>
      <w:r w:rsidR="003168A2" w:rsidRPr="00F4550C">
        <w:rPr>
          <w:rFonts w:ascii="Times New Roman" w:hAnsi="Times New Roman" w:cs="Times New Roman"/>
          <w:sz w:val="24"/>
          <w:szCs w:val="24"/>
          <w:lang w:val="en-US"/>
        </w:rPr>
        <w:t>the</w:t>
      </w:r>
      <w:r w:rsidR="00FF55EA" w:rsidRPr="00F4550C">
        <w:rPr>
          <w:rFonts w:ascii="Times New Roman" w:hAnsi="Times New Roman" w:cs="Times New Roman"/>
          <w:sz w:val="24"/>
          <w:szCs w:val="24"/>
          <w:lang w:val="en-US"/>
        </w:rPr>
        <w:t xml:space="preserve"> EEG and ECG</w:t>
      </w:r>
      <w:r w:rsidR="003168A2" w:rsidRPr="00F4550C">
        <w:rPr>
          <w:rFonts w:ascii="Times New Roman" w:hAnsi="Times New Roman" w:cs="Times New Roman"/>
          <w:sz w:val="24"/>
          <w:szCs w:val="24"/>
          <w:lang w:val="en-US"/>
        </w:rPr>
        <w:t xml:space="preserve"> recording software, the experimenter could </w:t>
      </w:r>
      <w:r w:rsidR="00D31212" w:rsidRPr="00F4550C">
        <w:rPr>
          <w:rFonts w:ascii="Times New Roman" w:hAnsi="Times New Roman" w:cs="Times New Roman"/>
          <w:sz w:val="24"/>
          <w:szCs w:val="24"/>
          <w:lang w:val="en-US"/>
        </w:rPr>
        <w:t>check the signal quality</w:t>
      </w:r>
      <w:r w:rsidR="003168A2" w:rsidRPr="00F4550C">
        <w:rPr>
          <w:rFonts w:ascii="Times New Roman" w:hAnsi="Times New Roman" w:cs="Times New Roman"/>
          <w:sz w:val="24"/>
          <w:szCs w:val="24"/>
          <w:lang w:val="en-US"/>
        </w:rPr>
        <w:t xml:space="preserve"> (i.e., electrical impedance, voltage at each electrode)</w:t>
      </w:r>
      <w:r w:rsidR="00D31212" w:rsidRPr="00F4550C">
        <w:rPr>
          <w:rFonts w:ascii="Times New Roman" w:hAnsi="Times New Roman" w:cs="Times New Roman"/>
          <w:sz w:val="24"/>
          <w:szCs w:val="24"/>
          <w:lang w:val="en-US"/>
        </w:rPr>
        <w:t xml:space="preserve">. </w:t>
      </w:r>
      <w:r w:rsidR="002D4460" w:rsidRPr="00F4550C">
        <w:rPr>
          <w:rFonts w:ascii="Times New Roman" w:hAnsi="Times New Roman" w:cs="Times New Roman"/>
          <w:noProof/>
          <w:sz w:val="24"/>
          <w:szCs w:val="24"/>
          <w:lang w:val="en-GB"/>
        </w:rPr>
        <w:t>Two sizes of EEG</w:t>
      </w:r>
      <w:r w:rsidR="00041CDD">
        <w:rPr>
          <w:rFonts w:ascii="Times New Roman" w:hAnsi="Times New Roman" w:cs="Times New Roman"/>
          <w:noProof/>
          <w:sz w:val="24"/>
          <w:szCs w:val="24"/>
          <w:lang w:val="en-GB"/>
        </w:rPr>
        <w:t xml:space="preserve"> caps were available (size 56 cm and 58</w:t>
      </w:r>
      <w:r w:rsidR="002D4460" w:rsidRPr="00F4550C">
        <w:rPr>
          <w:rFonts w:ascii="Times New Roman" w:hAnsi="Times New Roman" w:cs="Times New Roman"/>
          <w:noProof/>
          <w:sz w:val="24"/>
          <w:szCs w:val="24"/>
          <w:lang w:val="en-GB"/>
        </w:rPr>
        <w:t xml:space="preserve"> cm) with mounts for 31 ring electrodes plus one grounding (AFz) and one reference channel (FCz) on the fronto-anterior and fronto-central scalp positions</w:t>
      </w:r>
      <w:r w:rsidR="008263DB" w:rsidRPr="00F4550C">
        <w:rPr>
          <w:rFonts w:ascii="Times New Roman" w:hAnsi="Times New Roman" w:cs="Times New Roman"/>
          <w:noProof/>
          <w:sz w:val="24"/>
          <w:szCs w:val="24"/>
          <w:lang w:val="en-GB"/>
        </w:rPr>
        <w:t>, respecitvely</w:t>
      </w:r>
      <w:r w:rsidR="007A693B" w:rsidRPr="00F4550C">
        <w:rPr>
          <w:rFonts w:ascii="Times New Roman" w:hAnsi="Times New Roman" w:cs="Times New Roman"/>
          <w:noProof/>
          <w:sz w:val="24"/>
          <w:szCs w:val="24"/>
          <w:lang w:val="en-GB"/>
        </w:rPr>
        <w:t>.</w:t>
      </w:r>
    </w:p>
    <w:p w14:paraId="05C2AD6E" w14:textId="614074B4" w:rsidR="002D4460" w:rsidRPr="00F4550C" w:rsidRDefault="000B1DFC" w:rsidP="002D4460">
      <w:pPr>
        <w:pStyle w:val="NoSpacing"/>
        <w:spacing w:line="360" w:lineRule="auto"/>
        <w:ind w:firstLine="567"/>
        <w:jc w:val="both"/>
        <w:rPr>
          <w:rFonts w:ascii="Times New Roman" w:hAnsi="Times New Roman" w:cs="Times New Roman"/>
          <w:noProof/>
          <w:sz w:val="24"/>
          <w:szCs w:val="24"/>
          <w:lang w:val="en-GB"/>
        </w:rPr>
      </w:pPr>
      <w:r w:rsidRPr="00F4550C">
        <w:rPr>
          <w:rFonts w:ascii="Times New Roman" w:hAnsi="Times New Roman" w:cs="Times New Roman"/>
          <w:noProof/>
          <w:sz w:val="24"/>
          <w:szCs w:val="24"/>
          <w:lang w:val="en-GB"/>
        </w:rPr>
        <w:t xml:space="preserve">Before the EEG cap was put on, </w:t>
      </w:r>
      <w:r w:rsidR="002D4460" w:rsidRPr="00F4550C">
        <w:rPr>
          <w:rFonts w:ascii="Times New Roman" w:hAnsi="Times New Roman" w:cs="Times New Roman"/>
          <w:noProof/>
          <w:sz w:val="24"/>
          <w:szCs w:val="24"/>
          <w:lang w:val="en-GB"/>
        </w:rPr>
        <w:t xml:space="preserve">skin portions that would be covered </w:t>
      </w:r>
      <w:r w:rsidRPr="00F4550C">
        <w:rPr>
          <w:rFonts w:ascii="Times New Roman" w:hAnsi="Times New Roman" w:cs="Times New Roman"/>
          <w:noProof/>
          <w:sz w:val="24"/>
          <w:szCs w:val="24"/>
          <w:lang w:val="en-GB"/>
        </w:rPr>
        <w:t>were cleaned with Isopropanol</w:t>
      </w:r>
      <w:r w:rsidR="0043711E" w:rsidRPr="00F4550C">
        <w:rPr>
          <w:rFonts w:ascii="Times New Roman" w:hAnsi="Times New Roman" w:cs="Times New Roman"/>
          <w:noProof/>
          <w:sz w:val="24"/>
          <w:szCs w:val="24"/>
          <w:lang w:val="en-GB"/>
        </w:rPr>
        <w:t xml:space="preserve"> (70%</w:t>
      </w:r>
      <w:r w:rsidR="000920FA" w:rsidRPr="00F4550C">
        <w:rPr>
          <w:rFonts w:ascii="Times New Roman" w:hAnsi="Times New Roman" w:cs="Times New Roman"/>
          <w:noProof/>
          <w:sz w:val="24"/>
          <w:szCs w:val="24"/>
          <w:lang w:val="en-GB"/>
        </w:rPr>
        <w:t>)</w:t>
      </w:r>
      <w:r w:rsidRPr="00F4550C">
        <w:rPr>
          <w:rFonts w:ascii="Times New Roman" w:hAnsi="Times New Roman" w:cs="Times New Roman"/>
          <w:noProof/>
          <w:sz w:val="24"/>
          <w:szCs w:val="24"/>
          <w:lang w:val="en-GB"/>
        </w:rPr>
        <w:t>, followed by</w:t>
      </w:r>
      <w:r w:rsidR="002D4460" w:rsidRPr="00F4550C">
        <w:rPr>
          <w:rFonts w:ascii="Times New Roman" w:hAnsi="Times New Roman" w:cs="Times New Roman"/>
          <w:noProof/>
          <w:sz w:val="24"/>
          <w:szCs w:val="24"/>
          <w:lang w:val="en-GB"/>
        </w:rPr>
        <w:t xml:space="preserve"> measuring the </w:t>
      </w:r>
      <w:r w:rsidR="00643768" w:rsidRPr="00F4550C">
        <w:rPr>
          <w:rFonts w:ascii="Times New Roman" w:hAnsi="Times New Roman" w:cs="Times New Roman"/>
          <w:noProof/>
          <w:sz w:val="24"/>
          <w:szCs w:val="24"/>
          <w:lang w:val="en-GB"/>
        </w:rPr>
        <w:t>subject’s head circumference</w:t>
      </w:r>
      <w:r w:rsidR="002D4460" w:rsidRPr="00F4550C">
        <w:rPr>
          <w:rFonts w:ascii="Times New Roman" w:hAnsi="Times New Roman" w:cs="Times New Roman"/>
          <w:noProof/>
          <w:sz w:val="24"/>
          <w:szCs w:val="24"/>
          <w:lang w:val="en-GB"/>
        </w:rPr>
        <w:t xml:space="preserve">. </w:t>
      </w:r>
      <w:r w:rsidRPr="00F4550C">
        <w:rPr>
          <w:rFonts w:ascii="Times New Roman" w:hAnsi="Times New Roman" w:cs="Times New Roman"/>
          <w:noProof/>
          <w:sz w:val="24"/>
          <w:szCs w:val="24"/>
          <w:lang w:val="en-GB"/>
        </w:rPr>
        <w:t>B</w:t>
      </w:r>
      <w:r w:rsidR="002D4460" w:rsidRPr="00F4550C">
        <w:rPr>
          <w:rFonts w:ascii="Times New Roman" w:hAnsi="Times New Roman" w:cs="Times New Roman"/>
          <w:noProof/>
          <w:sz w:val="24"/>
          <w:szCs w:val="24"/>
          <w:lang w:val="en-GB"/>
        </w:rPr>
        <w:t xml:space="preserve">y assessing the distances between the left and right preauricular points </w:t>
      </w:r>
      <w:r w:rsidRPr="00F4550C">
        <w:rPr>
          <w:rFonts w:ascii="Times New Roman" w:hAnsi="Times New Roman" w:cs="Times New Roman"/>
          <w:noProof/>
          <w:sz w:val="24"/>
          <w:szCs w:val="24"/>
          <w:lang w:val="en-GB"/>
        </w:rPr>
        <w:t>as well as</w:t>
      </w:r>
      <w:r w:rsidR="002D4460" w:rsidRPr="00F4550C">
        <w:rPr>
          <w:rFonts w:ascii="Times New Roman" w:hAnsi="Times New Roman" w:cs="Times New Roman"/>
          <w:noProof/>
          <w:sz w:val="24"/>
          <w:szCs w:val="24"/>
          <w:lang w:val="en-GB"/>
        </w:rPr>
        <w:t xml:space="preserve"> between the nasion below the forehead and the inion at the back of the head</w:t>
      </w:r>
      <w:r w:rsidRPr="00F4550C">
        <w:rPr>
          <w:rFonts w:ascii="Times New Roman" w:hAnsi="Times New Roman" w:cs="Times New Roman"/>
          <w:noProof/>
          <w:sz w:val="24"/>
          <w:szCs w:val="24"/>
          <w:lang w:val="en-GB"/>
        </w:rPr>
        <w:t>, the central vertex point (Cz) was marked as the intersection of the two axes</w:t>
      </w:r>
      <w:r w:rsidR="005B43AB" w:rsidRPr="00F4550C">
        <w:rPr>
          <w:rFonts w:ascii="Times New Roman" w:hAnsi="Times New Roman" w:cs="Times New Roman"/>
          <w:noProof/>
          <w:sz w:val="24"/>
          <w:szCs w:val="24"/>
          <w:lang w:val="en-GB"/>
        </w:rPr>
        <w:t xml:space="preserve"> </w:t>
      </w:r>
      <w:r w:rsidR="005B43AB" w:rsidRPr="00F4550C">
        <w:rPr>
          <w:rFonts w:ascii="Times New Roman" w:hAnsi="Times New Roman" w:cs="Times New Roman"/>
          <w:noProof/>
          <w:sz w:val="24"/>
          <w:szCs w:val="24"/>
          <w:lang w:val="en-GB"/>
        </w:rPr>
        <w:fldChar w:fldCharType="begin" w:fldLock="1"/>
      </w:r>
      <w:r w:rsidR="002256BD">
        <w:rPr>
          <w:rFonts w:ascii="Times New Roman" w:hAnsi="Times New Roman" w:cs="Times New Roman"/>
          <w:noProof/>
          <w:sz w:val="24"/>
          <w:szCs w:val="24"/>
          <w:lang w:val="en-GB"/>
        </w:rPr>
        <w:instrText>ADDIN CSL_CITATION { "citationItems" : [ { "id" : "ITEM-1", "itemData" : { "DOI" : "10.1016/0013-4694(58)90053-1", "ISBN" : "0013-4694", "ISSN" : "00134694", "PMID" : "10590970", "abstract" : "CiteULike organises scholarly (or academic) papers or literature and provides bibliographic (which means it makes bibliographies) for universities and higher education establishments. It helps undergraduates and postgraduates. People studying for PhDs or in postdoctoral ...", "author" : [ { "dropping-particle" : "", "family" : "Klem", "given" : "G", "non-dropping-particle" : "", "parse-names" : false, "suffix" : "" }, { "dropping-particle" : "", "family" : "L\u00fcders", "given" : "H", "non-dropping-particle" : "", "parse-names" : false, "suffix" : "" }, { "dropping-particle" : "", "family" : "Jasper", "given" : "HH", "non-dropping-particle" : "", "parse-names" : false, "suffix" : "" }, { "dropping-particle" : "", "family" : "Elger", "given" : "C", "non-dropping-particle" : "", "parse-names" : false, "suffix" : "" } ], "container-title" : "Electroencephalography and Clinical Neurophysiology", "id" : "ITEM-1", "issue" : "2", "issued" : { "date-parts" : [ [ "1999" ] ] }, "page" : "371-375", "title" : "The ten-twenty electrode system of the International Federation", "type" : "article-journal", "volume" : "10" }, "uris" : [ "http://www.mendeley.com/documents/?uuid=3fc70072-15cc-39d7-bfa4-e9bfb0da1914" ] } ], "mendeley" : { "formattedCitation" : "(Klem, L\u00fcders, Jasper, &amp; Elger, 1999)", "plainTextFormattedCitation" : "(Klem, L\u00fcders, Jasper, &amp; Elger, 1999)", "previouslyFormattedCitation" : "(Klem, L\u00fcders, Jasper, &amp; Elger, 1999)" }, "properties" : {  }, "schema" : "https://github.com/citation-style-language/schema/raw/master/csl-citation.json" }</w:instrText>
      </w:r>
      <w:r w:rsidR="005B43AB" w:rsidRPr="00F4550C">
        <w:rPr>
          <w:rFonts w:ascii="Times New Roman" w:hAnsi="Times New Roman" w:cs="Times New Roman"/>
          <w:noProof/>
          <w:sz w:val="24"/>
          <w:szCs w:val="24"/>
          <w:lang w:val="en-GB"/>
        </w:rPr>
        <w:fldChar w:fldCharType="separate"/>
      </w:r>
      <w:r w:rsidR="00E009D9" w:rsidRPr="00F4550C">
        <w:rPr>
          <w:rFonts w:ascii="Times New Roman" w:hAnsi="Times New Roman" w:cs="Times New Roman"/>
          <w:noProof/>
          <w:sz w:val="24"/>
          <w:szCs w:val="24"/>
          <w:lang w:val="en-GB"/>
        </w:rPr>
        <w:t>(Klem, Lüders, Jasper, &amp; Elger, 1999)</w:t>
      </w:r>
      <w:r w:rsidR="005B43AB" w:rsidRPr="00F4550C">
        <w:rPr>
          <w:rFonts w:ascii="Times New Roman" w:hAnsi="Times New Roman" w:cs="Times New Roman"/>
          <w:noProof/>
          <w:sz w:val="24"/>
          <w:szCs w:val="24"/>
          <w:lang w:val="en-GB"/>
        </w:rPr>
        <w:fldChar w:fldCharType="end"/>
      </w:r>
      <w:r w:rsidRPr="00F4550C">
        <w:rPr>
          <w:rFonts w:ascii="Times New Roman" w:hAnsi="Times New Roman" w:cs="Times New Roman"/>
          <w:noProof/>
          <w:sz w:val="24"/>
          <w:szCs w:val="24"/>
          <w:lang w:val="en-GB"/>
        </w:rPr>
        <w:t>. The EEG cap was then put on at this central position.</w:t>
      </w:r>
      <w:r w:rsidR="002D4460" w:rsidRPr="00F4550C">
        <w:rPr>
          <w:rFonts w:ascii="Times New Roman" w:hAnsi="Times New Roman" w:cs="Times New Roman"/>
          <w:noProof/>
          <w:sz w:val="24"/>
          <w:szCs w:val="24"/>
          <w:lang w:val="en-GB"/>
        </w:rPr>
        <w:t xml:space="preserve"> </w:t>
      </w:r>
      <w:r w:rsidRPr="00F4550C">
        <w:rPr>
          <w:rFonts w:ascii="Times New Roman" w:hAnsi="Times New Roman" w:cs="Times New Roman"/>
          <w:noProof/>
          <w:sz w:val="24"/>
          <w:szCs w:val="24"/>
          <w:lang w:val="en-GB"/>
        </w:rPr>
        <w:t>A</w:t>
      </w:r>
      <w:r w:rsidR="002D4460" w:rsidRPr="00F4550C">
        <w:rPr>
          <w:rFonts w:ascii="Times New Roman" w:hAnsi="Times New Roman" w:cs="Times New Roman"/>
          <w:noProof/>
          <w:sz w:val="24"/>
          <w:szCs w:val="24"/>
          <w:lang w:val="en-GB"/>
        </w:rPr>
        <w:t>n elastic chin band</w:t>
      </w:r>
      <w:r w:rsidRPr="00F4550C">
        <w:rPr>
          <w:rFonts w:ascii="Times New Roman" w:hAnsi="Times New Roman" w:cs="Times New Roman"/>
          <w:noProof/>
          <w:sz w:val="24"/>
          <w:szCs w:val="24"/>
          <w:lang w:val="en-GB"/>
        </w:rPr>
        <w:t xml:space="preserve"> prevented the cap from sliding</w:t>
      </w:r>
      <w:r w:rsidR="002D4460" w:rsidRPr="00F4550C">
        <w:rPr>
          <w:rFonts w:ascii="Times New Roman" w:hAnsi="Times New Roman" w:cs="Times New Roman"/>
          <w:noProof/>
          <w:sz w:val="24"/>
          <w:szCs w:val="24"/>
          <w:lang w:val="en-GB"/>
        </w:rPr>
        <w:t>.</w:t>
      </w:r>
    </w:p>
    <w:p w14:paraId="030A19A6" w14:textId="596443DE" w:rsidR="004F2520" w:rsidRPr="00F4550C" w:rsidRDefault="002D4460" w:rsidP="002D4460">
      <w:pPr>
        <w:spacing w:after="0" w:line="360" w:lineRule="auto"/>
        <w:ind w:firstLine="425"/>
        <w:jc w:val="both"/>
        <w:rPr>
          <w:rFonts w:ascii="Times New Roman" w:hAnsi="Times New Roman" w:cs="Times New Roman"/>
          <w:noProof/>
          <w:sz w:val="24"/>
          <w:szCs w:val="24"/>
          <w:lang w:val="en-GB"/>
        </w:rPr>
      </w:pPr>
      <w:r w:rsidRPr="00F4550C">
        <w:rPr>
          <w:rFonts w:ascii="Times New Roman" w:hAnsi="Times New Roman" w:cs="Times New Roman"/>
          <w:noProof/>
          <w:sz w:val="24"/>
          <w:szCs w:val="24"/>
          <w:lang w:val="en-GB"/>
        </w:rPr>
        <w:t>Electrical impedances were reduced wi</w:t>
      </w:r>
      <w:r w:rsidR="000B1DFC" w:rsidRPr="00F4550C">
        <w:rPr>
          <w:rFonts w:ascii="Times New Roman" w:hAnsi="Times New Roman" w:cs="Times New Roman"/>
          <w:noProof/>
          <w:sz w:val="24"/>
          <w:szCs w:val="24"/>
          <w:lang w:val="en-GB"/>
        </w:rPr>
        <w:t xml:space="preserve">th a conductive electrolyte gel, containing pumice, as this gel component </w:t>
      </w:r>
      <w:r w:rsidR="00DD5E7E" w:rsidRPr="00F4550C">
        <w:rPr>
          <w:rFonts w:ascii="Times New Roman" w:hAnsi="Times New Roman" w:cs="Times New Roman"/>
          <w:noProof/>
          <w:sz w:val="24"/>
          <w:szCs w:val="24"/>
          <w:lang w:val="en-GB"/>
        </w:rPr>
        <w:t>aids roughening the skin and removes detrimental elements to the electrical conductance such as callus</w:t>
      </w:r>
      <w:r w:rsidR="000920FA" w:rsidRPr="00F4550C">
        <w:rPr>
          <w:rFonts w:ascii="Times New Roman" w:hAnsi="Times New Roman" w:cs="Times New Roman"/>
          <w:noProof/>
          <w:sz w:val="24"/>
          <w:szCs w:val="24"/>
          <w:lang w:val="en-GB"/>
        </w:rPr>
        <w:t xml:space="preserve"> skin</w:t>
      </w:r>
      <w:r w:rsidR="00DD5E7E" w:rsidRPr="00F4550C">
        <w:rPr>
          <w:rFonts w:ascii="Times New Roman" w:hAnsi="Times New Roman" w:cs="Times New Roman"/>
          <w:noProof/>
          <w:sz w:val="24"/>
          <w:szCs w:val="24"/>
          <w:lang w:val="en-GB"/>
        </w:rPr>
        <w:t xml:space="preserve"> or fat.</w:t>
      </w:r>
      <w:r w:rsidRPr="00F4550C">
        <w:rPr>
          <w:rFonts w:ascii="Times New Roman" w:hAnsi="Times New Roman" w:cs="Times New Roman"/>
          <w:noProof/>
          <w:sz w:val="24"/>
          <w:szCs w:val="24"/>
          <w:lang w:val="en-GB"/>
        </w:rPr>
        <w:t xml:space="preserve"> The gel was distributed across the electrode sites</w:t>
      </w:r>
      <w:r w:rsidR="007B170F" w:rsidRPr="00F4550C">
        <w:rPr>
          <w:rFonts w:ascii="Times New Roman" w:hAnsi="Times New Roman" w:cs="Times New Roman"/>
          <w:noProof/>
          <w:sz w:val="24"/>
          <w:szCs w:val="24"/>
          <w:lang w:val="en-GB"/>
        </w:rPr>
        <w:t>, starting with the reference and grounding electrodes.</w:t>
      </w:r>
      <w:r w:rsidRPr="00F4550C">
        <w:rPr>
          <w:rFonts w:ascii="Times New Roman" w:hAnsi="Times New Roman" w:cs="Times New Roman"/>
          <w:noProof/>
          <w:sz w:val="24"/>
          <w:szCs w:val="24"/>
          <w:lang w:val="en-GB"/>
        </w:rPr>
        <w:t xml:space="preserve"> </w:t>
      </w:r>
      <w:r w:rsidR="007B170F" w:rsidRPr="00F4550C">
        <w:rPr>
          <w:rFonts w:ascii="Times New Roman" w:hAnsi="Times New Roman" w:cs="Times New Roman"/>
          <w:noProof/>
          <w:sz w:val="24"/>
          <w:szCs w:val="24"/>
          <w:lang w:val="en-GB"/>
        </w:rPr>
        <w:t>For this purpose</w:t>
      </w:r>
      <w:r w:rsidRPr="00F4550C">
        <w:rPr>
          <w:rFonts w:ascii="Times New Roman" w:hAnsi="Times New Roman" w:cs="Times New Roman"/>
          <w:noProof/>
          <w:sz w:val="24"/>
          <w:szCs w:val="24"/>
          <w:lang w:val="en-GB"/>
        </w:rPr>
        <w:t xml:space="preserve"> blunt plastic syringes</w:t>
      </w:r>
      <w:r w:rsidR="007B170F" w:rsidRPr="00F4550C">
        <w:rPr>
          <w:rFonts w:ascii="Times New Roman" w:hAnsi="Times New Roman" w:cs="Times New Roman"/>
          <w:noProof/>
          <w:sz w:val="24"/>
          <w:szCs w:val="24"/>
          <w:lang w:val="en-GB"/>
        </w:rPr>
        <w:t xml:space="preserve"> were used</w:t>
      </w:r>
      <w:r w:rsidRPr="00F4550C">
        <w:rPr>
          <w:rFonts w:ascii="Times New Roman" w:hAnsi="Times New Roman" w:cs="Times New Roman"/>
          <w:noProof/>
          <w:sz w:val="24"/>
          <w:szCs w:val="24"/>
          <w:lang w:val="en-GB"/>
        </w:rPr>
        <w:t>, after</w:t>
      </w:r>
      <w:r w:rsidR="00DD5E7E" w:rsidRPr="00F4550C">
        <w:rPr>
          <w:rFonts w:ascii="Times New Roman" w:hAnsi="Times New Roman" w:cs="Times New Roman"/>
          <w:noProof/>
          <w:sz w:val="24"/>
          <w:szCs w:val="24"/>
          <w:lang w:val="en-GB"/>
        </w:rPr>
        <w:t xml:space="preserve"> slightly</w:t>
      </w:r>
      <w:r w:rsidRPr="00F4550C">
        <w:rPr>
          <w:rFonts w:ascii="Times New Roman" w:hAnsi="Times New Roman" w:cs="Times New Roman"/>
          <w:noProof/>
          <w:sz w:val="24"/>
          <w:szCs w:val="24"/>
          <w:lang w:val="en-GB"/>
        </w:rPr>
        <w:t xml:space="preserve"> roughening the skin with cotton swabs. These were also </w:t>
      </w:r>
      <w:r w:rsidR="007B170F" w:rsidRPr="00F4550C">
        <w:rPr>
          <w:rFonts w:ascii="Times New Roman" w:hAnsi="Times New Roman" w:cs="Times New Roman"/>
          <w:noProof/>
          <w:sz w:val="24"/>
          <w:szCs w:val="24"/>
          <w:lang w:val="en-GB"/>
        </w:rPr>
        <w:t>applied</w:t>
      </w:r>
      <w:r w:rsidRPr="00F4550C">
        <w:rPr>
          <w:rFonts w:ascii="Times New Roman" w:hAnsi="Times New Roman" w:cs="Times New Roman"/>
          <w:noProof/>
          <w:sz w:val="24"/>
          <w:szCs w:val="24"/>
          <w:lang w:val="en-GB"/>
        </w:rPr>
        <w:t xml:space="preserve"> for pushing away hair blocking the contact of the electrodes</w:t>
      </w:r>
      <w:r w:rsidR="0003119F" w:rsidRPr="00F4550C">
        <w:rPr>
          <w:rFonts w:ascii="Times New Roman" w:hAnsi="Times New Roman" w:cs="Times New Roman"/>
          <w:noProof/>
          <w:sz w:val="24"/>
          <w:szCs w:val="24"/>
          <w:lang w:val="en-GB"/>
        </w:rPr>
        <w:t xml:space="preserve"> to the scalp</w:t>
      </w:r>
      <w:r w:rsidRPr="00F4550C">
        <w:rPr>
          <w:rFonts w:ascii="Times New Roman" w:hAnsi="Times New Roman" w:cs="Times New Roman"/>
          <w:noProof/>
          <w:sz w:val="24"/>
          <w:szCs w:val="24"/>
          <w:lang w:val="en-GB"/>
        </w:rPr>
        <w:t>. All impedances were kept at or below 5 kΩ. At last, the ECG electrode integrated in the EEG system</w:t>
      </w:r>
      <w:r w:rsidR="0003119F" w:rsidRPr="00F4550C">
        <w:rPr>
          <w:rFonts w:ascii="Times New Roman" w:hAnsi="Times New Roman" w:cs="Times New Roman"/>
          <w:noProof/>
          <w:sz w:val="24"/>
          <w:szCs w:val="24"/>
          <w:lang w:val="en-GB"/>
        </w:rPr>
        <w:t xml:space="preserve"> was placed on the upper back. Before the el</w:t>
      </w:r>
      <w:r w:rsidR="007B170F" w:rsidRPr="00F4550C">
        <w:rPr>
          <w:rFonts w:ascii="Times New Roman" w:hAnsi="Times New Roman" w:cs="Times New Roman"/>
          <w:noProof/>
          <w:sz w:val="24"/>
          <w:szCs w:val="24"/>
          <w:lang w:val="en-GB"/>
        </w:rPr>
        <w:t>e</w:t>
      </w:r>
      <w:r w:rsidR="0003119F" w:rsidRPr="00F4550C">
        <w:rPr>
          <w:rFonts w:ascii="Times New Roman" w:hAnsi="Times New Roman" w:cs="Times New Roman"/>
          <w:noProof/>
          <w:sz w:val="24"/>
          <w:szCs w:val="24"/>
          <w:lang w:val="en-GB"/>
        </w:rPr>
        <w:t>ctrode was attached and the impedance was optimized, s</w:t>
      </w:r>
      <w:r w:rsidRPr="00F4550C">
        <w:rPr>
          <w:rFonts w:ascii="Times New Roman" w:hAnsi="Times New Roman" w:cs="Times New Roman"/>
          <w:noProof/>
          <w:sz w:val="24"/>
          <w:szCs w:val="24"/>
          <w:lang w:val="en-GB"/>
        </w:rPr>
        <w:t>ubjects were asked if they preferred a person of the same</w:t>
      </w:r>
      <w:r w:rsidR="00FF55EA" w:rsidRPr="00F4550C">
        <w:rPr>
          <w:rFonts w:ascii="Times New Roman" w:hAnsi="Times New Roman" w:cs="Times New Roman"/>
          <w:noProof/>
          <w:sz w:val="24"/>
          <w:szCs w:val="24"/>
          <w:lang w:val="en-GB"/>
        </w:rPr>
        <w:t xml:space="preserve"> sex</w:t>
      </w:r>
      <w:r w:rsidRPr="00F4550C">
        <w:rPr>
          <w:rFonts w:ascii="Times New Roman" w:hAnsi="Times New Roman" w:cs="Times New Roman"/>
          <w:noProof/>
          <w:sz w:val="24"/>
          <w:szCs w:val="24"/>
          <w:lang w:val="en-GB"/>
        </w:rPr>
        <w:t xml:space="preserve"> </w:t>
      </w:r>
      <w:r w:rsidR="00FF55EA" w:rsidRPr="00F4550C">
        <w:rPr>
          <w:rFonts w:ascii="Times New Roman" w:hAnsi="Times New Roman" w:cs="Times New Roman"/>
          <w:noProof/>
          <w:sz w:val="24"/>
          <w:szCs w:val="24"/>
          <w:lang w:val="en-GB"/>
        </w:rPr>
        <w:t xml:space="preserve">to </w:t>
      </w:r>
      <w:r w:rsidR="0003119F" w:rsidRPr="00F4550C">
        <w:rPr>
          <w:rFonts w:ascii="Times New Roman" w:hAnsi="Times New Roman" w:cs="Times New Roman"/>
          <w:noProof/>
          <w:sz w:val="24"/>
          <w:szCs w:val="24"/>
          <w:lang w:val="en-GB"/>
        </w:rPr>
        <w:t>execute this step.</w:t>
      </w:r>
    </w:p>
    <w:p w14:paraId="20176F92" w14:textId="454520BB" w:rsidR="001E03E9" w:rsidRPr="00F4550C" w:rsidRDefault="002733CA" w:rsidP="005931D0">
      <w:pPr>
        <w:spacing w:after="0" w:line="360" w:lineRule="auto"/>
        <w:ind w:firstLine="425"/>
        <w:jc w:val="both"/>
        <w:rPr>
          <w:rFonts w:ascii="Times New Roman" w:hAnsi="Times New Roman" w:cs="Times New Roman"/>
          <w:noProof/>
          <w:sz w:val="24"/>
          <w:szCs w:val="24"/>
          <w:lang w:val="en-GB"/>
        </w:rPr>
      </w:pPr>
      <w:r w:rsidRPr="00F4550C">
        <w:rPr>
          <w:rFonts w:ascii="Times New Roman" w:hAnsi="Times New Roman" w:cs="Times New Roman"/>
          <w:noProof/>
          <w:sz w:val="24"/>
          <w:szCs w:val="24"/>
          <w:lang w:val="en-GB"/>
        </w:rPr>
        <w:lastRenderedPageBreak/>
        <w:t xml:space="preserve">When the EEG and ECG signal were optimal, subjects were lead into the scanning room to the MRI bore. Here, </w:t>
      </w:r>
      <w:r w:rsidR="00A7343B" w:rsidRPr="00F4550C">
        <w:rPr>
          <w:rFonts w:ascii="Times New Roman" w:hAnsi="Times New Roman" w:cs="Times New Roman"/>
          <w:noProof/>
          <w:sz w:val="24"/>
          <w:szCs w:val="24"/>
          <w:lang w:val="en-GB"/>
        </w:rPr>
        <w:t xml:space="preserve">several measures, as can be read in protocols from Ritter and Villringer </w:t>
      </w:r>
      <w:r w:rsidR="00A7343B" w:rsidRPr="00F4550C">
        <w:rPr>
          <w:rFonts w:ascii="Times New Roman" w:hAnsi="Times New Roman" w:cs="Times New Roman"/>
          <w:noProof/>
          <w:sz w:val="24"/>
          <w:szCs w:val="24"/>
          <w:lang w:val="en-GB"/>
        </w:rPr>
        <w:fldChar w:fldCharType="begin" w:fldLock="1"/>
      </w:r>
      <w:r w:rsidR="00A7343B" w:rsidRPr="00F4550C">
        <w:rPr>
          <w:rFonts w:ascii="Times New Roman" w:hAnsi="Times New Roman" w:cs="Times New Roman"/>
          <w:noProof/>
          <w:sz w:val="24"/>
          <w:szCs w:val="24"/>
          <w:lang w:val="en-GB"/>
        </w:rPr>
        <w:instrText>ADDIN CSL_CITATION { "citationItems" : [ { "id" : "ITEM-1", "itemData" : { "author" : [ { "dropping-particle" : "", "family" : "Ritter", "given" : "P", "non-dropping-particle" : "", "parse-names" : false, "suffix" : "" }, { "dropping-particle" : "", "family" : "Villringer", "given" : "A", "non-dropping-particle" : "", "parse-names" : false, "suffix" : "" } ], "container-title" : "Neuroscience &amp; Biobehavioral Reviews", "id" : "ITEM-1", "issued" : { "date-parts" : [ [ "2006" ] ] }, "title" : "Simultaneous Eeg\u2013fmri", "type" : "article-journal" }, "uris" : [ "http://www.mendeley.com/documents/?uuid=3fcc5260-0f8d-3d4b-be68-7a896cb4752c" ] } ], "mendeley" : { "formattedCitation" : "(Ritter &amp; Villringer, 2006)", "manualFormatting" : "(2006)", "plainTextFormattedCitation" : "(Ritter &amp; Villringer, 2006)", "previouslyFormattedCitation" : "(Ritter &amp; Villringer, 2006)" }, "properties" : {  }, "schema" : "https://github.com/citation-style-language/schema/raw/master/csl-citation.json" }</w:instrText>
      </w:r>
      <w:r w:rsidR="00A7343B" w:rsidRPr="00F4550C">
        <w:rPr>
          <w:rFonts w:ascii="Times New Roman" w:hAnsi="Times New Roman" w:cs="Times New Roman"/>
          <w:noProof/>
          <w:sz w:val="24"/>
          <w:szCs w:val="24"/>
          <w:lang w:val="en-GB"/>
        </w:rPr>
        <w:fldChar w:fldCharType="separate"/>
      </w:r>
      <w:r w:rsidR="00A7343B" w:rsidRPr="00F4550C">
        <w:rPr>
          <w:rFonts w:ascii="Times New Roman" w:hAnsi="Times New Roman" w:cs="Times New Roman"/>
          <w:noProof/>
          <w:sz w:val="24"/>
          <w:szCs w:val="24"/>
          <w:lang w:val="en-GB"/>
        </w:rPr>
        <w:t>(2006)</w:t>
      </w:r>
      <w:r w:rsidR="00A7343B" w:rsidRPr="00F4550C">
        <w:rPr>
          <w:rFonts w:ascii="Times New Roman" w:hAnsi="Times New Roman" w:cs="Times New Roman"/>
          <w:noProof/>
          <w:sz w:val="24"/>
          <w:szCs w:val="24"/>
          <w:lang w:val="en-GB"/>
        </w:rPr>
        <w:fldChar w:fldCharType="end"/>
      </w:r>
      <w:r w:rsidR="00A7343B" w:rsidRPr="00F4550C">
        <w:rPr>
          <w:rFonts w:ascii="Times New Roman" w:hAnsi="Times New Roman" w:cs="Times New Roman"/>
          <w:noProof/>
          <w:sz w:val="24"/>
          <w:szCs w:val="24"/>
          <w:lang w:val="en-GB"/>
        </w:rPr>
        <w:t xml:space="preserve"> or Mullinger, Castellone, &amp; Bowtell </w:t>
      </w:r>
      <w:r w:rsidR="00A7343B" w:rsidRPr="00F4550C">
        <w:rPr>
          <w:rFonts w:ascii="Times New Roman" w:hAnsi="Times New Roman" w:cs="Times New Roman"/>
          <w:noProof/>
          <w:sz w:val="24"/>
          <w:szCs w:val="24"/>
          <w:lang w:val="en-GB"/>
        </w:rPr>
        <w:fldChar w:fldCharType="begin" w:fldLock="1"/>
      </w:r>
      <w:r w:rsidR="00A7343B" w:rsidRPr="00F4550C">
        <w:rPr>
          <w:rFonts w:ascii="Times New Roman" w:hAnsi="Times New Roman" w:cs="Times New Roman"/>
          <w:noProof/>
          <w:sz w:val="24"/>
          <w:szCs w:val="24"/>
          <w:lang w:val="en-GB"/>
        </w:rPr>
        <w:instrText>ADDIN CSL_CITATION { "citationItems" : [ { "id" : "ITEM-1", "itemData" : { "DOI" : "10.3791/50283", "ISSN" : "1940-087X", "author" : [ { "dropping-particle" : "", "family" : "Mullinger", "given" : "Karen J.", "non-dropping-particle" : "", "parse-names" : false, "suffix" : "" }, { "dropping-particle" : "", "family" : "Castellone", "given" : "Pierluigi", "non-dropping-particle" : "", "parse-names" : false, "suffix" : "" }, { "dropping-particle" : "", "family" : "Bowtell", "given" : "Richard", "non-dropping-particle" : "", "parse-names" : false, "suffix" : "" } ], "container-title" : "Journal of Visualized Experiments", "id" : "ITEM-1", "issue" : "76", "issued" : { "date-parts" : [ [ "2013", "6", "3" ] ] }, "page" : "e50283-e50283", "title" : "Best Current Practice for Obtaining High Quality EEG Data During Simultaneous fMRI", "type" : "article-journal" }, "uris" : [ "http://www.mendeley.com/documents/?uuid=1afdeb71-34d6-3866-9d21-c90944db3ff1" ] } ], "mendeley" : { "formattedCitation" : "(Mullinger, Castellone, &amp; Bowtell, 2013)", "manualFormatting" : "(2013)", "plainTextFormattedCitation" : "(Mullinger, Castellone, &amp; Bowtell, 2013)", "previouslyFormattedCitation" : "(Mullinger, Castellone, &amp; Bowtell, 2013)" }, "properties" : {  }, "schema" : "https://github.com/citation-style-language/schema/raw/master/csl-citation.json" }</w:instrText>
      </w:r>
      <w:r w:rsidR="00A7343B" w:rsidRPr="00F4550C">
        <w:rPr>
          <w:rFonts w:ascii="Times New Roman" w:hAnsi="Times New Roman" w:cs="Times New Roman"/>
          <w:noProof/>
          <w:sz w:val="24"/>
          <w:szCs w:val="24"/>
          <w:lang w:val="en-GB"/>
        </w:rPr>
        <w:fldChar w:fldCharType="separate"/>
      </w:r>
      <w:r w:rsidR="00A7343B" w:rsidRPr="00F4550C">
        <w:rPr>
          <w:rFonts w:ascii="Times New Roman" w:hAnsi="Times New Roman" w:cs="Times New Roman"/>
          <w:noProof/>
          <w:sz w:val="24"/>
          <w:szCs w:val="24"/>
          <w:lang w:val="en-GB"/>
        </w:rPr>
        <w:t>(2013)</w:t>
      </w:r>
      <w:r w:rsidR="00A7343B" w:rsidRPr="00F4550C">
        <w:rPr>
          <w:rFonts w:ascii="Times New Roman" w:hAnsi="Times New Roman" w:cs="Times New Roman"/>
          <w:noProof/>
          <w:sz w:val="24"/>
          <w:szCs w:val="24"/>
          <w:lang w:val="en-GB"/>
        </w:rPr>
        <w:fldChar w:fldCharType="end"/>
      </w:r>
      <w:r w:rsidR="00A7343B" w:rsidRPr="00F4550C">
        <w:rPr>
          <w:rFonts w:ascii="Times New Roman" w:hAnsi="Times New Roman" w:cs="Times New Roman"/>
          <w:noProof/>
          <w:sz w:val="24"/>
          <w:szCs w:val="24"/>
          <w:lang w:val="en-GB"/>
        </w:rPr>
        <w:t>, were met to achieve optimal data quality.</w:t>
      </w:r>
      <w:r w:rsidR="00063A7C" w:rsidRPr="00F4550C">
        <w:rPr>
          <w:rFonts w:ascii="Times New Roman" w:hAnsi="Times New Roman" w:cs="Times New Roman"/>
          <w:noProof/>
          <w:sz w:val="24"/>
          <w:szCs w:val="24"/>
          <w:lang w:val="en-GB"/>
        </w:rPr>
        <w:t xml:space="preserve"> For </w:t>
      </w:r>
      <w:r w:rsidR="00F9606C" w:rsidRPr="00F4550C">
        <w:rPr>
          <w:rFonts w:ascii="Times New Roman" w:hAnsi="Times New Roman" w:cs="Times New Roman"/>
          <w:noProof/>
          <w:sz w:val="24"/>
          <w:szCs w:val="24"/>
          <w:lang w:val="en-GB"/>
        </w:rPr>
        <w:t>a</w:t>
      </w:r>
      <w:r w:rsidR="00063A7C" w:rsidRPr="00F4550C">
        <w:rPr>
          <w:rFonts w:ascii="Times New Roman" w:hAnsi="Times New Roman" w:cs="Times New Roman"/>
          <w:noProof/>
          <w:sz w:val="24"/>
          <w:szCs w:val="24"/>
          <w:lang w:val="en-GB"/>
        </w:rPr>
        <w:t xml:space="preserve"> detail</w:t>
      </w:r>
      <w:r w:rsidR="00F9606C" w:rsidRPr="00F4550C">
        <w:rPr>
          <w:rFonts w:ascii="Times New Roman" w:hAnsi="Times New Roman" w:cs="Times New Roman"/>
          <w:noProof/>
          <w:sz w:val="24"/>
          <w:szCs w:val="24"/>
          <w:lang w:val="en-GB"/>
        </w:rPr>
        <w:t>ed description</w:t>
      </w:r>
      <w:r w:rsidR="00063A7C" w:rsidRPr="00F4550C">
        <w:rPr>
          <w:rFonts w:ascii="Times New Roman" w:hAnsi="Times New Roman" w:cs="Times New Roman"/>
          <w:noProof/>
          <w:sz w:val="24"/>
          <w:szCs w:val="24"/>
          <w:lang w:val="en-GB"/>
        </w:rPr>
        <w:t xml:space="preserve"> on</w:t>
      </w:r>
      <w:r w:rsidR="0069321E" w:rsidRPr="00F4550C">
        <w:rPr>
          <w:rFonts w:ascii="Times New Roman" w:hAnsi="Times New Roman" w:cs="Times New Roman"/>
          <w:noProof/>
          <w:sz w:val="24"/>
          <w:szCs w:val="24"/>
          <w:lang w:val="en-GB"/>
        </w:rPr>
        <w:t xml:space="preserve"> these measures specific for simultaneous recordings</w:t>
      </w:r>
      <w:r w:rsidR="00F9606C" w:rsidRPr="00F4550C">
        <w:rPr>
          <w:rFonts w:ascii="Times New Roman" w:hAnsi="Times New Roman" w:cs="Times New Roman"/>
          <w:noProof/>
          <w:sz w:val="24"/>
          <w:szCs w:val="24"/>
          <w:lang w:val="en-GB"/>
        </w:rPr>
        <w:t>, see section 2.3.2.</w:t>
      </w:r>
      <w:r w:rsidR="005931D0" w:rsidRPr="00F4550C">
        <w:rPr>
          <w:rFonts w:ascii="Times New Roman" w:hAnsi="Times New Roman" w:cs="Times New Roman"/>
          <w:noProof/>
          <w:sz w:val="24"/>
          <w:szCs w:val="24"/>
          <w:lang w:val="en-GB"/>
        </w:rPr>
        <w:t xml:space="preserve"> </w:t>
      </w:r>
      <w:r w:rsidR="001E03E9" w:rsidRPr="00F4550C">
        <w:rPr>
          <w:rFonts w:ascii="Times New Roman" w:hAnsi="Times New Roman" w:cs="Times New Roman"/>
          <w:sz w:val="24"/>
          <w:szCs w:val="24"/>
        </w:rPr>
        <w:t>During the entire time in the scanner, subjects were able to communic</w:t>
      </w:r>
      <w:r w:rsidR="000D6876" w:rsidRPr="00F4550C">
        <w:rPr>
          <w:rFonts w:ascii="Times New Roman" w:hAnsi="Times New Roman" w:cs="Times New Roman"/>
          <w:sz w:val="24"/>
          <w:szCs w:val="24"/>
        </w:rPr>
        <w:t>ate with the experimenter via a two-way</w:t>
      </w:r>
      <w:r w:rsidR="001E03E9" w:rsidRPr="00F4550C">
        <w:rPr>
          <w:rFonts w:ascii="Times New Roman" w:hAnsi="Times New Roman" w:cs="Times New Roman"/>
          <w:sz w:val="24"/>
          <w:szCs w:val="24"/>
        </w:rPr>
        <w:t xml:space="preserve"> intercom system</w:t>
      </w:r>
      <w:r w:rsidR="0069321E" w:rsidRPr="00F4550C">
        <w:rPr>
          <w:rFonts w:ascii="Times New Roman" w:hAnsi="Times New Roman" w:cs="Times New Roman"/>
          <w:sz w:val="24"/>
          <w:szCs w:val="24"/>
        </w:rPr>
        <w:t xml:space="preserve"> connecting</w:t>
      </w:r>
      <w:r w:rsidR="001E03E9" w:rsidRPr="00F4550C">
        <w:rPr>
          <w:rFonts w:ascii="Times New Roman" w:hAnsi="Times New Roman" w:cs="Times New Roman"/>
          <w:sz w:val="24"/>
          <w:szCs w:val="24"/>
        </w:rPr>
        <w:t xml:space="preserve"> the two adjacent rooms. </w:t>
      </w:r>
    </w:p>
    <w:p w14:paraId="73A43C35" w14:textId="2FA595E5" w:rsidR="004663F1" w:rsidRPr="00F4550C" w:rsidRDefault="00121C3A" w:rsidP="00395146">
      <w:pPr>
        <w:spacing w:after="0" w:line="360" w:lineRule="auto"/>
        <w:ind w:firstLine="425"/>
        <w:jc w:val="both"/>
        <w:rPr>
          <w:rFonts w:ascii="Times New Roman" w:hAnsi="Times New Roman" w:cs="Times New Roman"/>
          <w:sz w:val="24"/>
          <w:szCs w:val="24"/>
        </w:rPr>
      </w:pPr>
      <w:r w:rsidRPr="00F4550C">
        <w:rPr>
          <w:rFonts w:ascii="Times New Roman" w:hAnsi="Times New Roman" w:cs="Times New Roman"/>
          <w:sz w:val="24"/>
          <w:szCs w:val="24"/>
        </w:rPr>
        <w:t>Following a</w:t>
      </w:r>
      <w:r w:rsidR="002C6232" w:rsidRPr="00F4550C">
        <w:rPr>
          <w:rFonts w:ascii="Times New Roman" w:hAnsi="Times New Roman" w:cs="Times New Roman"/>
          <w:sz w:val="24"/>
          <w:szCs w:val="24"/>
        </w:rPr>
        <w:t xml:space="preserve">n anatomical </w:t>
      </w:r>
      <w:r w:rsidR="00395146" w:rsidRPr="00F4550C">
        <w:rPr>
          <w:rFonts w:ascii="Times New Roman" w:hAnsi="Times New Roman" w:cs="Times New Roman"/>
          <w:sz w:val="24"/>
          <w:szCs w:val="24"/>
        </w:rPr>
        <w:t>T1-weighted scan,</w:t>
      </w:r>
      <w:r w:rsidRPr="00F4550C">
        <w:rPr>
          <w:rFonts w:ascii="Times New Roman" w:hAnsi="Times New Roman" w:cs="Times New Roman"/>
          <w:sz w:val="24"/>
          <w:szCs w:val="24"/>
        </w:rPr>
        <w:t xml:space="preserve"> </w:t>
      </w:r>
      <w:r w:rsidR="004663F1" w:rsidRPr="00F4550C">
        <w:rPr>
          <w:rFonts w:ascii="Times New Roman" w:hAnsi="Times New Roman" w:cs="Times New Roman"/>
          <w:sz w:val="24"/>
          <w:szCs w:val="24"/>
        </w:rPr>
        <w:t>subjects were introduced to the DPX</w:t>
      </w:r>
      <w:r w:rsidR="00395146" w:rsidRPr="00F4550C">
        <w:rPr>
          <w:rFonts w:ascii="Times New Roman" w:hAnsi="Times New Roman" w:cs="Times New Roman"/>
          <w:sz w:val="24"/>
          <w:szCs w:val="24"/>
        </w:rPr>
        <w:t xml:space="preserve"> (see section 2.2.2) on ten slides with written instructions</w:t>
      </w:r>
      <w:r w:rsidR="004663F1" w:rsidRPr="00F4550C">
        <w:rPr>
          <w:rFonts w:ascii="Times New Roman" w:hAnsi="Times New Roman" w:cs="Times New Roman"/>
          <w:sz w:val="24"/>
          <w:szCs w:val="24"/>
        </w:rPr>
        <w:t>. When they felt confid</w:t>
      </w:r>
      <w:r w:rsidR="006B2F60" w:rsidRPr="00F4550C">
        <w:rPr>
          <w:rFonts w:ascii="Times New Roman" w:hAnsi="Times New Roman" w:cs="Times New Roman"/>
          <w:sz w:val="24"/>
          <w:szCs w:val="24"/>
        </w:rPr>
        <w:t>ent, they could start with 18</w:t>
      </w:r>
      <w:r w:rsidR="004663F1" w:rsidRPr="00F4550C">
        <w:rPr>
          <w:rFonts w:ascii="Times New Roman" w:hAnsi="Times New Roman" w:cs="Times New Roman"/>
          <w:sz w:val="24"/>
          <w:szCs w:val="24"/>
        </w:rPr>
        <w:t xml:space="preserve"> practice trials. </w:t>
      </w:r>
      <w:r w:rsidR="00395146" w:rsidRPr="00F4550C">
        <w:rPr>
          <w:rFonts w:ascii="Times New Roman" w:hAnsi="Times New Roman" w:cs="Times New Roman"/>
          <w:sz w:val="24"/>
          <w:szCs w:val="24"/>
        </w:rPr>
        <w:t>As opposed to</w:t>
      </w:r>
      <w:r w:rsidR="004663F1" w:rsidRPr="00F4550C">
        <w:rPr>
          <w:rFonts w:ascii="Times New Roman" w:hAnsi="Times New Roman" w:cs="Times New Roman"/>
          <w:sz w:val="24"/>
          <w:szCs w:val="24"/>
        </w:rPr>
        <w:t xml:space="preserve"> the </w:t>
      </w:r>
      <w:r w:rsidR="00395146" w:rsidRPr="00F4550C">
        <w:rPr>
          <w:rFonts w:ascii="Times New Roman" w:hAnsi="Times New Roman" w:cs="Times New Roman"/>
          <w:sz w:val="24"/>
          <w:szCs w:val="24"/>
        </w:rPr>
        <w:t>subsequent</w:t>
      </w:r>
      <w:r w:rsidR="004663F1" w:rsidRPr="00F4550C">
        <w:rPr>
          <w:rFonts w:ascii="Times New Roman" w:hAnsi="Times New Roman" w:cs="Times New Roman"/>
          <w:sz w:val="24"/>
          <w:szCs w:val="24"/>
        </w:rPr>
        <w:t xml:space="preserve"> four experimental blocks, subjects received feedback </w:t>
      </w:r>
      <w:r w:rsidR="00395146" w:rsidRPr="00F4550C">
        <w:rPr>
          <w:rFonts w:ascii="Times New Roman" w:hAnsi="Times New Roman" w:cs="Times New Roman"/>
          <w:sz w:val="24"/>
          <w:szCs w:val="24"/>
        </w:rPr>
        <w:t>on</w:t>
      </w:r>
      <w:r w:rsidR="00B85B62" w:rsidRPr="00F4550C">
        <w:rPr>
          <w:rFonts w:ascii="Times New Roman" w:hAnsi="Times New Roman" w:cs="Times New Roman"/>
          <w:sz w:val="24"/>
          <w:szCs w:val="24"/>
        </w:rPr>
        <w:t xml:space="preserve"> their performance (</w:t>
      </w:r>
      <w:r w:rsidR="00750864" w:rsidRPr="00F4550C">
        <w:rPr>
          <w:rFonts w:ascii="Times New Roman" w:hAnsi="Times New Roman" w:cs="Times New Roman"/>
          <w:sz w:val="24"/>
          <w:szCs w:val="24"/>
        </w:rPr>
        <w:t>‘</w:t>
      </w:r>
      <w:r w:rsidR="00B85B62" w:rsidRPr="00F4550C">
        <w:rPr>
          <w:rFonts w:ascii="Times New Roman" w:hAnsi="Times New Roman" w:cs="Times New Roman"/>
          <w:sz w:val="24"/>
          <w:szCs w:val="24"/>
        </w:rPr>
        <w:t>correct</w:t>
      </w:r>
      <w:r w:rsidR="00750864" w:rsidRPr="00F4550C">
        <w:rPr>
          <w:rFonts w:ascii="Times New Roman" w:hAnsi="Times New Roman" w:cs="Times New Roman"/>
          <w:sz w:val="24"/>
          <w:szCs w:val="24"/>
        </w:rPr>
        <w:t>’</w:t>
      </w:r>
      <w:r w:rsidR="00B85B62" w:rsidRPr="00F4550C">
        <w:rPr>
          <w:rFonts w:ascii="Times New Roman" w:hAnsi="Times New Roman" w:cs="Times New Roman"/>
          <w:sz w:val="24"/>
          <w:szCs w:val="24"/>
        </w:rPr>
        <w:t xml:space="preserve">, </w:t>
      </w:r>
      <w:r w:rsidR="00750864" w:rsidRPr="00F4550C">
        <w:rPr>
          <w:rFonts w:ascii="Times New Roman" w:hAnsi="Times New Roman" w:cs="Times New Roman"/>
          <w:sz w:val="24"/>
          <w:szCs w:val="24"/>
        </w:rPr>
        <w:t>‘</w:t>
      </w:r>
      <w:r w:rsidR="00B85B62" w:rsidRPr="00F4550C">
        <w:rPr>
          <w:rFonts w:ascii="Times New Roman" w:hAnsi="Times New Roman" w:cs="Times New Roman"/>
          <w:sz w:val="24"/>
          <w:szCs w:val="24"/>
        </w:rPr>
        <w:t>incorrect</w:t>
      </w:r>
      <w:r w:rsidR="00750864" w:rsidRPr="00F4550C">
        <w:rPr>
          <w:rFonts w:ascii="Times New Roman" w:hAnsi="Times New Roman" w:cs="Times New Roman"/>
          <w:sz w:val="24"/>
          <w:szCs w:val="24"/>
        </w:rPr>
        <w:t>’</w:t>
      </w:r>
      <w:r w:rsidR="00B85B62" w:rsidRPr="00F4550C">
        <w:rPr>
          <w:rFonts w:ascii="Times New Roman" w:hAnsi="Times New Roman" w:cs="Times New Roman"/>
          <w:sz w:val="24"/>
          <w:szCs w:val="24"/>
        </w:rPr>
        <w:t xml:space="preserve">, </w:t>
      </w:r>
      <w:r w:rsidR="00750864" w:rsidRPr="00F4550C">
        <w:rPr>
          <w:rFonts w:ascii="Times New Roman" w:hAnsi="Times New Roman" w:cs="Times New Roman"/>
          <w:sz w:val="24"/>
          <w:szCs w:val="24"/>
        </w:rPr>
        <w:t>‘</w:t>
      </w:r>
      <w:r w:rsidR="00B85B62" w:rsidRPr="00F4550C">
        <w:rPr>
          <w:rFonts w:ascii="Times New Roman" w:hAnsi="Times New Roman" w:cs="Times New Roman"/>
          <w:sz w:val="24"/>
          <w:szCs w:val="24"/>
        </w:rPr>
        <w:t>too slow</w:t>
      </w:r>
      <w:r w:rsidR="00750864" w:rsidRPr="00F4550C">
        <w:rPr>
          <w:rFonts w:ascii="Times New Roman" w:hAnsi="Times New Roman" w:cs="Times New Roman"/>
          <w:sz w:val="24"/>
          <w:szCs w:val="24"/>
        </w:rPr>
        <w:t>’</w:t>
      </w:r>
      <w:r w:rsidR="00B85B62" w:rsidRPr="00F4550C">
        <w:rPr>
          <w:rFonts w:ascii="Times New Roman" w:hAnsi="Times New Roman" w:cs="Times New Roman"/>
          <w:sz w:val="24"/>
          <w:szCs w:val="24"/>
        </w:rPr>
        <w:t xml:space="preserve">, </w:t>
      </w:r>
      <w:r w:rsidR="00750864" w:rsidRPr="00F4550C">
        <w:rPr>
          <w:rFonts w:ascii="Times New Roman" w:hAnsi="Times New Roman" w:cs="Times New Roman"/>
          <w:sz w:val="24"/>
          <w:szCs w:val="24"/>
        </w:rPr>
        <w:t>‘</w:t>
      </w:r>
      <w:r w:rsidR="004663F1" w:rsidRPr="00F4550C">
        <w:rPr>
          <w:rFonts w:ascii="Times New Roman" w:hAnsi="Times New Roman" w:cs="Times New Roman"/>
          <w:sz w:val="24"/>
          <w:szCs w:val="24"/>
        </w:rPr>
        <w:t>too ea</w:t>
      </w:r>
      <w:r w:rsidR="00B85B62" w:rsidRPr="00F4550C">
        <w:rPr>
          <w:rFonts w:ascii="Times New Roman" w:hAnsi="Times New Roman" w:cs="Times New Roman"/>
          <w:sz w:val="24"/>
          <w:szCs w:val="24"/>
        </w:rPr>
        <w:t>rly, please wait for the probe</w:t>
      </w:r>
      <w:r w:rsidR="00750864" w:rsidRPr="00F4550C">
        <w:rPr>
          <w:rFonts w:ascii="Times New Roman" w:hAnsi="Times New Roman" w:cs="Times New Roman"/>
          <w:sz w:val="24"/>
          <w:szCs w:val="24"/>
        </w:rPr>
        <w:t>’</w:t>
      </w:r>
      <w:r w:rsidR="004663F1" w:rsidRPr="00F4550C">
        <w:rPr>
          <w:rFonts w:ascii="Times New Roman" w:hAnsi="Times New Roman" w:cs="Times New Roman"/>
          <w:sz w:val="24"/>
          <w:szCs w:val="24"/>
        </w:rPr>
        <w:t>).</w:t>
      </w:r>
      <w:r w:rsidR="00395146" w:rsidRPr="00F4550C">
        <w:rPr>
          <w:rFonts w:ascii="Times New Roman" w:hAnsi="Times New Roman" w:cs="Times New Roman"/>
          <w:sz w:val="24"/>
          <w:szCs w:val="24"/>
        </w:rPr>
        <w:t xml:space="preserve"> The feedback was initially given to make sure subjects had properly understood the task.</w:t>
      </w:r>
      <w:r w:rsidR="004663F1" w:rsidRPr="00F4550C">
        <w:rPr>
          <w:rFonts w:ascii="Times New Roman" w:hAnsi="Times New Roman" w:cs="Times New Roman"/>
          <w:sz w:val="24"/>
          <w:szCs w:val="24"/>
        </w:rPr>
        <w:t xml:space="preserve"> </w:t>
      </w:r>
      <w:r w:rsidR="00395146" w:rsidRPr="00F4550C">
        <w:rPr>
          <w:rFonts w:ascii="Times New Roman" w:hAnsi="Times New Roman" w:cs="Times New Roman"/>
          <w:sz w:val="24"/>
          <w:szCs w:val="24"/>
        </w:rPr>
        <w:t xml:space="preserve">Before the experiment and the functional data acquisition was started, subjects were asked one last time if they were well and ready to begin. </w:t>
      </w:r>
      <w:r w:rsidR="002E4F53" w:rsidRPr="00F4550C">
        <w:rPr>
          <w:rFonts w:ascii="Times New Roman" w:hAnsi="Times New Roman" w:cs="Times New Roman"/>
          <w:sz w:val="24"/>
          <w:szCs w:val="24"/>
        </w:rPr>
        <w:t>From that point on,</w:t>
      </w:r>
      <w:r w:rsidR="006B2F60" w:rsidRPr="00F4550C">
        <w:rPr>
          <w:rFonts w:ascii="Times New Roman" w:hAnsi="Times New Roman" w:cs="Times New Roman"/>
          <w:sz w:val="24"/>
          <w:szCs w:val="24"/>
        </w:rPr>
        <w:t xml:space="preserve"> not counting practice trials and instructions,</w:t>
      </w:r>
      <w:r w:rsidR="002E4F53" w:rsidRPr="00F4550C">
        <w:rPr>
          <w:rFonts w:ascii="Times New Roman" w:hAnsi="Times New Roman" w:cs="Times New Roman"/>
          <w:sz w:val="24"/>
          <w:szCs w:val="24"/>
        </w:rPr>
        <w:t xml:space="preserve"> the experiment lasted </w:t>
      </w:r>
      <w:r w:rsidR="0050174E" w:rsidRPr="00F4550C">
        <w:rPr>
          <w:rFonts w:ascii="Times New Roman" w:hAnsi="Times New Roman" w:cs="Times New Roman"/>
          <w:sz w:val="24"/>
          <w:szCs w:val="24"/>
        </w:rPr>
        <w:t>approximat</w:t>
      </w:r>
      <w:r w:rsidR="006B2F60" w:rsidRPr="00F4550C">
        <w:rPr>
          <w:rFonts w:ascii="Times New Roman" w:hAnsi="Times New Roman" w:cs="Times New Roman"/>
          <w:sz w:val="24"/>
          <w:szCs w:val="24"/>
        </w:rPr>
        <w:t>ely 32</w:t>
      </w:r>
      <w:r w:rsidR="0050174E" w:rsidRPr="00F4550C">
        <w:rPr>
          <w:rFonts w:ascii="Times New Roman" w:hAnsi="Times New Roman" w:cs="Times New Roman"/>
          <w:sz w:val="24"/>
          <w:szCs w:val="24"/>
        </w:rPr>
        <w:t xml:space="preserve"> minutes.</w:t>
      </w:r>
    </w:p>
    <w:p w14:paraId="5B469FB3" w14:textId="1D649F41" w:rsidR="004663F1" w:rsidRPr="00F4550C" w:rsidRDefault="00973219" w:rsidP="00EC5B07">
      <w:pPr>
        <w:spacing w:after="0" w:line="360" w:lineRule="auto"/>
        <w:ind w:firstLine="425"/>
        <w:jc w:val="both"/>
        <w:rPr>
          <w:rFonts w:ascii="Times New Roman" w:hAnsi="Times New Roman" w:cs="Times New Roman"/>
          <w:sz w:val="24"/>
          <w:szCs w:val="24"/>
        </w:rPr>
      </w:pPr>
      <w:r w:rsidRPr="00F4550C">
        <w:rPr>
          <w:rFonts w:ascii="Times New Roman" w:hAnsi="Times New Roman" w:cs="Times New Roman"/>
          <w:sz w:val="24"/>
          <w:szCs w:val="24"/>
        </w:rPr>
        <w:t>Finally, when the</w:t>
      </w:r>
      <w:r w:rsidR="004663F1" w:rsidRPr="00F4550C">
        <w:rPr>
          <w:rFonts w:ascii="Times New Roman" w:hAnsi="Times New Roman" w:cs="Times New Roman"/>
          <w:sz w:val="24"/>
          <w:szCs w:val="24"/>
        </w:rPr>
        <w:t xml:space="preserve"> </w:t>
      </w:r>
      <w:r w:rsidRPr="00F4550C">
        <w:rPr>
          <w:rFonts w:ascii="Times New Roman" w:hAnsi="Times New Roman" w:cs="Times New Roman"/>
          <w:sz w:val="24"/>
          <w:szCs w:val="24"/>
        </w:rPr>
        <w:t>task was over,</w:t>
      </w:r>
      <w:r w:rsidR="004663F1" w:rsidRPr="00F4550C">
        <w:rPr>
          <w:rFonts w:ascii="Times New Roman" w:hAnsi="Times New Roman" w:cs="Times New Roman"/>
          <w:sz w:val="24"/>
          <w:szCs w:val="24"/>
        </w:rPr>
        <w:t xml:space="preserve"> subjects</w:t>
      </w:r>
      <w:r w:rsidRPr="00F4550C">
        <w:rPr>
          <w:rFonts w:ascii="Times New Roman" w:hAnsi="Times New Roman" w:cs="Times New Roman"/>
          <w:sz w:val="24"/>
          <w:szCs w:val="24"/>
        </w:rPr>
        <w:t xml:space="preserve"> were moved out of the scanner, freed of all </w:t>
      </w:r>
      <w:r w:rsidR="00380DF7" w:rsidRPr="00F4550C">
        <w:rPr>
          <w:rFonts w:ascii="Times New Roman" w:hAnsi="Times New Roman" w:cs="Times New Roman"/>
          <w:sz w:val="24"/>
          <w:szCs w:val="24"/>
        </w:rPr>
        <w:t xml:space="preserve">EEG </w:t>
      </w:r>
      <w:r w:rsidRPr="00F4550C">
        <w:rPr>
          <w:rFonts w:ascii="Times New Roman" w:hAnsi="Times New Roman" w:cs="Times New Roman"/>
          <w:sz w:val="24"/>
          <w:szCs w:val="24"/>
        </w:rPr>
        <w:t>equipment and provided the opportunity to wash their hair and back. When they had cleaned themselves, all subjects</w:t>
      </w:r>
      <w:r w:rsidR="004663F1" w:rsidRPr="00F4550C">
        <w:rPr>
          <w:rFonts w:ascii="Times New Roman" w:hAnsi="Times New Roman" w:cs="Times New Roman"/>
          <w:sz w:val="24"/>
          <w:szCs w:val="24"/>
        </w:rPr>
        <w:t xml:space="preserve"> participated in a post-experimental interview</w:t>
      </w:r>
      <w:r w:rsidRPr="00F4550C">
        <w:rPr>
          <w:rFonts w:ascii="Times New Roman" w:hAnsi="Times New Roman" w:cs="Times New Roman"/>
          <w:sz w:val="24"/>
          <w:szCs w:val="24"/>
        </w:rPr>
        <w:t xml:space="preserve"> (see Appendix 6)</w:t>
      </w:r>
      <w:r w:rsidR="004663F1" w:rsidRPr="00F4550C">
        <w:rPr>
          <w:rFonts w:ascii="Times New Roman" w:hAnsi="Times New Roman" w:cs="Times New Roman"/>
          <w:sz w:val="24"/>
          <w:szCs w:val="24"/>
        </w:rPr>
        <w:t xml:space="preserve">. Among other questions, </w:t>
      </w:r>
      <w:r w:rsidRPr="00F4550C">
        <w:rPr>
          <w:rFonts w:ascii="Times New Roman" w:hAnsi="Times New Roman" w:cs="Times New Roman"/>
          <w:sz w:val="24"/>
          <w:szCs w:val="24"/>
        </w:rPr>
        <w:t>they</w:t>
      </w:r>
      <w:r w:rsidR="004663F1" w:rsidRPr="00F4550C">
        <w:rPr>
          <w:rFonts w:ascii="Times New Roman" w:hAnsi="Times New Roman" w:cs="Times New Roman"/>
          <w:sz w:val="24"/>
          <w:szCs w:val="24"/>
        </w:rPr>
        <w:t xml:space="preserve"> were asked</w:t>
      </w:r>
      <w:r w:rsidRPr="00F4550C">
        <w:rPr>
          <w:rFonts w:ascii="Times New Roman" w:hAnsi="Times New Roman" w:cs="Times New Roman"/>
          <w:sz w:val="24"/>
          <w:szCs w:val="24"/>
        </w:rPr>
        <w:t xml:space="preserve"> how they rated their task performance on a scale of one to ten and</w:t>
      </w:r>
      <w:r w:rsidR="004663F1" w:rsidRPr="00F4550C">
        <w:rPr>
          <w:rFonts w:ascii="Times New Roman" w:hAnsi="Times New Roman" w:cs="Times New Roman"/>
          <w:sz w:val="24"/>
          <w:szCs w:val="24"/>
        </w:rPr>
        <w:t xml:space="preserve"> </w:t>
      </w:r>
      <w:r w:rsidRPr="00F4550C">
        <w:rPr>
          <w:rFonts w:ascii="Times New Roman" w:hAnsi="Times New Roman" w:cs="Times New Roman"/>
          <w:sz w:val="24"/>
          <w:szCs w:val="24"/>
        </w:rPr>
        <w:t>which ideas they had on the purpose of the task</w:t>
      </w:r>
      <w:r w:rsidR="004663F1" w:rsidRPr="00F4550C">
        <w:rPr>
          <w:rFonts w:ascii="Times New Roman" w:hAnsi="Times New Roman" w:cs="Times New Roman"/>
          <w:sz w:val="24"/>
          <w:szCs w:val="24"/>
        </w:rPr>
        <w:t xml:space="preserve">. </w:t>
      </w:r>
      <w:r w:rsidRPr="00F4550C">
        <w:rPr>
          <w:rFonts w:ascii="Times New Roman" w:hAnsi="Times New Roman" w:cs="Times New Roman"/>
          <w:sz w:val="24"/>
          <w:szCs w:val="24"/>
        </w:rPr>
        <w:t>Concluding the experiment, s</w:t>
      </w:r>
      <w:r w:rsidR="00026454" w:rsidRPr="00F4550C">
        <w:rPr>
          <w:rFonts w:ascii="Times New Roman" w:hAnsi="Times New Roman" w:cs="Times New Roman"/>
          <w:sz w:val="24"/>
          <w:szCs w:val="24"/>
        </w:rPr>
        <w:t xml:space="preserve">ubjects were informed about the background of the task and the complete purposes of the study (i.e., psychological mechanisms involved in DPX, clinical applications). </w:t>
      </w:r>
      <w:r w:rsidR="00EC5B07" w:rsidRPr="00F4550C">
        <w:rPr>
          <w:rFonts w:ascii="Times New Roman" w:hAnsi="Times New Roman" w:cs="Times New Roman"/>
          <w:sz w:val="24"/>
          <w:szCs w:val="24"/>
        </w:rPr>
        <w:t>In case</w:t>
      </w:r>
      <w:r w:rsidR="00026454" w:rsidRPr="00F4550C">
        <w:rPr>
          <w:rFonts w:ascii="Times New Roman" w:hAnsi="Times New Roman" w:cs="Times New Roman"/>
          <w:sz w:val="24"/>
          <w:szCs w:val="24"/>
        </w:rPr>
        <w:t xml:space="preserve"> they were interested, subjects could indicate if they wanted to be notified of the results of the study. </w:t>
      </w:r>
      <w:r w:rsidRPr="00F4550C">
        <w:rPr>
          <w:rFonts w:ascii="Times New Roman" w:hAnsi="Times New Roman" w:cs="Times New Roman"/>
          <w:sz w:val="24"/>
          <w:szCs w:val="24"/>
        </w:rPr>
        <w:t xml:space="preserve"> </w:t>
      </w:r>
    </w:p>
    <w:p w14:paraId="60C4C138" w14:textId="21035867" w:rsidR="004663F1" w:rsidRPr="00F4550C" w:rsidRDefault="004663F1" w:rsidP="004663F1">
      <w:pPr>
        <w:rPr>
          <w:rFonts w:ascii="Times New Roman" w:hAnsi="Times New Roman" w:cs="Times New Roman"/>
        </w:rPr>
      </w:pPr>
    </w:p>
    <w:p w14:paraId="17E8FE36" w14:textId="26D0C8D1" w:rsidR="004B20E5" w:rsidRPr="00F4550C" w:rsidRDefault="0034427B" w:rsidP="00016E35">
      <w:pPr>
        <w:pStyle w:val="Heading3"/>
        <w:ind w:left="720"/>
        <w:rPr>
          <w:rFonts w:ascii="Times New Roman" w:hAnsi="Times New Roman" w:cs="Times New Roman"/>
          <w:color w:val="auto"/>
        </w:rPr>
      </w:pPr>
      <w:bookmarkStart w:id="46" w:name="_Toc508189755"/>
      <w:r w:rsidRPr="00F4550C">
        <w:rPr>
          <w:rFonts w:ascii="Times New Roman" w:hAnsi="Times New Roman" w:cs="Times New Roman"/>
          <w:color w:val="auto"/>
        </w:rPr>
        <w:t>2.2.2</w:t>
      </w:r>
      <w:r w:rsidR="004B20E5" w:rsidRPr="00F4550C">
        <w:rPr>
          <w:rFonts w:ascii="Times New Roman" w:hAnsi="Times New Roman" w:cs="Times New Roman"/>
          <w:color w:val="auto"/>
        </w:rPr>
        <w:t xml:space="preserve"> DPX Paradigm</w:t>
      </w:r>
      <w:bookmarkEnd w:id="46"/>
    </w:p>
    <w:p w14:paraId="74491D5F" w14:textId="727BF75E" w:rsidR="002C02B4" w:rsidRPr="00F4550C" w:rsidRDefault="002C02B4" w:rsidP="002C02B4">
      <w:pPr>
        <w:pStyle w:val="NoSpacing"/>
        <w:spacing w:line="360" w:lineRule="auto"/>
        <w:ind w:firstLine="567"/>
        <w:jc w:val="both"/>
        <w:rPr>
          <w:rFonts w:ascii="Times New Roman" w:hAnsi="Times New Roman" w:cs="Times New Roman"/>
          <w:noProof/>
          <w:sz w:val="24"/>
          <w:szCs w:val="24"/>
          <w:lang w:val="en-GB"/>
        </w:rPr>
      </w:pPr>
    </w:p>
    <w:p w14:paraId="326289BB" w14:textId="4A46111B" w:rsidR="006C0283" w:rsidRDefault="00353A3A" w:rsidP="00E851D3">
      <w:pPr>
        <w:pStyle w:val="NoSpacing"/>
        <w:spacing w:line="360" w:lineRule="auto"/>
        <w:ind w:firstLine="567"/>
        <w:jc w:val="both"/>
        <w:rPr>
          <w:rFonts w:ascii="Times New Roman" w:hAnsi="Times New Roman" w:cs="Times New Roman"/>
          <w:noProof/>
          <w:sz w:val="24"/>
          <w:szCs w:val="24"/>
          <w:lang w:val="en-GB"/>
        </w:rPr>
      </w:pPr>
      <w:r w:rsidRPr="00F4550C">
        <w:rPr>
          <w:rFonts w:ascii="Times New Roman" w:hAnsi="Times New Roman" w:cs="Times New Roman"/>
          <w:noProof/>
          <w:sz w:val="24"/>
          <w:szCs w:val="24"/>
          <w:lang w:val="en-GB"/>
        </w:rPr>
        <w:t xml:space="preserve">The </w:t>
      </w:r>
      <w:r w:rsidR="006B2F60" w:rsidRPr="00F4550C">
        <w:rPr>
          <w:rFonts w:ascii="Times New Roman" w:hAnsi="Times New Roman" w:cs="Times New Roman"/>
          <w:noProof/>
          <w:sz w:val="24"/>
          <w:szCs w:val="24"/>
          <w:lang w:val="en-GB"/>
        </w:rPr>
        <w:t xml:space="preserve">DPX </w:t>
      </w:r>
      <w:r w:rsidR="00D84498">
        <w:rPr>
          <w:rFonts w:ascii="Times New Roman" w:hAnsi="Times New Roman" w:cs="Times New Roman"/>
          <w:noProof/>
          <w:sz w:val="24"/>
          <w:szCs w:val="24"/>
          <w:lang w:val="en-GB"/>
        </w:rPr>
        <w:t>paradigm</w:t>
      </w:r>
      <w:r w:rsidR="006B2F60" w:rsidRPr="00F4550C">
        <w:rPr>
          <w:rFonts w:ascii="Times New Roman" w:hAnsi="Times New Roman" w:cs="Times New Roman"/>
          <w:noProof/>
          <w:sz w:val="24"/>
          <w:szCs w:val="24"/>
          <w:lang w:val="en-GB"/>
        </w:rPr>
        <w:t xml:space="preserve"> is a continuous performance task with</w:t>
      </w:r>
      <w:r w:rsidR="002C02B4" w:rsidRPr="00F4550C">
        <w:rPr>
          <w:rFonts w:ascii="Times New Roman" w:hAnsi="Times New Roman" w:cs="Times New Roman"/>
          <w:noProof/>
          <w:sz w:val="24"/>
          <w:szCs w:val="24"/>
          <w:lang w:val="en-GB"/>
        </w:rPr>
        <w:t xml:space="preserve"> four different trialtypes (AX, BX, AY, BY)</w:t>
      </w:r>
      <w:r w:rsidR="006B2F60" w:rsidRPr="00F4550C">
        <w:rPr>
          <w:rFonts w:ascii="Times New Roman" w:hAnsi="Times New Roman" w:cs="Times New Roman"/>
          <w:noProof/>
          <w:sz w:val="24"/>
          <w:szCs w:val="24"/>
          <w:lang w:val="en-GB"/>
        </w:rPr>
        <w:t xml:space="preserve"> repeated across experimental blocks</w:t>
      </w:r>
      <w:r w:rsidR="002C02B4" w:rsidRPr="00F4550C">
        <w:rPr>
          <w:rFonts w:ascii="Times New Roman" w:hAnsi="Times New Roman" w:cs="Times New Roman"/>
          <w:noProof/>
          <w:sz w:val="24"/>
          <w:szCs w:val="24"/>
          <w:lang w:val="en-GB"/>
        </w:rPr>
        <w:t>.</w:t>
      </w:r>
      <w:r w:rsidR="006B2F60" w:rsidRPr="00F4550C">
        <w:rPr>
          <w:rFonts w:ascii="Times New Roman" w:hAnsi="Times New Roman" w:cs="Times New Roman"/>
          <w:noProof/>
          <w:sz w:val="24"/>
          <w:szCs w:val="24"/>
          <w:lang w:val="en-GB"/>
        </w:rPr>
        <w:t xml:space="preserve"> Each block consisted of 52 trials. Blocks were separated by </w:t>
      </w:r>
      <w:r w:rsidR="00D84498">
        <w:rPr>
          <w:rFonts w:ascii="Times New Roman" w:hAnsi="Times New Roman" w:cs="Times New Roman"/>
          <w:noProof/>
          <w:sz w:val="24"/>
          <w:szCs w:val="24"/>
          <w:lang w:val="en-GB"/>
        </w:rPr>
        <w:t xml:space="preserve">fixed </w:t>
      </w:r>
      <w:r w:rsidR="006B2F60" w:rsidRPr="00F4550C">
        <w:rPr>
          <w:rFonts w:ascii="Times New Roman" w:hAnsi="Times New Roman" w:cs="Times New Roman"/>
          <w:noProof/>
          <w:sz w:val="24"/>
          <w:szCs w:val="24"/>
          <w:lang w:val="en-GB"/>
        </w:rPr>
        <w:t xml:space="preserve">one minute breaks and preceded by 18 practice trials. </w:t>
      </w:r>
      <w:r w:rsidR="00C1169C">
        <w:rPr>
          <w:rFonts w:ascii="Times New Roman" w:hAnsi="Times New Roman" w:cs="Times New Roman"/>
          <w:noProof/>
          <w:sz w:val="24"/>
          <w:szCs w:val="24"/>
          <w:lang w:val="en-GB"/>
        </w:rPr>
        <w:t>Every</w:t>
      </w:r>
      <w:r w:rsidR="006B2F60" w:rsidRPr="00F4550C">
        <w:rPr>
          <w:rFonts w:ascii="Times New Roman" w:hAnsi="Times New Roman" w:cs="Times New Roman"/>
          <w:noProof/>
          <w:sz w:val="24"/>
          <w:szCs w:val="24"/>
          <w:lang w:val="en-GB"/>
        </w:rPr>
        <w:t xml:space="preserve"> trial </w:t>
      </w:r>
      <w:r w:rsidR="0035238F">
        <w:rPr>
          <w:rFonts w:ascii="Times New Roman" w:hAnsi="Times New Roman" w:cs="Times New Roman"/>
          <w:noProof/>
          <w:sz w:val="24"/>
          <w:szCs w:val="24"/>
          <w:lang w:val="en-GB"/>
        </w:rPr>
        <w:t xml:space="preserve">entailed the </w:t>
      </w:r>
      <w:r w:rsidR="006C0283">
        <w:rPr>
          <w:rFonts w:ascii="Times New Roman" w:hAnsi="Times New Roman" w:cs="Times New Roman"/>
          <w:noProof/>
          <w:sz w:val="24"/>
          <w:szCs w:val="24"/>
          <w:lang w:val="en-GB"/>
        </w:rPr>
        <w:t xml:space="preserve">successive </w:t>
      </w:r>
      <w:r w:rsidR="0035238F">
        <w:rPr>
          <w:rFonts w:ascii="Times New Roman" w:hAnsi="Times New Roman" w:cs="Times New Roman"/>
          <w:noProof/>
          <w:sz w:val="24"/>
          <w:szCs w:val="24"/>
          <w:lang w:val="en-GB"/>
        </w:rPr>
        <w:t>presentation of</w:t>
      </w:r>
      <w:r w:rsidR="006B2F60" w:rsidRPr="00F4550C">
        <w:rPr>
          <w:rFonts w:ascii="Times New Roman" w:hAnsi="Times New Roman" w:cs="Times New Roman"/>
          <w:noProof/>
          <w:sz w:val="24"/>
          <w:szCs w:val="24"/>
          <w:lang w:val="en-GB"/>
        </w:rPr>
        <w:t xml:space="preserve"> two stimulus types</w:t>
      </w:r>
      <w:r w:rsidR="0035238F">
        <w:rPr>
          <w:rFonts w:ascii="Times New Roman" w:hAnsi="Times New Roman" w:cs="Times New Roman"/>
          <w:noProof/>
          <w:sz w:val="24"/>
          <w:szCs w:val="24"/>
          <w:lang w:val="en-GB"/>
        </w:rPr>
        <w:t>: one cue,</w:t>
      </w:r>
      <w:r w:rsidR="00225C34">
        <w:rPr>
          <w:rFonts w:ascii="Times New Roman" w:hAnsi="Times New Roman" w:cs="Times New Roman"/>
          <w:noProof/>
          <w:sz w:val="24"/>
          <w:szCs w:val="24"/>
          <w:lang w:val="en-GB"/>
        </w:rPr>
        <w:t xml:space="preserve"> which</w:t>
      </w:r>
      <w:r w:rsidR="0035238F">
        <w:rPr>
          <w:rFonts w:ascii="Times New Roman" w:hAnsi="Times New Roman" w:cs="Times New Roman"/>
          <w:noProof/>
          <w:sz w:val="24"/>
          <w:szCs w:val="24"/>
          <w:lang w:val="en-GB"/>
        </w:rPr>
        <w:t xml:space="preserve"> provid</w:t>
      </w:r>
      <w:r w:rsidR="00225C34">
        <w:rPr>
          <w:rFonts w:ascii="Times New Roman" w:hAnsi="Times New Roman" w:cs="Times New Roman"/>
          <w:noProof/>
          <w:sz w:val="24"/>
          <w:szCs w:val="24"/>
          <w:lang w:val="en-GB"/>
        </w:rPr>
        <w:t>ed</w:t>
      </w:r>
      <w:r w:rsidR="0035238F">
        <w:rPr>
          <w:rFonts w:ascii="Times New Roman" w:hAnsi="Times New Roman" w:cs="Times New Roman"/>
          <w:noProof/>
          <w:sz w:val="24"/>
          <w:szCs w:val="24"/>
          <w:lang w:val="en-GB"/>
        </w:rPr>
        <w:t xml:space="preserve"> predicitive information about </w:t>
      </w:r>
      <w:r w:rsidR="00225C34">
        <w:rPr>
          <w:rFonts w:ascii="Times New Roman" w:hAnsi="Times New Roman" w:cs="Times New Roman"/>
          <w:noProof/>
          <w:sz w:val="24"/>
          <w:szCs w:val="24"/>
          <w:lang w:val="en-GB"/>
        </w:rPr>
        <w:t>which of two</w:t>
      </w:r>
      <w:r w:rsidR="0035238F">
        <w:rPr>
          <w:rFonts w:ascii="Times New Roman" w:hAnsi="Times New Roman" w:cs="Times New Roman"/>
          <w:noProof/>
          <w:sz w:val="24"/>
          <w:szCs w:val="24"/>
          <w:lang w:val="en-GB"/>
        </w:rPr>
        <w:t xml:space="preserve"> </w:t>
      </w:r>
      <w:r w:rsidR="00225C34">
        <w:rPr>
          <w:rFonts w:ascii="Times New Roman" w:hAnsi="Times New Roman" w:cs="Times New Roman"/>
          <w:noProof/>
          <w:sz w:val="24"/>
          <w:szCs w:val="24"/>
          <w:lang w:val="en-GB"/>
        </w:rPr>
        <w:t>possible</w:t>
      </w:r>
      <w:r w:rsidR="0035238F">
        <w:rPr>
          <w:rFonts w:ascii="Times New Roman" w:hAnsi="Times New Roman" w:cs="Times New Roman"/>
          <w:noProof/>
          <w:sz w:val="24"/>
          <w:szCs w:val="24"/>
          <w:lang w:val="en-GB"/>
        </w:rPr>
        <w:t xml:space="preserve"> goal response</w:t>
      </w:r>
      <w:r w:rsidR="00225C34">
        <w:rPr>
          <w:rFonts w:ascii="Times New Roman" w:hAnsi="Times New Roman" w:cs="Times New Roman"/>
          <w:noProof/>
          <w:sz w:val="24"/>
          <w:szCs w:val="24"/>
          <w:lang w:val="en-GB"/>
        </w:rPr>
        <w:t>s would be required</w:t>
      </w:r>
      <w:r w:rsidR="0035238F">
        <w:rPr>
          <w:rFonts w:ascii="Times New Roman" w:hAnsi="Times New Roman" w:cs="Times New Roman"/>
          <w:noProof/>
          <w:sz w:val="24"/>
          <w:szCs w:val="24"/>
          <w:lang w:val="en-GB"/>
        </w:rPr>
        <w:t>, and one probe, signaling when to show a goal response</w:t>
      </w:r>
      <w:r w:rsidR="006B2F60" w:rsidRPr="00F4550C">
        <w:rPr>
          <w:rFonts w:ascii="Times New Roman" w:hAnsi="Times New Roman" w:cs="Times New Roman"/>
          <w:noProof/>
          <w:sz w:val="24"/>
          <w:szCs w:val="24"/>
          <w:lang w:val="en-GB"/>
        </w:rPr>
        <w:t xml:space="preserve">. </w:t>
      </w:r>
      <w:r w:rsidR="00314EC7">
        <w:rPr>
          <w:rFonts w:ascii="Times New Roman" w:hAnsi="Times New Roman" w:cs="Times New Roman"/>
          <w:noProof/>
          <w:sz w:val="24"/>
          <w:szCs w:val="24"/>
          <w:lang w:val="en-GB"/>
        </w:rPr>
        <w:t>Therefore</w:t>
      </w:r>
      <w:r w:rsidR="006C0283">
        <w:rPr>
          <w:rFonts w:ascii="Times New Roman" w:hAnsi="Times New Roman" w:cs="Times New Roman"/>
          <w:noProof/>
          <w:sz w:val="24"/>
          <w:szCs w:val="24"/>
          <w:lang w:val="en-GB"/>
        </w:rPr>
        <w:t xml:space="preserve">, the DPX task allows for the </w:t>
      </w:r>
      <w:r w:rsidR="00314EC7">
        <w:rPr>
          <w:rFonts w:ascii="Times New Roman" w:hAnsi="Times New Roman" w:cs="Times New Roman"/>
          <w:noProof/>
          <w:sz w:val="24"/>
          <w:szCs w:val="24"/>
          <w:lang w:val="en-GB"/>
        </w:rPr>
        <w:t>assessment of early predictions based on goal-related information locked to the cue as well as updating behavioral responses with the onset of the probe.</w:t>
      </w:r>
    </w:p>
    <w:p w14:paraId="766D4933" w14:textId="094AA620" w:rsidR="00E851D3" w:rsidRPr="00F4550C" w:rsidRDefault="006C0283" w:rsidP="00E851D3">
      <w:pPr>
        <w:pStyle w:val="NoSpacing"/>
        <w:spacing w:line="360" w:lineRule="auto"/>
        <w:ind w:firstLine="567"/>
        <w:jc w:val="both"/>
        <w:rPr>
          <w:rFonts w:ascii="Times New Roman" w:hAnsi="Times New Roman" w:cs="Times New Roman"/>
          <w:noProof/>
          <w:sz w:val="24"/>
          <w:szCs w:val="24"/>
          <w:lang w:val="en-GB"/>
        </w:rPr>
      </w:pPr>
      <w:r>
        <w:rPr>
          <w:rFonts w:ascii="Times New Roman" w:hAnsi="Times New Roman" w:cs="Times New Roman"/>
          <w:noProof/>
          <w:sz w:val="24"/>
          <w:szCs w:val="24"/>
          <w:lang w:val="en-GB"/>
        </w:rPr>
        <w:t>All</w:t>
      </w:r>
      <w:r w:rsidR="0035238F">
        <w:rPr>
          <w:rFonts w:ascii="Times New Roman" w:hAnsi="Times New Roman" w:cs="Times New Roman"/>
          <w:noProof/>
          <w:sz w:val="24"/>
          <w:szCs w:val="24"/>
          <w:lang w:val="en-GB"/>
        </w:rPr>
        <w:t xml:space="preserve"> s</w:t>
      </w:r>
      <w:r w:rsidR="006B2F60" w:rsidRPr="00F4550C">
        <w:rPr>
          <w:rFonts w:ascii="Times New Roman" w:hAnsi="Times New Roman" w:cs="Times New Roman"/>
          <w:noProof/>
          <w:sz w:val="24"/>
          <w:szCs w:val="24"/>
          <w:lang w:val="en-GB"/>
        </w:rPr>
        <w:t xml:space="preserve">timuli </w:t>
      </w:r>
      <w:r w:rsidR="0035238F">
        <w:rPr>
          <w:rFonts w:ascii="Times New Roman" w:hAnsi="Times New Roman" w:cs="Times New Roman"/>
          <w:noProof/>
          <w:sz w:val="24"/>
          <w:szCs w:val="24"/>
          <w:lang w:val="en-GB"/>
        </w:rPr>
        <w:t>were made</w:t>
      </w:r>
      <w:r w:rsidR="006B2F60" w:rsidRPr="00F4550C">
        <w:rPr>
          <w:rFonts w:ascii="Times New Roman" w:hAnsi="Times New Roman" w:cs="Times New Roman"/>
          <w:noProof/>
          <w:sz w:val="24"/>
          <w:szCs w:val="24"/>
          <w:lang w:val="en-GB"/>
        </w:rPr>
        <w:t xml:space="preserve"> of dot patterns highlighted with</w:t>
      </w:r>
      <w:r w:rsidR="0035238F">
        <w:rPr>
          <w:rFonts w:ascii="Times New Roman" w:hAnsi="Times New Roman" w:cs="Times New Roman"/>
          <w:noProof/>
          <w:sz w:val="24"/>
          <w:szCs w:val="24"/>
          <w:lang w:val="en-GB"/>
        </w:rPr>
        <w:t>in a square of nine equidistant</w:t>
      </w:r>
      <w:r w:rsidR="006B2F60" w:rsidRPr="00F4550C">
        <w:rPr>
          <w:rFonts w:ascii="Times New Roman" w:hAnsi="Times New Roman" w:cs="Times New Roman"/>
          <w:noProof/>
          <w:sz w:val="24"/>
          <w:szCs w:val="24"/>
          <w:lang w:val="en-GB"/>
        </w:rPr>
        <w:t xml:space="preserve"> blue dots. The first dot pattern (i.e.</w:t>
      </w:r>
      <w:r w:rsidR="0031065B" w:rsidRPr="00F4550C">
        <w:rPr>
          <w:rFonts w:ascii="Times New Roman" w:hAnsi="Times New Roman" w:cs="Times New Roman"/>
          <w:noProof/>
          <w:sz w:val="24"/>
          <w:szCs w:val="24"/>
          <w:lang w:val="en-GB"/>
        </w:rPr>
        <w:t>,</w:t>
      </w:r>
      <w:r w:rsidR="006B2F60" w:rsidRPr="00F4550C">
        <w:rPr>
          <w:rFonts w:ascii="Times New Roman" w:hAnsi="Times New Roman" w:cs="Times New Roman"/>
          <w:noProof/>
          <w:sz w:val="24"/>
          <w:szCs w:val="24"/>
          <w:lang w:val="en-GB"/>
        </w:rPr>
        <w:t xml:space="preserve"> the cue) was presented in light blue for 100 ms on a white </w:t>
      </w:r>
      <w:r w:rsidR="006B2F60" w:rsidRPr="00F4550C">
        <w:rPr>
          <w:rFonts w:ascii="Times New Roman" w:hAnsi="Times New Roman" w:cs="Times New Roman"/>
          <w:noProof/>
          <w:sz w:val="24"/>
          <w:szCs w:val="24"/>
          <w:lang w:val="en-GB"/>
        </w:rPr>
        <w:lastRenderedPageBreak/>
        <w:t>background, followed by a jittered interstimulus interval of 3 to 5 seconds. The second dot pattern (i.e.</w:t>
      </w:r>
      <w:r w:rsidR="0031065B" w:rsidRPr="00F4550C">
        <w:rPr>
          <w:rFonts w:ascii="Times New Roman" w:hAnsi="Times New Roman" w:cs="Times New Roman"/>
          <w:noProof/>
          <w:sz w:val="24"/>
          <w:szCs w:val="24"/>
          <w:lang w:val="en-GB"/>
        </w:rPr>
        <w:t>,</w:t>
      </w:r>
      <w:r w:rsidR="006B2F60" w:rsidRPr="00F4550C">
        <w:rPr>
          <w:rFonts w:ascii="Times New Roman" w:hAnsi="Times New Roman" w:cs="Times New Roman"/>
          <w:noProof/>
          <w:sz w:val="24"/>
          <w:szCs w:val="24"/>
          <w:lang w:val="en-GB"/>
        </w:rPr>
        <w:t xml:space="preserve"> the probe) was presented in grey. As soon as the probe appeared, subjects had a time window of 800 ms to respond. After 300 ms the probe disappeared. A jittered intertrialinterval of 2.5 to 4.5 seconds separat</w:t>
      </w:r>
      <w:r w:rsidR="0031065B" w:rsidRPr="00F4550C">
        <w:rPr>
          <w:rFonts w:ascii="Times New Roman" w:hAnsi="Times New Roman" w:cs="Times New Roman"/>
          <w:noProof/>
          <w:sz w:val="24"/>
          <w:szCs w:val="24"/>
          <w:lang w:val="en-GB"/>
        </w:rPr>
        <w:t>ed the probe from the next cue. Thus, the minimum</w:t>
      </w:r>
      <w:r w:rsidR="006B2F60" w:rsidRPr="00F4550C">
        <w:rPr>
          <w:rFonts w:ascii="Times New Roman" w:hAnsi="Times New Roman" w:cs="Times New Roman"/>
          <w:noProof/>
          <w:sz w:val="24"/>
          <w:szCs w:val="24"/>
          <w:lang w:val="en-GB"/>
        </w:rPr>
        <w:t xml:space="preserve"> duration</w:t>
      </w:r>
      <w:r w:rsidR="0031065B" w:rsidRPr="00F4550C">
        <w:rPr>
          <w:rFonts w:ascii="Times New Roman" w:hAnsi="Times New Roman" w:cs="Times New Roman"/>
          <w:noProof/>
          <w:sz w:val="24"/>
          <w:szCs w:val="24"/>
          <w:lang w:val="en-GB"/>
        </w:rPr>
        <w:t xml:space="preserve"> of each trial was 6.4 s and</w:t>
      </w:r>
      <w:r w:rsidR="006B2F60" w:rsidRPr="00F4550C">
        <w:rPr>
          <w:rFonts w:ascii="Times New Roman" w:hAnsi="Times New Roman" w:cs="Times New Roman"/>
          <w:noProof/>
          <w:sz w:val="24"/>
          <w:szCs w:val="24"/>
          <w:lang w:val="en-GB"/>
        </w:rPr>
        <w:t xml:space="preserve"> </w:t>
      </w:r>
      <w:r w:rsidR="0031065B" w:rsidRPr="00F4550C">
        <w:rPr>
          <w:rFonts w:ascii="Times New Roman" w:hAnsi="Times New Roman" w:cs="Times New Roman"/>
          <w:noProof/>
          <w:sz w:val="24"/>
          <w:szCs w:val="24"/>
          <w:lang w:val="en-GB"/>
        </w:rPr>
        <w:t>the maximum</w:t>
      </w:r>
      <w:r w:rsidR="006B2F60" w:rsidRPr="00F4550C">
        <w:rPr>
          <w:rFonts w:ascii="Times New Roman" w:hAnsi="Times New Roman" w:cs="Times New Roman"/>
          <w:noProof/>
          <w:sz w:val="24"/>
          <w:szCs w:val="24"/>
          <w:lang w:val="en-GB"/>
        </w:rPr>
        <w:t xml:space="preserve"> duration</w:t>
      </w:r>
      <w:r w:rsidR="0031065B" w:rsidRPr="00F4550C">
        <w:rPr>
          <w:rFonts w:ascii="Times New Roman" w:hAnsi="Times New Roman" w:cs="Times New Roman"/>
          <w:noProof/>
          <w:sz w:val="24"/>
          <w:szCs w:val="24"/>
          <w:lang w:val="en-GB"/>
        </w:rPr>
        <w:t xml:space="preserve"> 10.4 s</w:t>
      </w:r>
      <w:r w:rsidR="006B2F60" w:rsidRPr="00F4550C">
        <w:rPr>
          <w:rFonts w:ascii="Times New Roman" w:hAnsi="Times New Roman" w:cs="Times New Roman"/>
          <w:noProof/>
          <w:sz w:val="24"/>
          <w:szCs w:val="24"/>
          <w:lang w:val="en-GB"/>
        </w:rPr>
        <w:t>.</w:t>
      </w:r>
    </w:p>
    <w:p w14:paraId="39105064" w14:textId="05C4F5E7" w:rsidR="006B2F60" w:rsidRPr="00F4550C" w:rsidRDefault="00777F89" w:rsidP="006B2F60">
      <w:pPr>
        <w:pStyle w:val="NoSpacing"/>
        <w:spacing w:line="360" w:lineRule="auto"/>
        <w:ind w:firstLine="567"/>
        <w:jc w:val="both"/>
        <w:rPr>
          <w:rFonts w:ascii="Times New Roman" w:hAnsi="Times New Roman" w:cs="Times New Roman"/>
          <w:noProof/>
          <w:sz w:val="24"/>
          <w:szCs w:val="24"/>
          <w:lang w:val="en-GB"/>
        </w:rPr>
      </w:pPr>
      <w:r>
        <w:rPr>
          <w:rFonts w:ascii="Times New Roman" w:hAnsi="Times New Roman" w:cs="Times New Roman"/>
          <w:noProof/>
          <w:sz w:val="24"/>
          <w:szCs w:val="24"/>
          <w:lang w:val="en-GB"/>
        </w:rPr>
        <mc:AlternateContent>
          <mc:Choice Requires="wpg">
            <w:drawing>
              <wp:anchor distT="180340" distB="180340" distL="114300" distR="114300" simplePos="0" relativeHeight="251693056" behindDoc="0" locked="0" layoutInCell="1" allowOverlap="1" wp14:anchorId="701A4E0C" wp14:editId="0693CA5B">
                <wp:simplePos x="0" y="0"/>
                <wp:positionH relativeFrom="column">
                  <wp:posOffset>228250</wp:posOffset>
                </wp:positionH>
                <wp:positionV relativeFrom="page">
                  <wp:posOffset>4827270</wp:posOffset>
                </wp:positionV>
                <wp:extent cx="5370830" cy="3358515"/>
                <wp:effectExtent l="0" t="0" r="1270" b="0"/>
                <wp:wrapTopAndBottom/>
                <wp:docPr id="242" name="Group 242"/>
                <wp:cNvGraphicFramePr/>
                <a:graphic xmlns:a="http://schemas.openxmlformats.org/drawingml/2006/main">
                  <a:graphicData uri="http://schemas.microsoft.com/office/word/2010/wordprocessingGroup">
                    <wpg:wgp>
                      <wpg:cNvGrpSpPr/>
                      <wpg:grpSpPr>
                        <a:xfrm>
                          <a:off x="0" y="0"/>
                          <a:ext cx="5370830" cy="3358515"/>
                          <a:chOff x="0" y="0"/>
                          <a:chExt cx="5370830" cy="3357595"/>
                        </a:xfrm>
                      </wpg:grpSpPr>
                      <wpg:grpSp>
                        <wpg:cNvPr id="204" name="Group 204"/>
                        <wpg:cNvGrpSpPr/>
                        <wpg:grpSpPr>
                          <a:xfrm>
                            <a:off x="0" y="0"/>
                            <a:ext cx="5370830" cy="2535555"/>
                            <a:chOff x="0" y="0"/>
                            <a:chExt cx="5370830" cy="2537002"/>
                          </a:xfrm>
                        </wpg:grpSpPr>
                        <wpg:grpSp>
                          <wpg:cNvPr id="2" name="Group 2"/>
                          <wpg:cNvGrpSpPr/>
                          <wpg:grpSpPr>
                            <a:xfrm>
                              <a:off x="0" y="89941"/>
                              <a:ext cx="5370830" cy="2447061"/>
                              <a:chOff x="-68116" y="0"/>
                              <a:chExt cx="11759849" cy="5009243"/>
                            </a:xfrm>
                          </wpg:grpSpPr>
                          <wps:wsp>
                            <wps:cNvPr id="7" name="Text Box 7"/>
                            <wps:cNvSpPr txBox="1"/>
                            <wps:spPr>
                              <a:xfrm>
                                <a:off x="3081032" y="1450925"/>
                                <a:ext cx="2653824" cy="1633270"/>
                              </a:xfrm>
                              <a:prstGeom prst="rect">
                                <a:avLst/>
                              </a:prstGeom>
                              <a:solidFill>
                                <a:schemeClr val="lt1"/>
                              </a:solidFill>
                              <a:ln w="6350">
                                <a:solidFill>
                                  <a:schemeClr val="bg1"/>
                                </a:solidFill>
                              </a:ln>
                            </wps:spPr>
                            <wps:txbx>
                              <w:txbxContent>
                                <w:p w14:paraId="7AAF5345" w14:textId="2B081613" w:rsidR="00465717" w:rsidRPr="003D0CE5" w:rsidRDefault="00465717" w:rsidP="003D0CE5">
                                  <w:pPr>
                                    <w:spacing w:after="0"/>
                                    <w:jc w:val="both"/>
                                    <w:rPr>
                                      <w:rFonts w:ascii="Times New Roman" w:hAnsi="Times New Roman" w:cs="Times New Roman"/>
                                      <w:sz w:val="24"/>
                                      <w:szCs w:val="24"/>
                                    </w:rPr>
                                  </w:pPr>
                                  <w:r w:rsidRPr="003D0CE5">
                                    <w:rPr>
                                      <w:rFonts w:ascii="Times New Roman" w:hAnsi="Times New Roman" w:cs="Times New Roman"/>
                                      <w:sz w:val="24"/>
                                      <w:szCs w:val="24"/>
                                    </w:rPr>
                                    <w:t>I</w:t>
                                  </w:r>
                                  <w:r>
                                    <w:rPr>
                                      <w:rFonts w:ascii="Times New Roman" w:hAnsi="Times New Roman" w:cs="Times New Roman"/>
                                      <w:sz w:val="24"/>
                                      <w:szCs w:val="24"/>
                                    </w:rPr>
                                    <w:t xml:space="preserve">SI 3 to </w:t>
                                  </w:r>
                                  <w:r w:rsidRPr="003D0CE5">
                                    <w:rPr>
                                      <w:rFonts w:ascii="Times New Roman" w:hAnsi="Times New Roman" w:cs="Times New Roman"/>
                                      <w:sz w:val="24"/>
                                      <w:szCs w:val="24"/>
                                    </w:rPr>
                                    <w:t>5 s</w:t>
                                  </w:r>
                                </w:p>
                                <w:p w14:paraId="331A6698" w14:textId="77777777" w:rsidR="00465717" w:rsidRPr="003D0CE5" w:rsidRDefault="00465717" w:rsidP="003D0CE5">
                                  <w:pPr>
                                    <w:jc w:val="both"/>
                                    <w:rPr>
                                      <w:rFonts w:ascii="Times New Roman" w:hAnsi="Times New Roman" w:cs="Times New Roman"/>
                                      <w:sz w:val="24"/>
                                      <w:szCs w:val="24"/>
                                    </w:rPr>
                                  </w:pPr>
                                  <w:r w:rsidRPr="003D0CE5">
                                    <w:rPr>
                                      <w:rFonts w:ascii="Times New Roman" w:hAnsi="Times New Roman" w:cs="Times New Roman"/>
                                      <w:sz w:val="24"/>
                                      <w:szCs w:val="24"/>
                                    </w:rPr>
                                    <w:t>maintenance interval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 name="Text Box 23"/>
                            <wps:cNvSpPr txBox="1"/>
                            <wps:spPr>
                              <a:xfrm>
                                <a:off x="-68116" y="2713383"/>
                                <a:ext cx="3303573" cy="1441173"/>
                              </a:xfrm>
                              <a:prstGeom prst="rect">
                                <a:avLst/>
                              </a:prstGeom>
                              <a:solidFill>
                                <a:schemeClr val="lt1"/>
                              </a:solidFill>
                              <a:ln w="6350">
                                <a:solidFill>
                                  <a:schemeClr val="bg1"/>
                                </a:solidFill>
                              </a:ln>
                            </wps:spPr>
                            <wps:txbx>
                              <w:txbxContent>
                                <w:p w14:paraId="16DE97AF" w14:textId="77777777" w:rsidR="00465717" w:rsidRPr="003D0CE5" w:rsidRDefault="00465717" w:rsidP="003D0CE5">
                                  <w:pPr>
                                    <w:spacing w:after="0"/>
                                    <w:jc w:val="center"/>
                                    <w:rPr>
                                      <w:rFonts w:ascii="Times New Roman" w:hAnsi="Times New Roman" w:cs="Times New Roman"/>
                                      <w:b/>
                                      <w:sz w:val="24"/>
                                      <w:szCs w:val="24"/>
                                    </w:rPr>
                                  </w:pPr>
                                  <w:r w:rsidRPr="003D0CE5">
                                    <w:rPr>
                                      <w:rFonts w:ascii="Times New Roman" w:hAnsi="Times New Roman" w:cs="Times New Roman"/>
                                      <w:b/>
                                      <w:sz w:val="24"/>
                                      <w:szCs w:val="24"/>
                                    </w:rPr>
                                    <w:t>Right button</w:t>
                                  </w:r>
                                </w:p>
                                <w:p w14:paraId="746DCC78" w14:textId="77777777" w:rsidR="00465717" w:rsidRPr="003D0CE5" w:rsidRDefault="00465717" w:rsidP="003D0CE5">
                                  <w:pPr>
                                    <w:spacing w:after="0"/>
                                    <w:jc w:val="center"/>
                                    <w:rPr>
                                      <w:rFonts w:ascii="Times New Roman" w:hAnsi="Times New Roman" w:cs="Times New Roman"/>
                                      <w:sz w:val="24"/>
                                      <w:szCs w:val="24"/>
                                    </w:rPr>
                                  </w:pPr>
                                  <w:r w:rsidRPr="003D0CE5">
                                    <w:rPr>
                                      <w:rFonts w:ascii="Times New Roman" w:hAnsi="Times New Roman" w:cs="Times New Roman"/>
                                      <w:sz w:val="24"/>
                                      <w:szCs w:val="24"/>
                                    </w:rPr>
                                    <w:t xml:space="preserve">Correct cue-probe combination </w:t>
                                  </w:r>
                                  <w:r w:rsidRPr="003D0CE5">
                                    <w:rPr>
                                      <w:rFonts w:ascii="Times New Roman" w:hAnsi="Times New Roman" w:cs="Times New Roman"/>
                                      <w:b/>
                                      <w:sz w:val="24"/>
                                      <w:szCs w:val="24"/>
                                    </w:rPr>
                                    <w:t>AX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4" name="Gruppieren 341">
                              <a:extLst/>
                            </wpg:cNvPr>
                            <wpg:cNvGrpSpPr/>
                            <wpg:grpSpPr>
                              <a:xfrm>
                                <a:off x="10774017" y="0"/>
                                <a:ext cx="562610" cy="550545"/>
                                <a:chOff x="14313606" y="42902"/>
                                <a:chExt cx="2414450" cy="2416503"/>
                              </a:xfrm>
                            </wpg:grpSpPr>
                            <wps:wsp>
                              <wps:cNvPr id="25" name="Shape 283">
                                <a:extLst/>
                              </wps:cNvPr>
                              <wps:cNvSpPr/>
                              <wps:spPr>
                                <a:xfrm>
                                  <a:off x="15218981" y="42904"/>
                                  <a:ext cx="603669" cy="603669"/>
                                </a:xfrm>
                                <a:prstGeom prst="ellipse">
                                  <a:avLst/>
                                </a:prstGeom>
                                <a:solidFill>
                                  <a:srgbClr val="595959"/>
                                </a:solidFill>
                                <a:ln w="12700">
                                  <a:noFill/>
                                  <a:miter lim="400000"/>
                                </a:ln>
                              </wps:spPr>
                              <wps:bodyPr lIns="26882" tIns="26882" rIns="26882" bIns="26882" anchor="ctr"/>
                            </wps:wsp>
                            <wpg:grpSp>
                              <wpg:cNvPr id="26" name="Group 26">
                                <a:extLst/>
                              </wpg:cNvPr>
                              <wpg:cNvGrpSpPr/>
                              <wpg:grpSpPr>
                                <a:xfrm>
                                  <a:off x="14313606" y="42902"/>
                                  <a:ext cx="2414450" cy="2416503"/>
                                  <a:chOff x="14313594" y="42902"/>
                                  <a:chExt cx="2414446" cy="2416500"/>
                                </a:xfrm>
                              </wpg:grpSpPr>
                              <wps:wsp>
                                <wps:cNvPr id="27" name="Shape 284">
                                  <a:extLst/>
                                </wps:cNvPr>
                                <wps:cNvSpPr/>
                                <wps:spPr>
                                  <a:xfrm>
                                    <a:off x="16123760" y="42902"/>
                                    <a:ext cx="604280" cy="604277"/>
                                  </a:xfrm>
                                  <a:prstGeom prst="ellipse">
                                    <a:avLst/>
                                  </a:prstGeom>
                                  <a:solidFill>
                                    <a:srgbClr val="0E80AE"/>
                                  </a:solidFill>
                                  <a:ln w="12700" cap="flat">
                                    <a:noFill/>
                                    <a:miter lim="400000"/>
                                  </a:ln>
                                  <a:effectLst/>
                                </wps:spPr>
                                <wps:bodyPr wrap="square" lIns="26882" tIns="26882" rIns="26882" bIns="26882" numCol="1" anchor="ctr">
                                  <a:noAutofit/>
                                </wps:bodyPr>
                              </wps:wsp>
                              <wps:wsp>
                                <wps:cNvPr id="28" name="Shape 285">
                                  <a:extLst/>
                                </wps:cNvPr>
                                <wps:cNvSpPr/>
                                <wps:spPr>
                                  <a:xfrm>
                                    <a:off x="16123760" y="950040"/>
                                    <a:ext cx="604280" cy="601616"/>
                                  </a:xfrm>
                                  <a:prstGeom prst="ellipse">
                                    <a:avLst/>
                                  </a:prstGeom>
                                  <a:solidFill>
                                    <a:srgbClr val="0E80AE"/>
                                  </a:solidFill>
                                  <a:ln w="12700" cap="flat">
                                    <a:noFill/>
                                    <a:miter lim="400000"/>
                                  </a:ln>
                                  <a:effectLst/>
                                </wps:spPr>
                                <wps:bodyPr wrap="square" lIns="26882" tIns="26882" rIns="26882" bIns="26882" numCol="1" anchor="ctr">
                                  <a:noAutofit/>
                                </wps:bodyPr>
                              </wps:wsp>
                              <wps:wsp>
                                <wps:cNvPr id="29" name="Shape 286">
                                  <a:extLst/>
                                </wps:cNvPr>
                                <wps:cNvSpPr/>
                                <wps:spPr>
                                  <a:xfrm>
                                    <a:off x="16123760" y="1855123"/>
                                    <a:ext cx="604280" cy="604279"/>
                                  </a:xfrm>
                                  <a:prstGeom prst="ellipse">
                                    <a:avLst/>
                                  </a:prstGeom>
                                  <a:solidFill>
                                    <a:srgbClr val="0E80AE"/>
                                  </a:solidFill>
                                  <a:ln w="12700" cap="flat">
                                    <a:noFill/>
                                    <a:miter lim="400000"/>
                                  </a:ln>
                                  <a:effectLst/>
                                </wps:spPr>
                                <wps:bodyPr wrap="square" lIns="26882" tIns="26882" rIns="26882" bIns="26882" numCol="1" anchor="ctr">
                                  <a:noAutofit/>
                                </wps:bodyPr>
                              </wps:wsp>
                              <wps:wsp>
                                <wps:cNvPr id="30" name="Shape 287">
                                  <a:extLst/>
                                </wps:cNvPr>
                                <wps:cNvSpPr/>
                                <wps:spPr>
                                  <a:xfrm>
                                    <a:off x="14313594" y="1855123"/>
                                    <a:ext cx="604280" cy="604279"/>
                                  </a:xfrm>
                                  <a:prstGeom prst="ellipse">
                                    <a:avLst/>
                                  </a:prstGeom>
                                  <a:solidFill>
                                    <a:srgbClr val="0E80AE"/>
                                  </a:solidFill>
                                  <a:ln w="12700" cap="flat">
                                    <a:noFill/>
                                    <a:miter lim="400000"/>
                                  </a:ln>
                                  <a:effectLst/>
                                </wps:spPr>
                                <wps:bodyPr wrap="square" lIns="26882" tIns="26882" rIns="26882" bIns="26882" numCol="1" anchor="ctr">
                                  <a:noAutofit/>
                                </wps:bodyPr>
                              </wps:wsp>
                              <wps:wsp>
                                <wps:cNvPr id="31" name="Shape 288">
                                  <a:extLst/>
                                </wps:cNvPr>
                                <wps:cNvSpPr/>
                                <wps:spPr>
                                  <a:xfrm>
                                    <a:off x="14313594" y="950040"/>
                                    <a:ext cx="604280" cy="601616"/>
                                  </a:xfrm>
                                  <a:prstGeom prst="ellipse">
                                    <a:avLst/>
                                  </a:prstGeom>
                                  <a:solidFill>
                                    <a:srgbClr val="595959"/>
                                  </a:solidFill>
                                  <a:ln w="12700" cap="flat">
                                    <a:noFill/>
                                    <a:miter lim="400000"/>
                                  </a:ln>
                                  <a:effectLst/>
                                </wps:spPr>
                                <wps:bodyPr wrap="square" lIns="26882" tIns="26882" rIns="26882" bIns="26882" numCol="1" anchor="ctr">
                                  <a:noAutofit/>
                                </wps:bodyPr>
                              </wps:wsp>
                              <wps:wsp>
                                <wps:cNvPr id="32" name="Shape 289">
                                  <a:extLst/>
                                </wps:cNvPr>
                                <wps:cNvSpPr/>
                                <wps:spPr>
                                  <a:xfrm>
                                    <a:off x="14313594" y="44957"/>
                                    <a:ext cx="604280" cy="601616"/>
                                  </a:xfrm>
                                  <a:prstGeom prst="ellipse">
                                    <a:avLst/>
                                  </a:prstGeom>
                                  <a:solidFill>
                                    <a:srgbClr val="0E80AE"/>
                                  </a:solidFill>
                                  <a:ln w="12700" cap="flat">
                                    <a:noFill/>
                                    <a:miter lim="400000"/>
                                  </a:ln>
                                  <a:effectLst/>
                                </wps:spPr>
                                <wps:bodyPr wrap="square" lIns="26882" tIns="26882" rIns="26882" bIns="26882" numCol="1" anchor="ctr">
                                  <a:noAutofit/>
                                </wps:bodyPr>
                              </wps:wsp>
                            </wpg:grpSp>
                            <wps:wsp>
                              <wps:cNvPr id="33" name="Shape 291">
                                <a:extLst/>
                              </wps:cNvPr>
                              <wps:cNvSpPr/>
                              <wps:spPr>
                                <a:xfrm>
                                  <a:off x="15218981" y="950041"/>
                                  <a:ext cx="603669" cy="603669"/>
                                </a:xfrm>
                                <a:prstGeom prst="ellipse">
                                  <a:avLst/>
                                </a:prstGeom>
                                <a:solidFill>
                                  <a:srgbClr val="595959"/>
                                </a:solidFill>
                                <a:ln w="12700">
                                  <a:noFill/>
                                  <a:miter lim="400000"/>
                                </a:ln>
                              </wps:spPr>
                              <wps:bodyPr lIns="26882" tIns="26882" rIns="26882" bIns="26882" anchor="ctr"/>
                            </wps:wsp>
                            <wps:wsp>
                              <wps:cNvPr id="34" name="Shape 292">
                                <a:extLst/>
                              </wps:cNvPr>
                              <wps:cNvSpPr/>
                              <wps:spPr>
                                <a:xfrm>
                                  <a:off x="15218981" y="1855732"/>
                                  <a:ext cx="603669" cy="603670"/>
                                </a:xfrm>
                                <a:prstGeom prst="ellipse">
                                  <a:avLst/>
                                </a:prstGeom>
                                <a:solidFill>
                                  <a:srgbClr val="0E80AE"/>
                                </a:solidFill>
                                <a:ln w="12700">
                                  <a:noFill/>
                                  <a:miter lim="400000"/>
                                </a:ln>
                              </wps:spPr>
                              <wps:bodyPr lIns="26882" tIns="26882" rIns="26882" bIns="26882" anchor="ctr"/>
                            </wps:wsp>
                          </wpg:grpSp>
                          <wps:wsp>
                            <wps:cNvPr id="35" name="Shape 139">
                              <a:extLst/>
                            </wps:cNvPr>
                            <wps:cNvCnPr/>
                            <wps:spPr>
                              <a:xfrm flipV="1">
                                <a:off x="1321904" y="874644"/>
                                <a:ext cx="2772410" cy="1449070"/>
                              </a:xfrm>
                              <a:prstGeom prst="line">
                                <a:avLst/>
                              </a:prstGeom>
                              <a:ln w="25400">
                                <a:solidFill>
                                  <a:srgbClr val="000000"/>
                                </a:solidFill>
                                <a:custDash>
                                  <a:ds d="200000" sp="200000"/>
                                </a:custDash>
                                <a:miter lim="400000"/>
                              </a:ln>
                            </wps:spPr>
                            <wps:bodyPr/>
                          </wps:wsp>
                          <wps:wsp>
                            <wps:cNvPr id="36" name="Shape 155">
                              <a:extLst/>
                            </wps:cNvPr>
                            <wps:cNvCnPr/>
                            <wps:spPr>
                              <a:xfrm flipV="1">
                                <a:off x="149087" y="69574"/>
                                <a:ext cx="3281045" cy="1058545"/>
                              </a:xfrm>
                              <a:prstGeom prst="line">
                                <a:avLst/>
                              </a:prstGeom>
                              <a:ln w="25400">
                                <a:solidFill>
                                  <a:srgbClr val="000000"/>
                                </a:solidFill>
                                <a:custDash>
                                  <a:ds d="200000" sp="200000"/>
                                </a:custDash>
                                <a:miter lim="400000"/>
                              </a:ln>
                            </wps:spPr>
                            <wps:bodyPr/>
                          </wps:wsp>
                          <wps:wsp>
                            <wps:cNvPr id="38" name="Shape 162">
                              <a:extLst/>
                            </wps:cNvPr>
                            <wps:cNvSpPr/>
                            <wps:spPr>
                              <a:xfrm rot="16200000">
                                <a:off x="6495222" y="2817744"/>
                                <a:ext cx="191770" cy="2254885"/>
                              </a:xfrm>
                              <a:custGeom>
                                <a:avLst/>
                                <a:gdLst/>
                                <a:ahLst/>
                                <a:cxnLst>
                                  <a:cxn ang="0">
                                    <a:pos x="wd2" y="hd2"/>
                                  </a:cxn>
                                  <a:cxn ang="5400000">
                                    <a:pos x="wd2" y="hd2"/>
                                  </a:cxn>
                                  <a:cxn ang="10800000">
                                    <a:pos x="wd2" y="hd2"/>
                                  </a:cxn>
                                  <a:cxn ang="16200000">
                                    <a:pos x="wd2" y="hd2"/>
                                  </a:cxn>
                                </a:cxnLst>
                                <a:rect l="0" t="0" r="r" b="b"/>
                                <a:pathLst>
                                  <a:path w="21600" h="21600" extrusionOk="0">
                                    <a:moveTo>
                                      <a:pt x="21600" y="21600"/>
                                    </a:moveTo>
                                    <a:cubicBezTo>
                                      <a:pt x="15635" y="21600"/>
                                      <a:pt x="10800" y="21458"/>
                                      <a:pt x="10800" y="21282"/>
                                    </a:cubicBezTo>
                                    <a:lnTo>
                                      <a:pt x="10800" y="11118"/>
                                    </a:lnTo>
                                    <a:cubicBezTo>
                                      <a:pt x="10800" y="10942"/>
                                      <a:pt x="5965" y="10800"/>
                                      <a:pt x="0" y="10800"/>
                                    </a:cubicBezTo>
                                    <a:cubicBezTo>
                                      <a:pt x="5965" y="10800"/>
                                      <a:pt x="10800" y="10658"/>
                                      <a:pt x="10800" y="10482"/>
                                    </a:cubicBezTo>
                                    <a:lnTo>
                                      <a:pt x="10800" y="318"/>
                                    </a:lnTo>
                                    <a:cubicBezTo>
                                      <a:pt x="10800" y="142"/>
                                      <a:pt x="15635" y="0"/>
                                      <a:pt x="21600" y="0"/>
                                    </a:cubicBezTo>
                                  </a:path>
                                </a:pathLst>
                              </a:custGeom>
                              <a:ln w="25400">
                                <a:solidFill>
                                  <a:srgbClr val="000000"/>
                                </a:solidFill>
                                <a:miter lim="400000"/>
                              </a:ln>
                            </wps:spPr>
                            <wps:bodyPr lIns="43405" rIns="43405" anchor="ctr"/>
                          </wps:wsp>
                          <wps:wsp>
                            <wps:cNvPr id="39" name="Shape 163">
                              <a:extLst/>
                            </wps:cNvPr>
                            <wps:cNvSpPr/>
                            <wps:spPr>
                              <a:xfrm>
                                <a:off x="6240092" y="4141814"/>
                                <a:ext cx="1349191" cy="867429"/>
                              </a:xfrm>
                              <a:prstGeom prst="rect">
                                <a:avLst/>
                              </a:prstGeom>
                              <a:solidFill>
                                <a:srgbClr val="FFFFFF"/>
                              </a:solidFill>
                              <a:ln w="12700">
                                <a:miter lim="400000"/>
                              </a:ln>
                              <a:extLst>
                                <a:ext uri="{C572A759-6A51-4108-AA02-DFA0A04FC94B}">
                                  <ma14:wrappingTextBoxFlag xmlns:lc="http://schemas.openxmlformats.org/drawingml/2006/lockedCanvas" xmlns:ma14="http://schemas.microsoft.com/office/mac/drawingml/2011/main" xmlns="" xmlns:p="http://schemas.openxmlformats.org/presentationml/2006/main" xmlns:w="http://schemas.openxmlformats.org/wordprocessingml/2006/main" xmlns:w10="urn:schemas-microsoft-com:office:word" xmlns:v="urn:schemas-microsoft-com:vml" xmlns:o="urn:schemas-microsoft-com:office:office" val="1"/>
                                </a:ext>
                              </a:extLst>
                            </wps:spPr>
                            <wps:txbx>
                              <w:txbxContent>
                                <w:p w14:paraId="21ECA7B1" w14:textId="77777777" w:rsidR="00465717" w:rsidRPr="00E851D3" w:rsidRDefault="00465717" w:rsidP="003D0CE5">
                                  <w:pPr>
                                    <w:pStyle w:val="NormalWeb"/>
                                    <w:overflowPunct w:val="0"/>
                                    <w:spacing w:before="0" w:beforeAutospacing="0" w:after="0" w:afterAutospacing="0"/>
                                    <w:rPr>
                                      <w:b/>
                                    </w:rPr>
                                  </w:pPr>
                                  <w:r w:rsidRPr="00E851D3">
                                    <w:rPr>
                                      <w:b/>
                                      <w:color w:val="000000"/>
                                      <w:position w:val="1"/>
                                    </w:rPr>
                                    <w:t>BX</w:t>
                                  </w:r>
                                </w:p>
                              </w:txbxContent>
                            </wps:txbx>
                            <wps:bodyPr wrap="square" lIns="43405" rIns="43405">
                              <a:noAutofit/>
                            </wps:bodyPr>
                          </wps:wsp>
                          <wps:wsp>
                            <wps:cNvPr id="40" name="Shape 167">
                              <a:extLst/>
                            </wps:cNvPr>
                            <wps:cNvSpPr/>
                            <wps:spPr>
                              <a:xfrm rot="16200000">
                                <a:off x="8880613" y="1714500"/>
                                <a:ext cx="220980" cy="1620520"/>
                              </a:xfrm>
                              <a:custGeom>
                                <a:avLst/>
                                <a:gdLst/>
                                <a:ahLst/>
                                <a:cxnLst>
                                  <a:cxn ang="0">
                                    <a:pos x="wd2" y="hd2"/>
                                  </a:cxn>
                                  <a:cxn ang="5400000">
                                    <a:pos x="wd2" y="hd2"/>
                                  </a:cxn>
                                  <a:cxn ang="10800000">
                                    <a:pos x="wd2" y="hd2"/>
                                  </a:cxn>
                                  <a:cxn ang="16200000">
                                    <a:pos x="wd2" y="hd2"/>
                                  </a:cxn>
                                </a:cxnLst>
                                <a:rect l="0" t="0" r="r" b="b"/>
                                <a:pathLst>
                                  <a:path w="21600" h="21600" extrusionOk="0">
                                    <a:moveTo>
                                      <a:pt x="21600" y="21600"/>
                                    </a:moveTo>
                                    <a:cubicBezTo>
                                      <a:pt x="15635" y="21600"/>
                                      <a:pt x="10800" y="21458"/>
                                      <a:pt x="10800" y="21282"/>
                                    </a:cubicBezTo>
                                    <a:lnTo>
                                      <a:pt x="10800" y="11118"/>
                                    </a:lnTo>
                                    <a:cubicBezTo>
                                      <a:pt x="10800" y="10942"/>
                                      <a:pt x="5965" y="10800"/>
                                      <a:pt x="0" y="10800"/>
                                    </a:cubicBezTo>
                                    <a:cubicBezTo>
                                      <a:pt x="5965" y="10800"/>
                                      <a:pt x="10800" y="10658"/>
                                      <a:pt x="10800" y="10482"/>
                                    </a:cubicBezTo>
                                    <a:lnTo>
                                      <a:pt x="10800" y="318"/>
                                    </a:lnTo>
                                    <a:cubicBezTo>
                                      <a:pt x="10800" y="142"/>
                                      <a:pt x="15635" y="0"/>
                                      <a:pt x="21600" y="0"/>
                                    </a:cubicBezTo>
                                  </a:path>
                                </a:pathLst>
                              </a:custGeom>
                              <a:ln w="25400">
                                <a:solidFill>
                                  <a:srgbClr val="000000"/>
                                </a:solidFill>
                                <a:miter lim="400000"/>
                              </a:ln>
                            </wps:spPr>
                            <wps:bodyPr lIns="43405" rIns="43405" anchor="ctr"/>
                          </wps:wsp>
                          <wps:wsp>
                            <wps:cNvPr id="41" name="Shape 168">
                              <a:extLst/>
                            </wps:cNvPr>
                            <wps:cNvSpPr/>
                            <wps:spPr>
                              <a:xfrm>
                                <a:off x="8625372" y="2701118"/>
                                <a:ext cx="1349191" cy="914367"/>
                              </a:xfrm>
                              <a:prstGeom prst="rect">
                                <a:avLst/>
                              </a:prstGeom>
                              <a:solidFill>
                                <a:srgbClr val="FFFFFF"/>
                              </a:solidFill>
                              <a:ln w="12700">
                                <a:miter lim="400000"/>
                              </a:ln>
                              <a:extLst>
                                <a:ext uri="{C572A759-6A51-4108-AA02-DFA0A04FC94B}">
                                  <ma14:wrappingTextBoxFlag xmlns:lc="http://schemas.openxmlformats.org/drawingml/2006/lockedCanvas" xmlns:ma14="http://schemas.microsoft.com/office/mac/drawingml/2011/main" xmlns="" xmlns:p="http://schemas.openxmlformats.org/presentationml/2006/main" xmlns:w="http://schemas.openxmlformats.org/wordprocessingml/2006/main" xmlns:w10="urn:schemas-microsoft-com:office:word" xmlns:v="urn:schemas-microsoft-com:vml" xmlns:o="urn:schemas-microsoft-com:office:office" val="1"/>
                                </a:ext>
                              </a:extLst>
                            </wps:spPr>
                            <wps:txbx>
                              <w:txbxContent>
                                <w:p w14:paraId="0EE9E8FA" w14:textId="77777777" w:rsidR="00465717" w:rsidRPr="00E851D3" w:rsidRDefault="00465717" w:rsidP="003D0CE5">
                                  <w:pPr>
                                    <w:pStyle w:val="NormalWeb"/>
                                    <w:overflowPunct w:val="0"/>
                                    <w:spacing w:before="0" w:beforeAutospacing="0" w:after="0" w:afterAutospacing="0"/>
                                    <w:rPr>
                                      <w:b/>
                                    </w:rPr>
                                  </w:pPr>
                                  <w:r w:rsidRPr="00E851D3">
                                    <w:rPr>
                                      <w:b/>
                                      <w:color w:val="000000"/>
                                      <w:position w:val="1"/>
                                    </w:rPr>
                                    <w:t>AY</w:t>
                                  </w:r>
                                </w:p>
                              </w:txbxContent>
                            </wps:txbx>
                            <wps:bodyPr wrap="square" lIns="43405" rIns="43405">
                              <a:noAutofit/>
                            </wps:bodyPr>
                          </wps:wsp>
                          <wps:wsp>
                            <wps:cNvPr id="42" name="Shape 169">
                              <a:extLst/>
                            </wps:cNvPr>
                            <wps:cNvSpPr/>
                            <wps:spPr>
                              <a:xfrm rot="16200000">
                                <a:off x="10585173" y="844827"/>
                                <a:ext cx="178435" cy="1045845"/>
                              </a:xfrm>
                              <a:custGeom>
                                <a:avLst/>
                                <a:gdLst/>
                                <a:ahLst/>
                                <a:cxnLst>
                                  <a:cxn ang="0">
                                    <a:pos x="wd2" y="hd2"/>
                                  </a:cxn>
                                  <a:cxn ang="5400000">
                                    <a:pos x="wd2" y="hd2"/>
                                  </a:cxn>
                                  <a:cxn ang="10800000">
                                    <a:pos x="wd2" y="hd2"/>
                                  </a:cxn>
                                  <a:cxn ang="16200000">
                                    <a:pos x="wd2" y="hd2"/>
                                  </a:cxn>
                                </a:cxnLst>
                                <a:rect l="0" t="0" r="r" b="b"/>
                                <a:pathLst>
                                  <a:path w="21600" h="21600" extrusionOk="0">
                                    <a:moveTo>
                                      <a:pt x="21600" y="21600"/>
                                    </a:moveTo>
                                    <a:cubicBezTo>
                                      <a:pt x="15635" y="21600"/>
                                      <a:pt x="10800" y="21458"/>
                                      <a:pt x="10800" y="21282"/>
                                    </a:cubicBezTo>
                                    <a:lnTo>
                                      <a:pt x="10800" y="11118"/>
                                    </a:lnTo>
                                    <a:cubicBezTo>
                                      <a:pt x="10800" y="10942"/>
                                      <a:pt x="5965" y="10800"/>
                                      <a:pt x="0" y="10800"/>
                                    </a:cubicBezTo>
                                    <a:cubicBezTo>
                                      <a:pt x="5965" y="10800"/>
                                      <a:pt x="10800" y="10658"/>
                                      <a:pt x="10800" y="10482"/>
                                    </a:cubicBezTo>
                                    <a:lnTo>
                                      <a:pt x="10800" y="318"/>
                                    </a:lnTo>
                                    <a:cubicBezTo>
                                      <a:pt x="10800" y="142"/>
                                      <a:pt x="15635" y="0"/>
                                      <a:pt x="21600" y="0"/>
                                    </a:cubicBezTo>
                                  </a:path>
                                </a:pathLst>
                              </a:custGeom>
                              <a:ln w="25400">
                                <a:solidFill>
                                  <a:srgbClr val="000000"/>
                                </a:solidFill>
                                <a:miter lim="400000"/>
                              </a:ln>
                            </wps:spPr>
                            <wps:bodyPr lIns="43405" rIns="43405" anchor="ctr"/>
                          </wps:wsp>
                          <wps:wsp>
                            <wps:cNvPr id="43" name="Shape 170">
                              <a:extLst/>
                            </wps:cNvPr>
                            <wps:cNvSpPr/>
                            <wps:spPr>
                              <a:xfrm>
                                <a:off x="10341907" y="1481575"/>
                                <a:ext cx="1349826" cy="1068796"/>
                              </a:xfrm>
                              <a:prstGeom prst="rect">
                                <a:avLst/>
                              </a:prstGeom>
                              <a:solidFill>
                                <a:srgbClr val="FFFFFF"/>
                              </a:solidFill>
                              <a:ln w="12700">
                                <a:miter lim="400000"/>
                              </a:ln>
                              <a:extLst>
                                <a:ext uri="{C572A759-6A51-4108-AA02-DFA0A04FC94B}">
                                  <ma14:wrappingTextBoxFlag xmlns:lc="http://schemas.openxmlformats.org/drawingml/2006/lockedCanvas" xmlns:ma14="http://schemas.microsoft.com/office/mac/drawingml/2011/main" xmlns="" xmlns:p="http://schemas.openxmlformats.org/presentationml/2006/main" xmlns:w="http://schemas.openxmlformats.org/wordprocessingml/2006/main" xmlns:w10="urn:schemas-microsoft-com:office:word" xmlns:v="urn:schemas-microsoft-com:vml" xmlns:o="urn:schemas-microsoft-com:office:office" val="1"/>
                                </a:ext>
                              </a:extLst>
                            </wps:spPr>
                            <wps:txbx>
                              <w:txbxContent>
                                <w:p w14:paraId="3E9B70B9" w14:textId="77777777" w:rsidR="00465717" w:rsidRPr="00E851D3" w:rsidRDefault="00465717" w:rsidP="003D0CE5">
                                  <w:pPr>
                                    <w:pStyle w:val="NormalWeb"/>
                                    <w:overflowPunct w:val="0"/>
                                    <w:spacing w:before="0" w:beforeAutospacing="0" w:after="0" w:afterAutospacing="0"/>
                                    <w:rPr>
                                      <w:b/>
                                    </w:rPr>
                                  </w:pPr>
                                  <w:r w:rsidRPr="00E851D3">
                                    <w:rPr>
                                      <w:b/>
                                      <w:color w:val="000000"/>
                                      <w:position w:val="1"/>
                                    </w:rPr>
                                    <w:t>BY</w:t>
                                  </w:r>
                                </w:p>
                              </w:txbxContent>
                            </wps:txbx>
                            <wps:bodyPr wrap="square" lIns="43405" rIns="43405">
                              <a:noAutofit/>
                            </wps:bodyPr>
                          </wps:wsp>
                          <wpg:grpSp>
                            <wpg:cNvPr id="44" name="Gruppieren 178">
                              <a:extLst/>
                            </wpg:cNvPr>
                            <wpg:cNvGrpSpPr/>
                            <wpg:grpSpPr>
                              <a:xfrm>
                                <a:off x="1878496" y="626166"/>
                                <a:ext cx="932815" cy="875665"/>
                                <a:chOff x="5412290" y="667664"/>
                                <a:chExt cx="2414450" cy="2416503"/>
                              </a:xfrm>
                            </wpg:grpSpPr>
                            <wps:wsp>
                              <wps:cNvPr id="45" name="Shape 283">
                                <a:extLst/>
                              </wps:cNvPr>
                              <wps:cNvSpPr/>
                              <wps:spPr>
                                <a:xfrm>
                                  <a:off x="6317671" y="667665"/>
                                  <a:ext cx="603669" cy="603669"/>
                                </a:xfrm>
                                <a:prstGeom prst="ellipse">
                                  <a:avLst/>
                                </a:prstGeom>
                                <a:solidFill>
                                  <a:srgbClr val="0E80AE"/>
                                </a:solidFill>
                                <a:ln w="12700">
                                  <a:miter lim="400000"/>
                                </a:ln>
                              </wps:spPr>
                              <wps:bodyPr lIns="26882" tIns="26882" rIns="26882" bIns="26882" anchor="ctr"/>
                            </wps:wsp>
                            <wpg:grpSp>
                              <wpg:cNvPr id="46" name="Group 46">
                                <a:extLst/>
                              </wpg:cNvPr>
                              <wpg:cNvGrpSpPr/>
                              <wpg:grpSpPr>
                                <a:xfrm>
                                  <a:off x="5412290" y="667664"/>
                                  <a:ext cx="2414450" cy="2416503"/>
                                  <a:chOff x="5412286" y="667663"/>
                                  <a:chExt cx="2414446" cy="2416500"/>
                                </a:xfrm>
                              </wpg:grpSpPr>
                              <wps:wsp>
                                <wps:cNvPr id="47" name="Shape 284">
                                  <a:extLst/>
                                </wps:cNvPr>
                                <wps:cNvSpPr/>
                                <wps:spPr>
                                  <a:xfrm>
                                    <a:off x="7222452" y="667663"/>
                                    <a:ext cx="604280" cy="604277"/>
                                  </a:xfrm>
                                  <a:prstGeom prst="ellipse">
                                    <a:avLst/>
                                  </a:prstGeom>
                                  <a:solidFill>
                                    <a:srgbClr val="0E80AE"/>
                                  </a:solidFill>
                                  <a:ln w="12700" cap="flat">
                                    <a:noFill/>
                                    <a:miter lim="400000"/>
                                  </a:ln>
                                  <a:effectLst/>
                                </wps:spPr>
                                <wps:bodyPr wrap="square" lIns="26882" tIns="26882" rIns="26882" bIns="26882" numCol="1" anchor="ctr">
                                  <a:noAutofit/>
                                </wps:bodyPr>
                              </wps:wsp>
                              <wps:wsp>
                                <wps:cNvPr id="48" name="Shape 285">
                                  <a:extLst/>
                                </wps:cNvPr>
                                <wps:cNvSpPr/>
                                <wps:spPr>
                                  <a:xfrm>
                                    <a:off x="7222452" y="1574801"/>
                                    <a:ext cx="604280" cy="601616"/>
                                  </a:xfrm>
                                  <a:prstGeom prst="ellipse">
                                    <a:avLst/>
                                  </a:prstGeom>
                                  <a:solidFill>
                                    <a:srgbClr val="0E80AE"/>
                                  </a:solidFill>
                                  <a:ln w="12700" cap="flat">
                                    <a:noFill/>
                                    <a:miter lim="400000"/>
                                  </a:ln>
                                  <a:effectLst/>
                                </wps:spPr>
                                <wps:bodyPr wrap="square" lIns="26882" tIns="26882" rIns="26882" bIns="26882" numCol="1" anchor="ctr">
                                  <a:noAutofit/>
                                </wps:bodyPr>
                              </wps:wsp>
                              <wps:wsp>
                                <wps:cNvPr id="49" name="Shape 286">
                                  <a:extLst/>
                                </wps:cNvPr>
                                <wps:cNvSpPr/>
                                <wps:spPr>
                                  <a:xfrm>
                                    <a:off x="7222452" y="2479884"/>
                                    <a:ext cx="604280" cy="604279"/>
                                  </a:xfrm>
                                  <a:prstGeom prst="ellipse">
                                    <a:avLst/>
                                  </a:prstGeom>
                                  <a:solidFill>
                                    <a:srgbClr val="0E80AE"/>
                                  </a:solidFill>
                                  <a:ln w="12700" cap="flat">
                                    <a:noFill/>
                                    <a:miter lim="400000"/>
                                  </a:ln>
                                  <a:effectLst/>
                                </wps:spPr>
                                <wps:bodyPr wrap="square" lIns="26882" tIns="26882" rIns="26882" bIns="26882" numCol="1" anchor="ctr">
                                  <a:noAutofit/>
                                </wps:bodyPr>
                              </wps:wsp>
                              <wps:wsp>
                                <wps:cNvPr id="50" name="Shape 287">
                                  <a:extLst/>
                                </wps:cNvPr>
                                <wps:cNvSpPr/>
                                <wps:spPr>
                                  <a:xfrm>
                                    <a:off x="5412286" y="2479884"/>
                                    <a:ext cx="604280" cy="604279"/>
                                  </a:xfrm>
                                  <a:prstGeom prst="ellipse">
                                    <a:avLst/>
                                  </a:prstGeom>
                                  <a:solidFill>
                                    <a:srgbClr val="0E80AE"/>
                                  </a:solidFill>
                                  <a:ln w="12700" cap="flat">
                                    <a:noFill/>
                                    <a:miter lim="400000"/>
                                  </a:ln>
                                  <a:effectLst/>
                                </wps:spPr>
                                <wps:bodyPr wrap="square" lIns="26882" tIns="26882" rIns="26882" bIns="26882" numCol="1" anchor="ctr">
                                  <a:noAutofit/>
                                </wps:bodyPr>
                              </wps:wsp>
                              <wps:wsp>
                                <wps:cNvPr id="51" name="Shape 288">
                                  <a:extLst/>
                                </wps:cNvPr>
                                <wps:cNvSpPr/>
                                <wps:spPr>
                                  <a:xfrm>
                                    <a:off x="5412286" y="1574801"/>
                                    <a:ext cx="604280" cy="601616"/>
                                  </a:xfrm>
                                  <a:prstGeom prst="ellipse">
                                    <a:avLst/>
                                  </a:prstGeom>
                                  <a:solidFill>
                                    <a:srgbClr val="0E80AE"/>
                                  </a:solidFill>
                                  <a:ln w="12700" cap="flat">
                                    <a:noFill/>
                                    <a:miter lim="400000"/>
                                  </a:ln>
                                  <a:effectLst/>
                                </wps:spPr>
                                <wps:bodyPr wrap="square" lIns="26882" tIns="26882" rIns="26882" bIns="26882" numCol="1" anchor="ctr">
                                  <a:noAutofit/>
                                </wps:bodyPr>
                              </wps:wsp>
                              <wps:wsp>
                                <wps:cNvPr id="52" name="Shape 289">
                                  <a:extLst/>
                                </wps:cNvPr>
                                <wps:cNvSpPr/>
                                <wps:spPr>
                                  <a:xfrm>
                                    <a:off x="5412286" y="669718"/>
                                    <a:ext cx="604280" cy="601616"/>
                                  </a:xfrm>
                                  <a:prstGeom prst="ellipse">
                                    <a:avLst/>
                                  </a:prstGeom>
                                  <a:solidFill>
                                    <a:srgbClr val="0E80AE"/>
                                  </a:solidFill>
                                  <a:ln w="12700" cap="flat">
                                    <a:noFill/>
                                    <a:miter lim="400000"/>
                                  </a:ln>
                                  <a:effectLst/>
                                </wps:spPr>
                                <wps:bodyPr wrap="square" lIns="26882" tIns="26882" rIns="26882" bIns="26882" numCol="1" anchor="ctr">
                                  <a:noAutofit/>
                                </wps:bodyPr>
                              </wps:wsp>
                            </wpg:grpSp>
                            <wps:wsp>
                              <wps:cNvPr id="53" name="Shape 291">
                                <a:extLst/>
                              </wps:cNvPr>
                              <wps:cNvSpPr/>
                              <wps:spPr>
                                <a:xfrm>
                                  <a:off x="6317676" y="1574804"/>
                                  <a:ext cx="603669" cy="603669"/>
                                </a:xfrm>
                                <a:prstGeom prst="ellipse">
                                  <a:avLst/>
                                </a:prstGeom>
                                <a:solidFill>
                                  <a:srgbClr val="0E80AE"/>
                                </a:solidFill>
                                <a:ln w="12700">
                                  <a:miter lim="400000"/>
                                </a:ln>
                              </wps:spPr>
                              <wps:bodyPr lIns="26882" tIns="26882" rIns="26882" bIns="26882" anchor="ctr"/>
                            </wps:wsp>
                            <wps:wsp>
                              <wps:cNvPr id="54" name="Shape 292">
                                <a:extLst/>
                              </wps:cNvPr>
                              <wps:cNvSpPr/>
                              <wps:spPr>
                                <a:xfrm>
                                  <a:off x="6317672" y="2480493"/>
                                  <a:ext cx="603669" cy="603670"/>
                                </a:xfrm>
                                <a:prstGeom prst="ellipse">
                                  <a:avLst/>
                                </a:prstGeom>
                                <a:solidFill>
                                  <a:srgbClr val="0E80AE"/>
                                </a:solidFill>
                                <a:ln w="12700">
                                  <a:miter lim="400000"/>
                                </a:ln>
                              </wps:spPr>
                              <wps:bodyPr lIns="26882" tIns="26882" rIns="26882" bIns="26882" anchor="ctr"/>
                            </wps:wsp>
                          </wpg:grpSp>
                          <wpg:grpSp>
                            <wpg:cNvPr id="55" name="Gruppieren 197">
                              <a:extLst/>
                            </wpg:cNvPr>
                            <wpg:cNvGrpSpPr/>
                            <wpg:grpSpPr>
                              <a:xfrm>
                                <a:off x="3458817" y="89453"/>
                                <a:ext cx="717550" cy="699135"/>
                                <a:chOff x="6996192" y="130531"/>
                                <a:chExt cx="2414450" cy="2416503"/>
                              </a:xfrm>
                            </wpg:grpSpPr>
                            <wps:wsp>
                              <wps:cNvPr id="56" name="Shape 283">
                                <a:extLst/>
                              </wps:cNvPr>
                              <wps:cNvSpPr/>
                              <wps:spPr>
                                <a:xfrm>
                                  <a:off x="7901573" y="130533"/>
                                  <a:ext cx="603669" cy="603669"/>
                                </a:xfrm>
                                <a:prstGeom prst="ellipse">
                                  <a:avLst/>
                                </a:prstGeom>
                                <a:solidFill>
                                  <a:srgbClr val="595959"/>
                                </a:solidFill>
                                <a:ln w="12700">
                                  <a:noFill/>
                                  <a:miter lim="400000"/>
                                </a:ln>
                              </wps:spPr>
                              <wps:bodyPr lIns="26882" tIns="26882" rIns="26882" bIns="26882" anchor="ctr"/>
                            </wps:wsp>
                            <wpg:grpSp>
                              <wpg:cNvPr id="57" name="Group 57">
                                <a:extLst/>
                              </wpg:cNvPr>
                              <wpg:cNvGrpSpPr/>
                              <wpg:grpSpPr>
                                <a:xfrm>
                                  <a:off x="6996192" y="130531"/>
                                  <a:ext cx="2414450" cy="2416503"/>
                                  <a:chOff x="6996186" y="130531"/>
                                  <a:chExt cx="2414446" cy="2416500"/>
                                </a:xfrm>
                              </wpg:grpSpPr>
                              <wps:wsp>
                                <wps:cNvPr id="58" name="Shape 284">
                                  <a:extLst/>
                                </wps:cNvPr>
                                <wps:cNvSpPr/>
                                <wps:spPr>
                                  <a:xfrm>
                                    <a:off x="8806352" y="130531"/>
                                    <a:ext cx="604280" cy="604277"/>
                                  </a:xfrm>
                                  <a:prstGeom prst="ellipse">
                                    <a:avLst/>
                                  </a:prstGeom>
                                  <a:solidFill>
                                    <a:srgbClr val="0E80AE"/>
                                  </a:solidFill>
                                  <a:ln w="12700" cap="flat">
                                    <a:noFill/>
                                    <a:miter lim="400000"/>
                                  </a:ln>
                                  <a:effectLst/>
                                </wps:spPr>
                                <wps:bodyPr wrap="square" lIns="26882" tIns="26882" rIns="26882" bIns="26882" numCol="1" anchor="ctr">
                                  <a:noAutofit/>
                                </wps:bodyPr>
                              </wps:wsp>
                              <wps:wsp>
                                <wps:cNvPr id="59" name="Shape 285">
                                  <a:extLst/>
                                </wps:cNvPr>
                                <wps:cNvSpPr/>
                                <wps:spPr>
                                  <a:xfrm>
                                    <a:off x="8806352" y="1037669"/>
                                    <a:ext cx="604280" cy="601616"/>
                                  </a:xfrm>
                                  <a:prstGeom prst="ellipse">
                                    <a:avLst/>
                                  </a:prstGeom>
                                  <a:solidFill>
                                    <a:srgbClr val="595959"/>
                                  </a:solidFill>
                                  <a:ln w="12700" cap="flat">
                                    <a:noFill/>
                                    <a:miter lim="400000"/>
                                  </a:ln>
                                  <a:effectLst/>
                                </wps:spPr>
                                <wps:bodyPr wrap="square" lIns="26882" tIns="26882" rIns="26882" bIns="26882" numCol="1" anchor="ctr">
                                  <a:noAutofit/>
                                </wps:bodyPr>
                              </wps:wsp>
                              <wps:wsp>
                                <wps:cNvPr id="60" name="Shape 286">
                                  <a:extLst/>
                                </wps:cNvPr>
                                <wps:cNvSpPr/>
                                <wps:spPr>
                                  <a:xfrm>
                                    <a:off x="8806352" y="1942752"/>
                                    <a:ext cx="604280" cy="604279"/>
                                  </a:xfrm>
                                  <a:prstGeom prst="ellipse">
                                    <a:avLst/>
                                  </a:prstGeom>
                                  <a:solidFill>
                                    <a:srgbClr val="0E80AE"/>
                                  </a:solidFill>
                                  <a:ln w="12700" cap="flat">
                                    <a:noFill/>
                                    <a:miter lim="400000"/>
                                  </a:ln>
                                  <a:effectLst/>
                                </wps:spPr>
                                <wps:bodyPr wrap="square" lIns="26882" tIns="26882" rIns="26882" bIns="26882" numCol="1" anchor="ctr">
                                  <a:noAutofit/>
                                </wps:bodyPr>
                              </wps:wsp>
                              <wps:wsp>
                                <wps:cNvPr id="61" name="Shape 287">
                                  <a:extLst/>
                                </wps:cNvPr>
                                <wps:cNvSpPr/>
                                <wps:spPr>
                                  <a:xfrm>
                                    <a:off x="6996186" y="1942752"/>
                                    <a:ext cx="604280" cy="604279"/>
                                  </a:xfrm>
                                  <a:prstGeom prst="ellipse">
                                    <a:avLst/>
                                  </a:prstGeom>
                                  <a:solidFill>
                                    <a:srgbClr val="0E80AE"/>
                                  </a:solidFill>
                                  <a:ln w="12700" cap="flat">
                                    <a:noFill/>
                                    <a:miter lim="400000"/>
                                  </a:ln>
                                  <a:effectLst/>
                                </wps:spPr>
                                <wps:bodyPr wrap="square" lIns="26882" tIns="26882" rIns="26882" bIns="26882" numCol="1" anchor="ctr">
                                  <a:noAutofit/>
                                </wps:bodyPr>
                              </wps:wsp>
                              <wps:wsp>
                                <wps:cNvPr id="62" name="Shape 288">
                                  <a:extLst/>
                                </wps:cNvPr>
                                <wps:cNvSpPr/>
                                <wps:spPr>
                                  <a:xfrm>
                                    <a:off x="6996186" y="1037669"/>
                                    <a:ext cx="604280" cy="601616"/>
                                  </a:xfrm>
                                  <a:prstGeom prst="ellipse">
                                    <a:avLst/>
                                  </a:prstGeom>
                                  <a:solidFill>
                                    <a:srgbClr val="0E80AE"/>
                                  </a:solidFill>
                                  <a:ln w="12700" cap="flat">
                                    <a:noFill/>
                                    <a:miter lim="400000"/>
                                  </a:ln>
                                  <a:effectLst/>
                                </wps:spPr>
                                <wps:bodyPr wrap="square" lIns="26882" tIns="26882" rIns="26882" bIns="26882" numCol="1" anchor="ctr">
                                  <a:noAutofit/>
                                </wps:bodyPr>
                              </wps:wsp>
                              <wps:wsp>
                                <wps:cNvPr id="63" name="Shape 289">
                                  <a:extLst/>
                                </wps:cNvPr>
                                <wps:cNvSpPr/>
                                <wps:spPr>
                                  <a:xfrm>
                                    <a:off x="6996186" y="132586"/>
                                    <a:ext cx="604280" cy="601616"/>
                                  </a:xfrm>
                                  <a:prstGeom prst="ellipse">
                                    <a:avLst/>
                                  </a:prstGeom>
                                  <a:solidFill>
                                    <a:srgbClr val="0E80AE"/>
                                  </a:solidFill>
                                  <a:ln w="12700" cap="flat">
                                    <a:noFill/>
                                    <a:miter lim="400000"/>
                                  </a:ln>
                                  <a:effectLst/>
                                </wps:spPr>
                                <wps:bodyPr wrap="square" lIns="26882" tIns="26882" rIns="26882" bIns="26882" numCol="1" anchor="ctr">
                                  <a:noAutofit/>
                                </wps:bodyPr>
                              </wps:wsp>
                            </wpg:grpSp>
                            <wps:wsp>
                              <wps:cNvPr id="15360" name="Shape 291">
                                <a:extLst/>
                              </wps:cNvPr>
                              <wps:cNvSpPr/>
                              <wps:spPr>
                                <a:xfrm>
                                  <a:off x="7901573" y="1037670"/>
                                  <a:ext cx="603669" cy="603669"/>
                                </a:xfrm>
                                <a:prstGeom prst="ellipse">
                                  <a:avLst/>
                                </a:prstGeom>
                                <a:solidFill>
                                  <a:srgbClr val="595959"/>
                                </a:solidFill>
                                <a:ln w="12700">
                                  <a:noFill/>
                                  <a:miter lim="400000"/>
                                </a:ln>
                              </wps:spPr>
                              <wps:bodyPr lIns="26882" tIns="26882" rIns="26882" bIns="26882" anchor="ctr"/>
                            </wps:wsp>
                            <wps:wsp>
                              <wps:cNvPr id="15361" name="Shape 292">
                                <a:extLst/>
                              </wps:cNvPr>
                              <wps:cNvSpPr/>
                              <wps:spPr>
                                <a:xfrm>
                                  <a:off x="7901573" y="1943361"/>
                                  <a:ext cx="603669" cy="603670"/>
                                </a:xfrm>
                                <a:prstGeom prst="ellipse">
                                  <a:avLst/>
                                </a:prstGeom>
                                <a:solidFill>
                                  <a:srgbClr val="0E80AE"/>
                                </a:solidFill>
                                <a:ln w="12700">
                                  <a:noFill/>
                                  <a:miter lim="400000"/>
                                </a:ln>
                              </wps:spPr>
                              <wps:bodyPr lIns="26882" tIns="26882" rIns="26882" bIns="26882" anchor="ctr"/>
                            </wps:wsp>
                          </wpg:grpSp>
                          <wpg:grpSp>
                            <wpg:cNvPr id="15362" name="Gruppieren 230">
                              <a:extLst/>
                            </wpg:cNvPr>
                            <wpg:cNvGrpSpPr/>
                            <wpg:grpSpPr>
                              <a:xfrm>
                                <a:off x="39757" y="1222513"/>
                                <a:ext cx="1252855" cy="1092835"/>
                                <a:chOff x="3572359" y="1270548"/>
                                <a:chExt cx="2414450" cy="2416503"/>
                              </a:xfrm>
                            </wpg:grpSpPr>
                            <wps:wsp>
                              <wps:cNvPr id="15363" name="Shape 283">
                                <a:extLst/>
                              </wps:cNvPr>
                              <wps:cNvSpPr/>
                              <wps:spPr>
                                <a:xfrm>
                                  <a:off x="4477741" y="1270549"/>
                                  <a:ext cx="603669" cy="603669"/>
                                </a:xfrm>
                                <a:prstGeom prst="ellipse">
                                  <a:avLst/>
                                </a:prstGeom>
                                <a:solidFill>
                                  <a:srgbClr val="98DBF6"/>
                                </a:solidFill>
                                <a:ln w="12700">
                                  <a:miter lim="400000"/>
                                </a:ln>
                              </wps:spPr>
                              <wps:bodyPr lIns="26882" tIns="26882" rIns="26882" bIns="26882" anchor="ctr"/>
                            </wps:wsp>
                            <wpg:grpSp>
                              <wpg:cNvPr id="15364" name="Group 15364">
                                <a:extLst/>
                              </wpg:cNvPr>
                              <wpg:cNvGrpSpPr/>
                              <wpg:grpSpPr>
                                <a:xfrm>
                                  <a:off x="3572359" y="1270548"/>
                                  <a:ext cx="2414450" cy="2416503"/>
                                  <a:chOff x="3572356" y="1270547"/>
                                  <a:chExt cx="2414446" cy="2416500"/>
                                </a:xfrm>
                              </wpg:grpSpPr>
                              <wps:wsp>
                                <wps:cNvPr id="15365" name="Shape 284">
                                  <a:extLst/>
                                </wps:cNvPr>
                                <wps:cNvSpPr/>
                                <wps:spPr>
                                  <a:xfrm>
                                    <a:off x="5382522" y="1270547"/>
                                    <a:ext cx="604280" cy="604277"/>
                                  </a:xfrm>
                                  <a:prstGeom prst="ellipse">
                                    <a:avLst/>
                                  </a:prstGeom>
                                  <a:solidFill>
                                    <a:srgbClr val="0E80AE"/>
                                  </a:solidFill>
                                  <a:ln w="12700" cap="flat">
                                    <a:noFill/>
                                    <a:miter lim="400000"/>
                                  </a:ln>
                                  <a:effectLst/>
                                </wps:spPr>
                                <wps:bodyPr wrap="square" lIns="26882" tIns="26882" rIns="26882" bIns="26882" numCol="1" anchor="ctr">
                                  <a:noAutofit/>
                                </wps:bodyPr>
                              </wps:wsp>
                              <wps:wsp>
                                <wps:cNvPr id="15366" name="Shape 285">
                                  <a:extLst/>
                                </wps:cNvPr>
                                <wps:cNvSpPr/>
                                <wps:spPr>
                                  <a:xfrm>
                                    <a:off x="5382522" y="2177685"/>
                                    <a:ext cx="604280" cy="601616"/>
                                  </a:xfrm>
                                  <a:prstGeom prst="ellipse">
                                    <a:avLst/>
                                  </a:prstGeom>
                                  <a:solidFill>
                                    <a:srgbClr val="0E80AE"/>
                                  </a:solidFill>
                                  <a:ln w="12700" cap="flat">
                                    <a:noFill/>
                                    <a:miter lim="400000"/>
                                  </a:ln>
                                  <a:effectLst/>
                                </wps:spPr>
                                <wps:bodyPr wrap="square" lIns="26882" tIns="26882" rIns="26882" bIns="26882" numCol="1" anchor="ctr">
                                  <a:noAutofit/>
                                </wps:bodyPr>
                              </wps:wsp>
                              <wps:wsp>
                                <wps:cNvPr id="15367" name="Shape 286">
                                  <a:extLst/>
                                </wps:cNvPr>
                                <wps:cNvSpPr/>
                                <wps:spPr>
                                  <a:xfrm>
                                    <a:off x="5382522" y="3082768"/>
                                    <a:ext cx="604280" cy="604279"/>
                                  </a:xfrm>
                                  <a:prstGeom prst="ellipse">
                                    <a:avLst/>
                                  </a:prstGeom>
                                  <a:solidFill>
                                    <a:srgbClr val="0E80AE"/>
                                  </a:solidFill>
                                  <a:ln w="12700" cap="flat">
                                    <a:noFill/>
                                    <a:miter lim="400000"/>
                                  </a:ln>
                                  <a:effectLst/>
                                </wps:spPr>
                                <wps:bodyPr wrap="square" lIns="26882" tIns="26882" rIns="26882" bIns="26882" numCol="1" anchor="ctr">
                                  <a:noAutofit/>
                                </wps:bodyPr>
                              </wps:wsp>
                              <wps:wsp>
                                <wps:cNvPr id="15368" name="Shape 287">
                                  <a:extLst/>
                                </wps:cNvPr>
                                <wps:cNvSpPr/>
                                <wps:spPr>
                                  <a:xfrm>
                                    <a:off x="3572356" y="3082768"/>
                                    <a:ext cx="604280" cy="604279"/>
                                  </a:xfrm>
                                  <a:prstGeom prst="ellipse">
                                    <a:avLst/>
                                  </a:prstGeom>
                                  <a:solidFill>
                                    <a:srgbClr val="0E80AE"/>
                                  </a:solidFill>
                                  <a:ln w="12700" cap="flat">
                                    <a:noFill/>
                                    <a:miter lim="400000"/>
                                  </a:ln>
                                  <a:effectLst/>
                                </wps:spPr>
                                <wps:bodyPr wrap="square" lIns="26882" tIns="26882" rIns="26882" bIns="26882" numCol="1" anchor="ctr">
                                  <a:noAutofit/>
                                </wps:bodyPr>
                              </wps:wsp>
                              <wps:wsp>
                                <wps:cNvPr id="15369" name="Shape 288">
                                  <a:extLst/>
                                </wps:cNvPr>
                                <wps:cNvSpPr/>
                                <wps:spPr>
                                  <a:xfrm>
                                    <a:off x="3572356" y="2177685"/>
                                    <a:ext cx="604280" cy="601616"/>
                                  </a:xfrm>
                                  <a:prstGeom prst="ellipse">
                                    <a:avLst/>
                                  </a:prstGeom>
                                  <a:solidFill>
                                    <a:srgbClr val="0E80AE"/>
                                  </a:solidFill>
                                  <a:ln w="12700" cap="flat">
                                    <a:noFill/>
                                    <a:miter lim="400000"/>
                                  </a:ln>
                                  <a:effectLst/>
                                </wps:spPr>
                                <wps:bodyPr wrap="square" lIns="26882" tIns="26882" rIns="26882" bIns="26882" numCol="1" anchor="ctr">
                                  <a:noAutofit/>
                                </wps:bodyPr>
                              </wps:wsp>
                              <wps:wsp>
                                <wps:cNvPr id="15370" name="Shape 289">
                                  <a:extLst/>
                                </wps:cNvPr>
                                <wps:cNvSpPr/>
                                <wps:spPr>
                                  <a:xfrm>
                                    <a:off x="3572356" y="1272602"/>
                                    <a:ext cx="604280" cy="601616"/>
                                  </a:xfrm>
                                  <a:prstGeom prst="ellipse">
                                    <a:avLst/>
                                  </a:prstGeom>
                                  <a:solidFill>
                                    <a:srgbClr val="0E80AE"/>
                                  </a:solidFill>
                                  <a:ln w="12700" cap="flat">
                                    <a:noFill/>
                                    <a:miter lim="400000"/>
                                  </a:ln>
                                  <a:effectLst/>
                                </wps:spPr>
                                <wps:bodyPr wrap="square" lIns="26882" tIns="26882" rIns="26882" bIns="26882" numCol="1" anchor="ctr">
                                  <a:noAutofit/>
                                </wps:bodyPr>
                              </wps:wsp>
                            </wpg:grpSp>
                            <wps:wsp>
                              <wps:cNvPr id="15371" name="Shape 291">
                                <a:extLst/>
                              </wps:cNvPr>
                              <wps:cNvSpPr/>
                              <wps:spPr>
                                <a:xfrm>
                                  <a:off x="4477746" y="2177688"/>
                                  <a:ext cx="603669" cy="603669"/>
                                </a:xfrm>
                                <a:prstGeom prst="ellipse">
                                  <a:avLst/>
                                </a:prstGeom>
                                <a:solidFill>
                                  <a:srgbClr val="98DBF6"/>
                                </a:solidFill>
                                <a:ln w="12700">
                                  <a:miter lim="400000"/>
                                </a:ln>
                              </wps:spPr>
                              <wps:bodyPr lIns="26882" tIns="26882" rIns="26882" bIns="26882" anchor="ctr"/>
                            </wps:wsp>
                            <wps:wsp>
                              <wps:cNvPr id="15372" name="Shape 292">
                                <a:extLst/>
                              </wps:cNvPr>
                              <wps:cNvSpPr/>
                              <wps:spPr>
                                <a:xfrm>
                                  <a:off x="4477742" y="3083377"/>
                                  <a:ext cx="603669" cy="603670"/>
                                </a:xfrm>
                                <a:prstGeom prst="ellipse">
                                  <a:avLst/>
                                </a:prstGeom>
                                <a:solidFill>
                                  <a:srgbClr val="98DBF6"/>
                                </a:solidFill>
                                <a:ln w="12700">
                                  <a:miter lim="400000"/>
                                </a:ln>
                              </wps:spPr>
                              <wps:bodyPr lIns="26882" tIns="26882" rIns="26882" bIns="26882" anchor="ctr"/>
                            </wps:wsp>
                          </wpg:grpSp>
                          <wpg:grpSp>
                            <wpg:cNvPr id="15373" name="Gruppieren 272">
                              <a:extLst/>
                            </wpg:cNvPr>
                            <wpg:cNvGrpSpPr/>
                            <wpg:grpSpPr>
                              <a:xfrm>
                                <a:off x="5357191" y="2325757"/>
                                <a:ext cx="1233805" cy="1214755"/>
                                <a:chOff x="8895830" y="2369042"/>
                                <a:chExt cx="2414450" cy="2416503"/>
                              </a:xfrm>
                            </wpg:grpSpPr>
                            <wps:wsp>
                              <wps:cNvPr id="15374" name="Shape 283">
                                <a:extLst/>
                              </wps:cNvPr>
                              <wps:cNvSpPr/>
                              <wps:spPr>
                                <a:xfrm>
                                  <a:off x="9801208" y="2369043"/>
                                  <a:ext cx="603669" cy="603669"/>
                                </a:xfrm>
                                <a:prstGeom prst="ellipse">
                                  <a:avLst/>
                                </a:prstGeom>
                                <a:solidFill>
                                  <a:srgbClr val="0E80AE"/>
                                </a:solidFill>
                                <a:ln w="12700">
                                  <a:noFill/>
                                  <a:miter lim="400000"/>
                                </a:ln>
                              </wps:spPr>
                              <wps:bodyPr lIns="26882" tIns="26882" rIns="26882" bIns="26882" anchor="ctr"/>
                            </wps:wsp>
                            <wpg:grpSp>
                              <wpg:cNvPr id="15375" name="Group 15375">
                                <a:extLst/>
                              </wpg:cNvPr>
                              <wpg:cNvGrpSpPr/>
                              <wpg:grpSpPr>
                                <a:xfrm>
                                  <a:off x="8895830" y="2369042"/>
                                  <a:ext cx="2414450" cy="2416503"/>
                                  <a:chOff x="8895823" y="2369041"/>
                                  <a:chExt cx="2414446" cy="2416500"/>
                                </a:xfrm>
                              </wpg:grpSpPr>
                              <wps:wsp>
                                <wps:cNvPr id="15376" name="Shape 284">
                                  <a:extLst/>
                                </wps:cNvPr>
                                <wps:cNvSpPr/>
                                <wps:spPr>
                                  <a:xfrm>
                                    <a:off x="10705989" y="2369041"/>
                                    <a:ext cx="604280" cy="604277"/>
                                  </a:xfrm>
                                  <a:prstGeom prst="ellipse">
                                    <a:avLst/>
                                  </a:prstGeom>
                                  <a:solidFill>
                                    <a:srgbClr val="0E80AE"/>
                                  </a:solidFill>
                                  <a:ln w="12700" cap="flat">
                                    <a:noFill/>
                                    <a:miter lim="400000"/>
                                  </a:ln>
                                  <a:effectLst/>
                                </wps:spPr>
                                <wps:bodyPr wrap="square" lIns="26882" tIns="26882" rIns="26882" bIns="26882" numCol="1" anchor="ctr">
                                  <a:noAutofit/>
                                </wps:bodyPr>
                              </wps:wsp>
                              <wps:wsp>
                                <wps:cNvPr id="15379" name="Shape 285">
                                  <a:extLst/>
                                </wps:cNvPr>
                                <wps:cNvSpPr/>
                                <wps:spPr>
                                  <a:xfrm>
                                    <a:off x="10705989" y="3276179"/>
                                    <a:ext cx="604280" cy="601616"/>
                                  </a:xfrm>
                                  <a:prstGeom prst="ellipse">
                                    <a:avLst/>
                                  </a:prstGeom>
                                  <a:solidFill>
                                    <a:srgbClr val="0E80AE"/>
                                  </a:solidFill>
                                  <a:ln w="12700" cap="flat">
                                    <a:noFill/>
                                    <a:miter lim="400000"/>
                                  </a:ln>
                                  <a:effectLst/>
                                </wps:spPr>
                                <wps:bodyPr wrap="square" lIns="26882" tIns="26882" rIns="26882" bIns="26882" numCol="1" anchor="ctr">
                                  <a:noAutofit/>
                                </wps:bodyPr>
                              </wps:wsp>
                              <wps:wsp>
                                <wps:cNvPr id="15380" name="Shape 286">
                                  <a:extLst/>
                                </wps:cNvPr>
                                <wps:cNvSpPr/>
                                <wps:spPr>
                                  <a:xfrm>
                                    <a:off x="10705989" y="4181262"/>
                                    <a:ext cx="604280" cy="604279"/>
                                  </a:xfrm>
                                  <a:prstGeom prst="ellipse">
                                    <a:avLst/>
                                  </a:prstGeom>
                                  <a:solidFill>
                                    <a:srgbClr val="0E80AE"/>
                                  </a:solidFill>
                                  <a:ln w="12700" cap="flat">
                                    <a:noFill/>
                                    <a:miter lim="400000"/>
                                  </a:ln>
                                  <a:effectLst/>
                                </wps:spPr>
                                <wps:bodyPr wrap="square" lIns="26882" tIns="26882" rIns="26882" bIns="26882" numCol="1" anchor="ctr">
                                  <a:noAutofit/>
                                </wps:bodyPr>
                              </wps:wsp>
                              <wps:wsp>
                                <wps:cNvPr id="15381" name="Shape 287">
                                  <a:extLst/>
                                </wps:cNvPr>
                                <wps:cNvSpPr/>
                                <wps:spPr>
                                  <a:xfrm>
                                    <a:off x="8895823" y="4181262"/>
                                    <a:ext cx="604280" cy="604279"/>
                                  </a:xfrm>
                                  <a:prstGeom prst="ellipse">
                                    <a:avLst/>
                                  </a:prstGeom>
                                  <a:solidFill>
                                    <a:srgbClr val="0E80AE"/>
                                  </a:solidFill>
                                  <a:ln w="12700" cap="flat">
                                    <a:noFill/>
                                    <a:miter lim="400000"/>
                                  </a:ln>
                                  <a:effectLst/>
                                </wps:spPr>
                                <wps:bodyPr wrap="square" lIns="26882" tIns="26882" rIns="26882" bIns="26882" numCol="1" anchor="ctr">
                                  <a:noAutofit/>
                                </wps:bodyPr>
                              </wps:wsp>
                              <wps:wsp>
                                <wps:cNvPr id="15382" name="Shape 288">
                                  <a:extLst/>
                                </wps:cNvPr>
                                <wps:cNvSpPr/>
                                <wps:spPr>
                                  <a:xfrm>
                                    <a:off x="8895823" y="3276179"/>
                                    <a:ext cx="604280" cy="601616"/>
                                  </a:xfrm>
                                  <a:prstGeom prst="ellipse">
                                    <a:avLst/>
                                  </a:prstGeom>
                                  <a:solidFill>
                                    <a:srgbClr val="0E80AE"/>
                                  </a:solidFill>
                                  <a:ln w="12700" cap="flat">
                                    <a:noFill/>
                                    <a:miter lim="400000"/>
                                  </a:ln>
                                  <a:effectLst/>
                                </wps:spPr>
                                <wps:bodyPr wrap="square" lIns="26882" tIns="26882" rIns="26882" bIns="26882" numCol="1" anchor="ctr">
                                  <a:noAutofit/>
                                </wps:bodyPr>
                              </wps:wsp>
                              <wps:wsp>
                                <wps:cNvPr id="15383" name="Shape 289">
                                  <a:extLst/>
                                </wps:cNvPr>
                                <wps:cNvSpPr/>
                                <wps:spPr>
                                  <a:xfrm>
                                    <a:off x="8895823" y="2371096"/>
                                    <a:ext cx="604280" cy="601616"/>
                                  </a:xfrm>
                                  <a:prstGeom prst="ellipse">
                                    <a:avLst/>
                                  </a:prstGeom>
                                  <a:solidFill>
                                    <a:srgbClr val="98DBF6"/>
                                  </a:solidFill>
                                  <a:ln w="12700" cap="flat">
                                    <a:noFill/>
                                    <a:miter lim="400000"/>
                                  </a:ln>
                                  <a:effectLst/>
                                </wps:spPr>
                                <wps:bodyPr wrap="square" lIns="26882" tIns="26882" rIns="26882" bIns="26882" numCol="1" anchor="ctr">
                                  <a:noAutofit/>
                                </wps:bodyPr>
                              </wps:wsp>
                            </wpg:grpSp>
                            <wps:wsp>
                              <wps:cNvPr id="15384" name="Shape 291">
                                <a:extLst/>
                              </wps:cNvPr>
                              <wps:cNvSpPr/>
                              <wps:spPr>
                                <a:xfrm>
                                  <a:off x="9801213" y="3276182"/>
                                  <a:ext cx="603669" cy="603669"/>
                                </a:xfrm>
                                <a:prstGeom prst="ellipse">
                                  <a:avLst/>
                                </a:prstGeom>
                                <a:solidFill>
                                  <a:srgbClr val="98DBF6"/>
                                </a:solidFill>
                                <a:ln w="12700">
                                  <a:noFill/>
                                  <a:miter lim="400000"/>
                                </a:ln>
                              </wps:spPr>
                              <wps:bodyPr lIns="26882" tIns="26882" rIns="26882" bIns="26882" anchor="ctr"/>
                            </wps:wsp>
                            <wps:wsp>
                              <wps:cNvPr id="15385" name="Shape 292">
                                <a:extLst/>
                              </wps:cNvPr>
                              <wps:cNvSpPr/>
                              <wps:spPr>
                                <a:xfrm>
                                  <a:off x="9801209" y="4181871"/>
                                  <a:ext cx="603669" cy="603670"/>
                                </a:xfrm>
                                <a:prstGeom prst="ellipse">
                                  <a:avLst/>
                                </a:prstGeom>
                                <a:solidFill>
                                  <a:srgbClr val="98DBF6"/>
                                </a:solidFill>
                                <a:ln w="12700">
                                  <a:noFill/>
                                  <a:miter lim="400000"/>
                                </a:ln>
                              </wps:spPr>
                              <wps:bodyPr lIns="26882" tIns="26882" rIns="26882" bIns="26882" anchor="ctr"/>
                            </wps:wsp>
                          </wpg:grpSp>
                          <wpg:grpSp>
                            <wpg:cNvPr id="15386" name="Gruppieren 297">
                              <a:extLst/>
                            </wpg:cNvPr>
                            <wpg:cNvGrpSpPr/>
                            <wpg:grpSpPr>
                              <a:xfrm>
                                <a:off x="6669157" y="1649896"/>
                                <a:ext cx="1204595" cy="1138555"/>
                                <a:chOff x="10208615" y="1695141"/>
                                <a:chExt cx="2414450" cy="2416503"/>
                              </a:xfrm>
                            </wpg:grpSpPr>
                            <wps:wsp>
                              <wps:cNvPr id="15387" name="Shape 283">
                                <a:extLst/>
                              </wps:cNvPr>
                              <wps:cNvSpPr/>
                              <wps:spPr>
                                <a:xfrm>
                                  <a:off x="11113994" y="1695143"/>
                                  <a:ext cx="603669" cy="603669"/>
                                </a:xfrm>
                                <a:prstGeom prst="ellipse">
                                  <a:avLst/>
                                </a:prstGeom>
                                <a:solidFill>
                                  <a:srgbClr val="595959"/>
                                </a:solidFill>
                                <a:ln w="12700">
                                  <a:noFill/>
                                  <a:miter lim="400000"/>
                                </a:ln>
                              </wps:spPr>
                              <wps:bodyPr lIns="26882" tIns="26882" rIns="26882" bIns="26882" anchor="ctr"/>
                            </wps:wsp>
                            <wpg:grpSp>
                              <wpg:cNvPr id="15388" name="Group 15388">
                                <a:extLst/>
                              </wpg:cNvPr>
                              <wpg:cNvGrpSpPr/>
                              <wpg:grpSpPr>
                                <a:xfrm>
                                  <a:off x="10208615" y="1695141"/>
                                  <a:ext cx="2414450" cy="2416503"/>
                                  <a:chOff x="10208607" y="1695141"/>
                                  <a:chExt cx="2414446" cy="2416500"/>
                                </a:xfrm>
                              </wpg:grpSpPr>
                              <wps:wsp>
                                <wps:cNvPr id="15389" name="Shape 284">
                                  <a:extLst/>
                                </wps:cNvPr>
                                <wps:cNvSpPr/>
                                <wps:spPr>
                                  <a:xfrm>
                                    <a:off x="12018773" y="1695141"/>
                                    <a:ext cx="604280" cy="604277"/>
                                  </a:xfrm>
                                  <a:prstGeom prst="ellipse">
                                    <a:avLst/>
                                  </a:prstGeom>
                                  <a:solidFill>
                                    <a:srgbClr val="0E80AE"/>
                                  </a:solidFill>
                                  <a:ln w="12700" cap="flat">
                                    <a:noFill/>
                                    <a:miter lim="400000"/>
                                  </a:ln>
                                  <a:effectLst/>
                                </wps:spPr>
                                <wps:bodyPr wrap="square" lIns="26882" tIns="26882" rIns="26882" bIns="26882" numCol="1" anchor="ctr">
                                  <a:noAutofit/>
                                </wps:bodyPr>
                              </wps:wsp>
                              <wps:wsp>
                                <wps:cNvPr id="15390" name="Shape 285">
                                  <a:extLst/>
                                </wps:cNvPr>
                                <wps:cNvSpPr/>
                                <wps:spPr>
                                  <a:xfrm>
                                    <a:off x="12018773" y="2602279"/>
                                    <a:ext cx="604280" cy="601616"/>
                                  </a:xfrm>
                                  <a:prstGeom prst="ellipse">
                                    <a:avLst/>
                                  </a:prstGeom>
                                  <a:solidFill>
                                    <a:srgbClr val="595959"/>
                                  </a:solidFill>
                                  <a:ln w="12700" cap="flat">
                                    <a:noFill/>
                                    <a:miter lim="400000"/>
                                  </a:ln>
                                  <a:effectLst/>
                                </wps:spPr>
                                <wps:bodyPr wrap="square" lIns="26882" tIns="26882" rIns="26882" bIns="26882" numCol="1" anchor="ctr">
                                  <a:noAutofit/>
                                </wps:bodyPr>
                              </wps:wsp>
                              <wps:wsp>
                                <wps:cNvPr id="15391" name="Shape 286">
                                  <a:extLst/>
                                </wps:cNvPr>
                                <wps:cNvSpPr/>
                                <wps:spPr>
                                  <a:xfrm>
                                    <a:off x="12018773" y="3507362"/>
                                    <a:ext cx="604280" cy="604279"/>
                                  </a:xfrm>
                                  <a:prstGeom prst="ellipse">
                                    <a:avLst/>
                                  </a:prstGeom>
                                  <a:solidFill>
                                    <a:srgbClr val="0E80AE"/>
                                  </a:solidFill>
                                  <a:ln w="12700" cap="flat">
                                    <a:noFill/>
                                    <a:miter lim="400000"/>
                                  </a:ln>
                                  <a:effectLst/>
                                </wps:spPr>
                                <wps:bodyPr wrap="square" lIns="26882" tIns="26882" rIns="26882" bIns="26882" numCol="1" anchor="ctr">
                                  <a:noAutofit/>
                                </wps:bodyPr>
                              </wps:wsp>
                              <wps:wsp>
                                <wps:cNvPr id="15392" name="Shape 287">
                                  <a:extLst/>
                                </wps:cNvPr>
                                <wps:cNvSpPr/>
                                <wps:spPr>
                                  <a:xfrm>
                                    <a:off x="10208607" y="3507362"/>
                                    <a:ext cx="604280" cy="604279"/>
                                  </a:xfrm>
                                  <a:prstGeom prst="ellipse">
                                    <a:avLst/>
                                  </a:prstGeom>
                                  <a:solidFill>
                                    <a:srgbClr val="0E80AE"/>
                                  </a:solidFill>
                                  <a:ln w="12700" cap="flat">
                                    <a:noFill/>
                                    <a:miter lim="400000"/>
                                  </a:ln>
                                  <a:effectLst/>
                                </wps:spPr>
                                <wps:bodyPr wrap="square" lIns="26882" tIns="26882" rIns="26882" bIns="26882" numCol="1" anchor="ctr">
                                  <a:noAutofit/>
                                </wps:bodyPr>
                              </wps:wsp>
                              <wps:wsp>
                                <wps:cNvPr id="15393" name="Shape 288">
                                  <a:extLst/>
                                </wps:cNvPr>
                                <wps:cNvSpPr/>
                                <wps:spPr>
                                  <a:xfrm>
                                    <a:off x="10208607" y="2602279"/>
                                    <a:ext cx="604280" cy="601616"/>
                                  </a:xfrm>
                                  <a:prstGeom prst="ellipse">
                                    <a:avLst/>
                                  </a:prstGeom>
                                  <a:solidFill>
                                    <a:srgbClr val="0E80AE"/>
                                  </a:solidFill>
                                  <a:ln w="12700" cap="flat">
                                    <a:noFill/>
                                    <a:miter lim="400000"/>
                                  </a:ln>
                                  <a:effectLst/>
                                </wps:spPr>
                                <wps:bodyPr wrap="square" lIns="26882" tIns="26882" rIns="26882" bIns="26882" numCol="1" anchor="ctr">
                                  <a:noAutofit/>
                                </wps:bodyPr>
                              </wps:wsp>
                              <wps:wsp>
                                <wps:cNvPr id="15394" name="Shape 289">
                                  <a:extLst/>
                                </wps:cNvPr>
                                <wps:cNvSpPr/>
                                <wps:spPr>
                                  <a:xfrm>
                                    <a:off x="10208607" y="1697196"/>
                                    <a:ext cx="604280" cy="601616"/>
                                  </a:xfrm>
                                  <a:prstGeom prst="ellipse">
                                    <a:avLst/>
                                  </a:prstGeom>
                                  <a:solidFill>
                                    <a:srgbClr val="0E80AE"/>
                                  </a:solidFill>
                                  <a:ln w="12700" cap="flat">
                                    <a:noFill/>
                                    <a:miter lim="400000"/>
                                  </a:ln>
                                  <a:effectLst/>
                                </wps:spPr>
                                <wps:bodyPr wrap="square" lIns="26882" tIns="26882" rIns="26882" bIns="26882" numCol="1" anchor="ctr">
                                  <a:noAutofit/>
                                </wps:bodyPr>
                              </wps:wsp>
                            </wpg:grpSp>
                            <wps:wsp>
                              <wps:cNvPr id="15395" name="Shape 291">
                                <a:extLst/>
                              </wps:cNvPr>
                              <wps:cNvSpPr/>
                              <wps:spPr>
                                <a:xfrm>
                                  <a:off x="11113994" y="2602280"/>
                                  <a:ext cx="603669" cy="603669"/>
                                </a:xfrm>
                                <a:prstGeom prst="ellipse">
                                  <a:avLst/>
                                </a:prstGeom>
                                <a:solidFill>
                                  <a:srgbClr val="595959"/>
                                </a:solidFill>
                                <a:ln w="12700">
                                  <a:noFill/>
                                  <a:miter lim="400000"/>
                                </a:ln>
                              </wps:spPr>
                              <wps:bodyPr lIns="26882" tIns="26882" rIns="26882" bIns="26882" anchor="ctr"/>
                            </wps:wsp>
                            <wps:wsp>
                              <wps:cNvPr id="15396" name="Shape 292">
                                <a:extLst/>
                              </wps:cNvPr>
                              <wps:cNvSpPr/>
                              <wps:spPr>
                                <a:xfrm>
                                  <a:off x="11113994" y="3507971"/>
                                  <a:ext cx="603669" cy="603670"/>
                                </a:xfrm>
                                <a:prstGeom prst="ellipse">
                                  <a:avLst/>
                                </a:prstGeom>
                                <a:solidFill>
                                  <a:srgbClr val="0E80AE"/>
                                </a:solidFill>
                                <a:ln w="12700">
                                  <a:noFill/>
                                  <a:miter lim="400000"/>
                                </a:ln>
                              </wps:spPr>
                              <wps:bodyPr lIns="26882" tIns="26882" rIns="26882" bIns="26882" anchor="ctr"/>
                            </wps:wsp>
                          </wpg:grpSp>
                          <wpg:grpSp>
                            <wpg:cNvPr id="15397" name="Gruppieren 308">
                              <a:extLst/>
                            </wpg:cNvPr>
                            <wpg:cNvGrpSpPr/>
                            <wpg:grpSpPr>
                              <a:xfrm>
                                <a:off x="8020878" y="1192696"/>
                                <a:ext cx="989965" cy="848995"/>
                                <a:chOff x="11555925" y="1236911"/>
                                <a:chExt cx="2414450" cy="2416503"/>
                              </a:xfrm>
                            </wpg:grpSpPr>
                            <wps:wsp>
                              <wps:cNvPr id="15398" name="Shape 283">
                                <a:extLst/>
                              </wps:cNvPr>
                              <wps:cNvSpPr/>
                              <wps:spPr>
                                <a:xfrm>
                                  <a:off x="12461300" y="1236912"/>
                                  <a:ext cx="603669" cy="603669"/>
                                </a:xfrm>
                                <a:prstGeom prst="ellipse">
                                  <a:avLst/>
                                </a:prstGeom>
                                <a:solidFill>
                                  <a:srgbClr val="98DBF6"/>
                                </a:solidFill>
                                <a:ln w="12700">
                                  <a:miter lim="400000"/>
                                </a:ln>
                              </wps:spPr>
                              <wps:bodyPr lIns="26882" tIns="26882" rIns="26882" bIns="26882" anchor="ctr"/>
                            </wps:wsp>
                            <wpg:grpSp>
                              <wpg:cNvPr id="15399" name="Group 15399">
                                <a:extLst/>
                              </wpg:cNvPr>
                              <wpg:cNvGrpSpPr/>
                              <wpg:grpSpPr>
                                <a:xfrm>
                                  <a:off x="11555925" y="1236911"/>
                                  <a:ext cx="2414450" cy="2416503"/>
                                  <a:chOff x="11555915" y="1236910"/>
                                  <a:chExt cx="2414446" cy="2416500"/>
                                </a:xfrm>
                              </wpg:grpSpPr>
                              <wps:wsp>
                                <wps:cNvPr id="15400" name="Shape 284">
                                  <a:extLst/>
                                </wps:cNvPr>
                                <wps:cNvSpPr/>
                                <wps:spPr>
                                  <a:xfrm>
                                    <a:off x="13366081" y="1236910"/>
                                    <a:ext cx="604280" cy="604277"/>
                                  </a:xfrm>
                                  <a:prstGeom prst="ellipse">
                                    <a:avLst/>
                                  </a:prstGeom>
                                  <a:solidFill>
                                    <a:srgbClr val="0E80AE"/>
                                  </a:solidFill>
                                  <a:ln w="12700" cap="flat">
                                    <a:noFill/>
                                    <a:miter lim="400000"/>
                                  </a:ln>
                                  <a:effectLst/>
                                </wps:spPr>
                                <wps:bodyPr wrap="square" lIns="26882" tIns="26882" rIns="26882" bIns="26882" numCol="1" anchor="ctr">
                                  <a:noAutofit/>
                                </wps:bodyPr>
                              </wps:wsp>
                              <wps:wsp>
                                <wps:cNvPr id="15401" name="Shape 285">
                                  <a:extLst/>
                                </wps:cNvPr>
                                <wps:cNvSpPr/>
                                <wps:spPr>
                                  <a:xfrm>
                                    <a:off x="13366081" y="2144048"/>
                                    <a:ext cx="604280" cy="601616"/>
                                  </a:xfrm>
                                  <a:prstGeom prst="ellipse">
                                    <a:avLst/>
                                  </a:prstGeom>
                                  <a:solidFill>
                                    <a:srgbClr val="0E80AE"/>
                                  </a:solidFill>
                                  <a:ln w="12700" cap="flat">
                                    <a:noFill/>
                                    <a:miter lim="400000"/>
                                  </a:ln>
                                  <a:effectLst/>
                                </wps:spPr>
                                <wps:bodyPr wrap="square" lIns="26882" tIns="26882" rIns="26882" bIns="26882" numCol="1" anchor="ctr">
                                  <a:noAutofit/>
                                </wps:bodyPr>
                              </wps:wsp>
                              <wps:wsp>
                                <wps:cNvPr id="15402" name="Shape 286">
                                  <a:extLst/>
                                </wps:cNvPr>
                                <wps:cNvSpPr/>
                                <wps:spPr>
                                  <a:xfrm>
                                    <a:off x="13366081" y="3049131"/>
                                    <a:ext cx="604280" cy="604279"/>
                                  </a:xfrm>
                                  <a:prstGeom prst="ellipse">
                                    <a:avLst/>
                                  </a:prstGeom>
                                  <a:solidFill>
                                    <a:srgbClr val="0E80AE"/>
                                  </a:solidFill>
                                  <a:ln w="12700" cap="flat">
                                    <a:noFill/>
                                    <a:miter lim="400000"/>
                                  </a:ln>
                                  <a:effectLst/>
                                </wps:spPr>
                                <wps:bodyPr wrap="square" lIns="26882" tIns="26882" rIns="26882" bIns="26882" numCol="1" anchor="ctr">
                                  <a:noAutofit/>
                                </wps:bodyPr>
                              </wps:wsp>
                              <wps:wsp>
                                <wps:cNvPr id="15403" name="Shape 287">
                                  <a:extLst/>
                                </wps:cNvPr>
                                <wps:cNvSpPr/>
                                <wps:spPr>
                                  <a:xfrm>
                                    <a:off x="11555915" y="3049131"/>
                                    <a:ext cx="604280" cy="604279"/>
                                  </a:xfrm>
                                  <a:prstGeom prst="ellipse">
                                    <a:avLst/>
                                  </a:prstGeom>
                                  <a:solidFill>
                                    <a:srgbClr val="0E80AE"/>
                                  </a:solidFill>
                                  <a:ln w="12700" cap="flat">
                                    <a:noFill/>
                                    <a:miter lim="400000"/>
                                  </a:ln>
                                  <a:effectLst/>
                                </wps:spPr>
                                <wps:bodyPr wrap="square" lIns="26882" tIns="26882" rIns="26882" bIns="26882" numCol="1" anchor="ctr">
                                  <a:noAutofit/>
                                </wps:bodyPr>
                              </wps:wsp>
                              <wps:wsp>
                                <wps:cNvPr id="15404" name="Shape 288">
                                  <a:extLst/>
                                </wps:cNvPr>
                                <wps:cNvSpPr/>
                                <wps:spPr>
                                  <a:xfrm>
                                    <a:off x="11555915" y="2144048"/>
                                    <a:ext cx="604280" cy="601616"/>
                                  </a:xfrm>
                                  <a:prstGeom prst="ellipse">
                                    <a:avLst/>
                                  </a:prstGeom>
                                  <a:solidFill>
                                    <a:srgbClr val="0E80AE"/>
                                  </a:solidFill>
                                  <a:ln w="12700" cap="flat">
                                    <a:noFill/>
                                    <a:miter lim="400000"/>
                                  </a:ln>
                                  <a:effectLst/>
                                </wps:spPr>
                                <wps:bodyPr wrap="square" lIns="26882" tIns="26882" rIns="26882" bIns="26882" numCol="1" anchor="ctr">
                                  <a:noAutofit/>
                                </wps:bodyPr>
                              </wps:wsp>
                              <wps:wsp>
                                <wps:cNvPr id="15405" name="Shape 289">
                                  <a:extLst/>
                                </wps:cNvPr>
                                <wps:cNvSpPr/>
                                <wps:spPr>
                                  <a:xfrm>
                                    <a:off x="11555915" y="1238965"/>
                                    <a:ext cx="604280" cy="601616"/>
                                  </a:xfrm>
                                  <a:prstGeom prst="ellipse">
                                    <a:avLst/>
                                  </a:prstGeom>
                                  <a:solidFill>
                                    <a:srgbClr val="0E80AE"/>
                                  </a:solidFill>
                                  <a:ln w="12700" cap="flat">
                                    <a:noFill/>
                                    <a:miter lim="400000"/>
                                  </a:ln>
                                  <a:effectLst/>
                                </wps:spPr>
                                <wps:bodyPr wrap="square" lIns="26882" tIns="26882" rIns="26882" bIns="26882" numCol="1" anchor="ctr">
                                  <a:noAutofit/>
                                </wps:bodyPr>
                              </wps:wsp>
                            </wpg:grpSp>
                            <wps:wsp>
                              <wps:cNvPr id="15406" name="Shape 291">
                                <a:extLst/>
                              </wps:cNvPr>
                              <wps:cNvSpPr/>
                              <wps:spPr>
                                <a:xfrm>
                                  <a:off x="12461305" y="2144051"/>
                                  <a:ext cx="603669" cy="603669"/>
                                </a:xfrm>
                                <a:prstGeom prst="ellipse">
                                  <a:avLst/>
                                </a:prstGeom>
                                <a:solidFill>
                                  <a:srgbClr val="98DBF6"/>
                                </a:solidFill>
                                <a:ln w="12700">
                                  <a:miter lim="400000"/>
                                </a:ln>
                              </wps:spPr>
                              <wps:bodyPr lIns="26882" tIns="26882" rIns="26882" bIns="26882" anchor="ctr"/>
                            </wps:wsp>
                            <wps:wsp>
                              <wps:cNvPr id="15407" name="Shape 292">
                                <a:extLst/>
                              </wps:cNvPr>
                              <wps:cNvSpPr/>
                              <wps:spPr>
                                <a:xfrm>
                                  <a:off x="12461301" y="3049740"/>
                                  <a:ext cx="603669" cy="603670"/>
                                </a:xfrm>
                                <a:prstGeom prst="ellipse">
                                  <a:avLst/>
                                </a:prstGeom>
                                <a:solidFill>
                                  <a:srgbClr val="98DBF6"/>
                                </a:solidFill>
                                <a:ln w="12700">
                                  <a:miter lim="400000"/>
                                </a:ln>
                              </wps:spPr>
                              <wps:bodyPr lIns="26882" tIns="26882" rIns="26882" bIns="26882" anchor="ctr"/>
                            </wps:wsp>
                          </wpg:grpSp>
                          <wpg:grpSp>
                            <wpg:cNvPr id="15408" name="Gruppieren 319">
                              <a:extLst/>
                            </wpg:cNvPr>
                            <wpg:cNvGrpSpPr/>
                            <wpg:grpSpPr>
                              <a:xfrm>
                                <a:off x="9084365" y="735496"/>
                                <a:ext cx="844550" cy="781050"/>
                                <a:chOff x="12624054" y="783982"/>
                                <a:chExt cx="2414450" cy="2416503"/>
                              </a:xfrm>
                            </wpg:grpSpPr>
                            <wps:wsp>
                              <wps:cNvPr id="15409" name="Shape 283">
                                <a:extLst/>
                              </wps:cNvPr>
                              <wps:cNvSpPr/>
                              <wps:spPr>
                                <a:xfrm>
                                  <a:off x="13529431" y="783983"/>
                                  <a:ext cx="603669" cy="603669"/>
                                </a:xfrm>
                                <a:prstGeom prst="ellipse">
                                  <a:avLst/>
                                </a:prstGeom>
                                <a:solidFill>
                                  <a:srgbClr val="595959"/>
                                </a:solidFill>
                                <a:ln w="12700">
                                  <a:noFill/>
                                  <a:miter lim="400000"/>
                                </a:ln>
                              </wps:spPr>
                              <wps:bodyPr lIns="26882" tIns="26882" rIns="26882" bIns="26882" anchor="ctr"/>
                            </wps:wsp>
                            <wpg:grpSp>
                              <wpg:cNvPr id="15410" name="Group 15410">
                                <a:extLst/>
                              </wpg:cNvPr>
                              <wpg:cNvGrpSpPr/>
                              <wpg:grpSpPr>
                                <a:xfrm>
                                  <a:off x="12624054" y="783982"/>
                                  <a:ext cx="2414450" cy="2416503"/>
                                  <a:chOff x="12624044" y="783981"/>
                                  <a:chExt cx="2414446" cy="2416500"/>
                                </a:xfrm>
                              </wpg:grpSpPr>
                              <wps:wsp>
                                <wps:cNvPr id="15411" name="Shape 284">
                                  <a:extLst/>
                                </wps:cNvPr>
                                <wps:cNvSpPr/>
                                <wps:spPr>
                                  <a:xfrm>
                                    <a:off x="14434210" y="783981"/>
                                    <a:ext cx="604280" cy="604277"/>
                                  </a:xfrm>
                                  <a:prstGeom prst="ellipse">
                                    <a:avLst/>
                                  </a:prstGeom>
                                  <a:solidFill>
                                    <a:srgbClr val="0E80AE"/>
                                  </a:solidFill>
                                  <a:ln w="12700" cap="flat">
                                    <a:noFill/>
                                    <a:miter lim="400000"/>
                                  </a:ln>
                                  <a:effectLst/>
                                </wps:spPr>
                                <wps:bodyPr wrap="square" lIns="26882" tIns="26882" rIns="26882" bIns="26882" numCol="1" anchor="ctr">
                                  <a:noAutofit/>
                                </wps:bodyPr>
                              </wps:wsp>
                              <wps:wsp>
                                <wps:cNvPr id="15412" name="Shape 285">
                                  <a:extLst/>
                                </wps:cNvPr>
                                <wps:cNvSpPr/>
                                <wps:spPr>
                                  <a:xfrm>
                                    <a:off x="14434210" y="1691119"/>
                                    <a:ext cx="604280" cy="601616"/>
                                  </a:xfrm>
                                  <a:prstGeom prst="ellipse">
                                    <a:avLst/>
                                  </a:prstGeom>
                                  <a:solidFill>
                                    <a:srgbClr val="0E80AE"/>
                                  </a:solidFill>
                                  <a:ln w="12700" cap="flat">
                                    <a:noFill/>
                                    <a:miter lim="400000"/>
                                  </a:ln>
                                  <a:effectLst/>
                                </wps:spPr>
                                <wps:bodyPr wrap="square" lIns="26882" tIns="26882" rIns="26882" bIns="26882" numCol="1" anchor="ctr">
                                  <a:noAutofit/>
                                </wps:bodyPr>
                              </wps:wsp>
                              <wps:wsp>
                                <wps:cNvPr id="15413" name="Shape 286">
                                  <a:extLst/>
                                </wps:cNvPr>
                                <wps:cNvSpPr/>
                                <wps:spPr>
                                  <a:xfrm>
                                    <a:off x="14434210" y="2596202"/>
                                    <a:ext cx="604280" cy="604279"/>
                                  </a:xfrm>
                                  <a:prstGeom prst="ellipse">
                                    <a:avLst/>
                                  </a:prstGeom>
                                  <a:solidFill>
                                    <a:srgbClr val="0E80AE"/>
                                  </a:solidFill>
                                  <a:ln w="12700" cap="flat">
                                    <a:noFill/>
                                    <a:miter lim="400000"/>
                                  </a:ln>
                                  <a:effectLst/>
                                </wps:spPr>
                                <wps:bodyPr wrap="square" lIns="26882" tIns="26882" rIns="26882" bIns="26882" numCol="1" anchor="ctr">
                                  <a:noAutofit/>
                                </wps:bodyPr>
                              </wps:wsp>
                              <wps:wsp>
                                <wps:cNvPr id="15414" name="Shape 287">
                                  <a:extLst/>
                                </wps:cNvPr>
                                <wps:cNvSpPr/>
                                <wps:spPr>
                                  <a:xfrm>
                                    <a:off x="12624044" y="2596202"/>
                                    <a:ext cx="604280" cy="604279"/>
                                  </a:xfrm>
                                  <a:prstGeom prst="ellipse">
                                    <a:avLst/>
                                  </a:prstGeom>
                                  <a:solidFill>
                                    <a:srgbClr val="0E80AE"/>
                                  </a:solidFill>
                                  <a:ln w="12700" cap="flat">
                                    <a:noFill/>
                                    <a:miter lim="400000"/>
                                  </a:ln>
                                  <a:effectLst/>
                                </wps:spPr>
                                <wps:bodyPr wrap="square" lIns="26882" tIns="26882" rIns="26882" bIns="26882" numCol="1" anchor="ctr">
                                  <a:noAutofit/>
                                </wps:bodyPr>
                              </wps:wsp>
                              <wps:wsp>
                                <wps:cNvPr id="15415" name="Shape 288">
                                  <a:extLst/>
                                </wps:cNvPr>
                                <wps:cNvSpPr/>
                                <wps:spPr>
                                  <a:xfrm>
                                    <a:off x="12624044" y="1691119"/>
                                    <a:ext cx="604280" cy="601616"/>
                                  </a:xfrm>
                                  <a:prstGeom prst="ellipse">
                                    <a:avLst/>
                                  </a:prstGeom>
                                  <a:solidFill>
                                    <a:srgbClr val="595959"/>
                                  </a:solidFill>
                                  <a:ln w="12700" cap="flat">
                                    <a:noFill/>
                                    <a:miter lim="400000"/>
                                  </a:ln>
                                  <a:effectLst/>
                                </wps:spPr>
                                <wps:bodyPr wrap="square" lIns="26882" tIns="26882" rIns="26882" bIns="26882" numCol="1" anchor="ctr">
                                  <a:noAutofit/>
                                </wps:bodyPr>
                              </wps:wsp>
                              <wps:wsp>
                                <wps:cNvPr id="15416" name="Shape 289">
                                  <a:extLst/>
                                </wps:cNvPr>
                                <wps:cNvSpPr/>
                                <wps:spPr>
                                  <a:xfrm>
                                    <a:off x="12624044" y="786036"/>
                                    <a:ext cx="604280" cy="601616"/>
                                  </a:xfrm>
                                  <a:prstGeom prst="ellipse">
                                    <a:avLst/>
                                  </a:prstGeom>
                                  <a:solidFill>
                                    <a:srgbClr val="0E80AE"/>
                                  </a:solidFill>
                                  <a:ln w="12700" cap="flat">
                                    <a:noFill/>
                                    <a:miter lim="400000"/>
                                  </a:ln>
                                  <a:effectLst/>
                                </wps:spPr>
                                <wps:bodyPr wrap="square" lIns="26882" tIns="26882" rIns="26882" bIns="26882" numCol="1" anchor="ctr">
                                  <a:noAutofit/>
                                </wps:bodyPr>
                              </wps:wsp>
                            </wpg:grpSp>
                            <wps:wsp>
                              <wps:cNvPr id="15417" name="Shape 291">
                                <a:extLst/>
                              </wps:cNvPr>
                              <wps:cNvSpPr/>
                              <wps:spPr>
                                <a:xfrm>
                                  <a:off x="13529431" y="1691120"/>
                                  <a:ext cx="603669" cy="603669"/>
                                </a:xfrm>
                                <a:prstGeom prst="ellipse">
                                  <a:avLst/>
                                </a:prstGeom>
                                <a:solidFill>
                                  <a:srgbClr val="595959"/>
                                </a:solidFill>
                                <a:ln w="12700">
                                  <a:noFill/>
                                  <a:miter lim="400000"/>
                                </a:ln>
                              </wps:spPr>
                              <wps:bodyPr lIns="26882" tIns="26882" rIns="26882" bIns="26882" anchor="ctr"/>
                            </wps:wsp>
                            <wps:wsp>
                              <wps:cNvPr id="15418" name="Shape 292">
                                <a:extLst/>
                              </wps:cNvPr>
                              <wps:cNvSpPr/>
                              <wps:spPr>
                                <a:xfrm>
                                  <a:off x="13529431" y="2596811"/>
                                  <a:ext cx="603669" cy="603670"/>
                                </a:xfrm>
                                <a:prstGeom prst="ellipse">
                                  <a:avLst/>
                                </a:prstGeom>
                                <a:solidFill>
                                  <a:srgbClr val="0E80AE"/>
                                </a:solidFill>
                                <a:ln w="12700">
                                  <a:noFill/>
                                  <a:miter lim="400000"/>
                                </a:ln>
                              </wps:spPr>
                              <wps:bodyPr lIns="26882" tIns="26882" rIns="26882" bIns="26882" anchor="ctr"/>
                            </wps:wsp>
                          </wpg:grpSp>
                          <wpg:grpSp>
                            <wpg:cNvPr id="15419" name="Gruppieren 330">
                              <a:extLst/>
                            </wpg:cNvPr>
                            <wpg:cNvGrpSpPr/>
                            <wpg:grpSpPr>
                              <a:xfrm>
                                <a:off x="10028583" y="288235"/>
                                <a:ext cx="691515" cy="694690"/>
                                <a:chOff x="13567478" y="329841"/>
                                <a:chExt cx="2414450" cy="2416503"/>
                              </a:xfrm>
                            </wpg:grpSpPr>
                            <wps:wsp>
                              <wps:cNvPr id="15420" name="Shape 283">
                                <a:extLst/>
                              </wps:cNvPr>
                              <wps:cNvSpPr/>
                              <wps:spPr>
                                <a:xfrm>
                                  <a:off x="14472852" y="329843"/>
                                  <a:ext cx="603669" cy="603669"/>
                                </a:xfrm>
                                <a:prstGeom prst="ellipse">
                                  <a:avLst/>
                                </a:prstGeom>
                                <a:solidFill>
                                  <a:srgbClr val="0E80AE"/>
                                </a:solidFill>
                                <a:ln w="12700">
                                  <a:noFill/>
                                  <a:miter lim="400000"/>
                                </a:ln>
                              </wps:spPr>
                              <wps:bodyPr lIns="26882" tIns="26882" rIns="26882" bIns="26882" anchor="ctr"/>
                            </wps:wsp>
                            <wpg:grpSp>
                              <wpg:cNvPr id="15421" name="Group 15421">
                                <a:extLst/>
                              </wpg:cNvPr>
                              <wpg:cNvGrpSpPr/>
                              <wpg:grpSpPr>
                                <a:xfrm>
                                  <a:off x="13567478" y="329841"/>
                                  <a:ext cx="2414450" cy="2416503"/>
                                  <a:chOff x="13567467" y="329841"/>
                                  <a:chExt cx="2414446" cy="2416500"/>
                                </a:xfrm>
                              </wpg:grpSpPr>
                              <wps:wsp>
                                <wps:cNvPr id="15422" name="Shape 284">
                                  <a:extLst/>
                                </wps:cNvPr>
                                <wps:cNvSpPr/>
                                <wps:spPr>
                                  <a:xfrm>
                                    <a:off x="15377633" y="329841"/>
                                    <a:ext cx="604280" cy="604277"/>
                                  </a:xfrm>
                                  <a:prstGeom prst="ellipse">
                                    <a:avLst/>
                                  </a:prstGeom>
                                  <a:solidFill>
                                    <a:srgbClr val="0E80AE"/>
                                  </a:solidFill>
                                  <a:ln w="12700" cap="flat">
                                    <a:noFill/>
                                    <a:miter lim="400000"/>
                                  </a:ln>
                                  <a:effectLst/>
                                </wps:spPr>
                                <wps:bodyPr wrap="square" lIns="26882" tIns="26882" rIns="26882" bIns="26882" numCol="1" anchor="ctr">
                                  <a:noAutofit/>
                                </wps:bodyPr>
                              </wps:wsp>
                              <wps:wsp>
                                <wps:cNvPr id="15423" name="Shape 285">
                                  <a:extLst/>
                                </wps:cNvPr>
                                <wps:cNvSpPr/>
                                <wps:spPr>
                                  <a:xfrm>
                                    <a:off x="15377633" y="1236979"/>
                                    <a:ext cx="604280" cy="601616"/>
                                  </a:xfrm>
                                  <a:prstGeom prst="ellipse">
                                    <a:avLst/>
                                  </a:prstGeom>
                                  <a:solidFill>
                                    <a:srgbClr val="0E80AE"/>
                                  </a:solidFill>
                                  <a:ln w="12700" cap="flat">
                                    <a:noFill/>
                                    <a:miter lim="400000"/>
                                  </a:ln>
                                  <a:effectLst/>
                                </wps:spPr>
                                <wps:bodyPr wrap="square" lIns="26882" tIns="26882" rIns="26882" bIns="26882" numCol="1" anchor="ctr">
                                  <a:noAutofit/>
                                </wps:bodyPr>
                              </wps:wsp>
                              <wps:wsp>
                                <wps:cNvPr id="192" name="Shape 286">
                                  <a:extLst/>
                                </wps:cNvPr>
                                <wps:cNvSpPr/>
                                <wps:spPr>
                                  <a:xfrm>
                                    <a:off x="15377633" y="2142062"/>
                                    <a:ext cx="604280" cy="604279"/>
                                  </a:xfrm>
                                  <a:prstGeom prst="ellipse">
                                    <a:avLst/>
                                  </a:prstGeom>
                                  <a:solidFill>
                                    <a:srgbClr val="0E80AE"/>
                                  </a:solidFill>
                                  <a:ln w="12700" cap="flat">
                                    <a:noFill/>
                                    <a:miter lim="400000"/>
                                  </a:ln>
                                  <a:effectLst/>
                                </wps:spPr>
                                <wps:bodyPr wrap="square" lIns="26882" tIns="26882" rIns="26882" bIns="26882" numCol="1" anchor="ctr">
                                  <a:noAutofit/>
                                </wps:bodyPr>
                              </wps:wsp>
                              <wps:wsp>
                                <wps:cNvPr id="193" name="Shape 287">
                                  <a:extLst/>
                                </wps:cNvPr>
                                <wps:cNvSpPr/>
                                <wps:spPr>
                                  <a:xfrm>
                                    <a:off x="13567467" y="2142062"/>
                                    <a:ext cx="604280" cy="604279"/>
                                  </a:xfrm>
                                  <a:prstGeom prst="ellipse">
                                    <a:avLst/>
                                  </a:prstGeom>
                                  <a:solidFill>
                                    <a:srgbClr val="0E80AE"/>
                                  </a:solidFill>
                                  <a:ln w="12700" cap="flat">
                                    <a:noFill/>
                                    <a:miter lim="400000"/>
                                  </a:ln>
                                  <a:effectLst/>
                                </wps:spPr>
                                <wps:bodyPr wrap="square" lIns="26882" tIns="26882" rIns="26882" bIns="26882" numCol="1" anchor="ctr">
                                  <a:noAutofit/>
                                </wps:bodyPr>
                              </wps:wsp>
                              <wps:wsp>
                                <wps:cNvPr id="194" name="Shape 288">
                                  <a:extLst/>
                                </wps:cNvPr>
                                <wps:cNvSpPr/>
                                <wps:spPr>
                                  <a:xfrm>
                                    <a:off x="13567467" y="1236979"/>
                                    <a:ext cx="604280" cy="601616"/>
                                  </a:xfrm>
                                  <a:prstGeom prst="ellipse">
                                    <a:avLst/>
                                  </a:prstGeom>
                                  <a:solidFill>
                                    <a:srgbClr val="0E80AE"/>
                                  </a:solidFill>
                                  <a:ln w="12700" cap="flat">
                                    <a:noFill/>
                                    <a:miter lim="400000"/>
                                  </a:ln>
                                  <a:effectLst/>
                                </wps:spPr>
                                <wps:bodyPr wrap="square" lIns="26882" tIns="26882" rIns="26882" bIns="26882" numCol="1" anchor="ctr">
                                  <a:noAutofit/>
                                </wps:bodyPr>
                              </wps:wsp>
                              <wps:wsp>
                                <wps:cNvPr id="195" name="Shape 289">
                                  <a:extLst/>
                                </wps:cNvPr>
                                <wps:cNvSpPr/>
                                <wps:spPr>
                                  <a:xfrm>
                                    <a:off x="13567467" y="331896"/>
                                    <a:ext cx="604280" cy="601616"/>
                                  </a:xfrm>
                                  <a:prstGeom prst="ellipse">
                                    <a:avLst/>
                                  </a:prstGeom>
                                  <a:solidFill>
                                    <a:srgbClr val="98DBF6"/>
                                  </a:solidFill>
                                  <a:ln w="12700" cap="flat">
                                    <a:noFill/>
                                    <a:miter lim="400000"/>
                                  </a:ln>
                                  <a:effectLst/>
                                </wps:spPr>
                                <wps:bodyPr wrap="square" lIns="26882" tIns="26882" rIns="26882" bIns="26882" numCol="1" anchor="ctr">
                                  <a:noAutofit/>
                                </wps:bodyPr>
                              </wps:wsp>
                            </wpg:grpSp>
                            <wps:wsp>
                              <wps:cNvPr id="196" name="Shape 291">
                                <a:extLst/>
                              </wps:cNvPr>
                              <wps:cNvSpPr/>
                              <wps:spPr>
                                <a:xfrm>
                                  <a:off x="14472857" y="1236982"/>
                                  <a:ext cx="603669" cy="603669"/>
                                </a:xfrm>
                                <a:prstGeom prst="ellipse">
                                  <a:avLst/>
                                </a:prstGeom>
                                <a:solidFill>
                                  <a:srgbClr val="98DBF6"/>
                                </a:solidFill>
                                <a:ln w="12700">
                                  <a:noFill/>
                                  <a:miter lim="400000"/>
                                </a:ln>
                              </wps:spPr>
                              <wps:bodyPr lIns="26882" tIns="26882" rIns="26882" bIns="26882" anchor="ctr"/>
                            </wps:wsp>
                            <wps:wsp>
                              <wps:cNvPr id="197" name="Shape 292">
                                <a:extLst/>
                              </wps:cNvPr>
                              <wps:cNvSpPr/>
                              <wps:spPr>
                                <a:xfrm>
                                  <a:off x="14472853" y="2142671"/>
                                  <a:ext cx="603669" cy="603670"/>
                                </a:xfrm>
                                <a:prstGeom prst="ellipse">
                                  <a:avLst/>
                                </a:prstGeom>
                                <a:solidFill>
                                  <a:srgbClr val="98DBF6"/>
                                </a:solidFill>
                                <a:ln w="12700">
                                  <a:noFill/>
                                  <a:miter lim="400000"/>
                                </a:ln>
                              </wps:spPr>
                              <wps:bodyPr lIns="26882" tIns="26882" rIns="26882" bIns="26882" anchor="ctr"/>
                            </wps:wsp>
                          </wpg:grpSp>
                        </wpg:grpSp>
                        <wps:wsp>
                          <wps:cNvPr id="202" name="Text Box 202"/>
                          <wps:cNvSpPr txBox="1"/>
                          <wps:spPr>
                            <a:xfrm>
                              <a:off x="2480872" y="0"/>
                              <a:ext cx="1508760" cy="703580"/>
                            </a:xfrm>
                            <a:prstGeom prst="rect">
                              <a:avLst/>
                            </a:prstGeom>
                            <a:noFill/>
                            <a:ln w="6350">
                              <a:noFill/>
                            </a:ln>
                          </wps:spPr>
                          <wps:txbx>
                            <w:txbxContent>
                              <w:p w14:paraId="26E54980" w14:textId="733E3E6A" w:rsidR="00465717" w:rsidRDefault="00465717" w:rsidP="00E851D3">
                                <w:pPr>
                                  <w:spacing w:after="0"/>
                                  <w:jc w:val="center"/>
                                  <w:rPr>
                                    <w:rFonts w:ascii="Times New Roman" w:hAnsi="Times New Roman" w:cs="Times New Roman"/>
                                    <w:b/>
                                    <w:sz w:val="24"/>
                                    <w:szCs w:val="24"/>
                                  </w:rPr>
                                </w:pPr>
                                <w:r>
                                  <w:rPr>
                                    <w:rFonts w:ascii="Times New Roman" w:hAnsi="Times New Roman" w:cs="Times New Roman"/>
                                    <w:sz w:val="24"/>
                                    <w:szCs w:val="24"/>
                                  </w:rPr>
                                  <w:t>Inc</w:t>
                                </w:r>
                                <w:r w:rsidRPr="003D0CE5">
                                  <w:rPr>
                                    <w:rFonts w:ascii="Times New Roman" w:hAnsi="Times New Roman" w:cs="Times New Roman"/>
                                    <w:sz w:val="24"/>
                                    <w:szCs w:val="24"/>
                                  </w:rPr>
                                  <w:t>orrect cue-probe combination</w:t>
                                </w:r>
                                <w:r>
                                  <w:rPr>
                                    <w:rFonts w:ascii="Times New Roman" w:hAnsi="Times New Roman" w:cs="Times New Roman"/>
                                    <w:sz w:val="24"/>
                                    <w:szCs w:val="24"/>
                                  </w:rPr>
                                  <w:t>s</w:t>
                                </w:r>
                              </w:p>
                              <w:p w14:paraId="3D0C63EE" w14:textId="37179156" w:rsidR="00465717" w:rsidRPr="003D0CE5" w:rsidRDefault="00465717" w:rsidP="00E851D3">
                                <w:pPr>
                                  <w:spacing w:after="0"/>
                                  <w:jc w:val="center"/>
                                  <w:rPr>
                                    <w:rFonts w:ascii="Times New Roman" w:hAnsi="Times New Roman" w:cs="Times New Roman"/>
                                    <w:b/>
                                    <w:sz w:val="24"/>
                                    <w:szCs w:val="24"/>
                                  </w:rPr>
                                </w:pPr>
                                <w:r>
                                  <w:rPr>
                                    <w:rFonts w:ascii="Times New Roman" w:hAnsi="Times New Roman" w:cs="Times New Roman"/>
                                    <w:b/>
                                    <w:sz w:val="24"/>
                                    <w:szCs w:val="24"/>
                                  </w:rPr>
                                  <w:t>Left</w:t>
                                </w:r>
                                <w:r w:rsidRPr="003D0CE5">
                                  <w:rPr>
                                    <w:rFonts w:ascii="Times New Roman" w:hAnsi="Times New Roman" w:cs="Times New Roman"/>
                                    <w:b/>
                                    <w:sz w:val="24"/>
                                    <w:szCs w:val="24"/>
                                  </w:rPr>
                                  <w:t xml:space="preserve"> button</w:t>
                                </w:r>
                              </w:p>
                              <w:p w14:paraId="37E3E672" w14:textId="77777777" w:rsidR="00465717" w:rsidRPr="003D0CE5" w:rsidRDefault="00465717" w:rsidP="00E851D3">
                                <w:pPr>
                                  <w:spacing w:after="0"/>
                                  <w:rPr>
                                    <w:rFonts w:ascii="Times New Roman" w:hAnsi="Times New Roman" w:cs="Times New Roman"/>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41" name="Text Box 241"/>
                        <wps:cNvSpPr txBox="1"/>
                        <wps:spPr>
                          <a:xfrm>
                            <a:off x="0" y="2529555"/>
                            <a:ext cx="5370830" cy="828040"/>
                          </a:xfrm>
                          <a:prstGeom prst="rect">
                            <a:avLst/>
                          </a:prstGeom>
                          <a:solidFill>
                            <a:prstClr val="white"/>
                          </a:solidFill>
                          <a:ln>
                            <a:noFill/>
                          </a:ln>
                        </wps:spPr>
                        <wps:txbx>
                          <w:txbxContent>
                            <w:p w14:paraId="1FE4C183" w14:textId="355DC431" w:rsidR="00777F89" w:rsidRPr="00777F89" w:rsidRDefault="00777F89" w:rsidP="00E50F9A">
                              <w:pPr>
                                <w:pStyle w:val="Caption"/>
                                <w:jc w:val="both"/>
                                <w:rPr>
                                  <w:rFonts w:ascii="Times New Roman" w:hAnsi="Times New Roman" w:cs="Times New Roman"/>
                                  <w:i w:val="0"/>
                                  <w:noProof/>
                                  <w:color w:val="000000" w:themeColor="text1"/>
                                  <w:sz w:val="24"/>
                                  <w:szCs w:val="24"/>
                                  <w:lang w:val="en-GB"/>
                                </w:rPr>
                              </w:pPr>
                              <w:bookmarkStart w:id="47" w:name="_Ref508544009"/>
                              <w:r w:rsidRPr="00777F89">
                                <w:rPr>
                                  <w:rFonts w:ascii="Times New Roman" w:hAnsi="Times New Roman" w:cs="Times New Roman"/>
                                  <w:b/>
                                  <w:i w:val="0"/>
                                  <w:color w:val="000000" w:themeColor="text1"/>
                                  <w:sz w:val="24"/>
                                  <w:szCs w:val="24"/>
                                  <w:lang w:val="en-US"/>
                                </w:rPr>
                                <w:t xml:space="preserve">Figure </w:t>
                              </w:r>
                              <w:r w:rsidRPr="00777F89">
                                <w:rPr>
                                  <w:rFonts w:ascii="Times New Roman" w:hAnsi="Times New Roman" w:cs="Times New Roman"/>
                                  <w:b/>
                                  <w:i w:val="0"/>
                                  <w:color w:val="000000" w:themeColor="text1"/>
                                  <w:sz w:val="24"/>
                                  <w:szCs w:val="24"/>
                                </w:rPr>
                                <w:fldChar w:fldCharType="begin"/>
                              </w:r>
                              <w:r w:rsidRPr="00777F89">
                                <w:rPr>
                                  <w:rFonts w:ascii="Times New Roman" w:hAnsi="Times New Roman" w:cs="Times New Roman"/>
                                  <w:b/>
                                  <w:i w:val="0"/>
                                  <w:color w:val="000000" w:themeColor="text1"/>
                                  <w:sz w:val="24"/>
                                  <w:szCs w:val="24"/>
                                  <w:lang w:val="en-US"/>
                                </w:rPr>
                                <w:instrText xml:space="preserve"> SEQ Figure \* ARABIC </w:instrText>
                              </w:r>
                              <w:r w:rsidRPr="00777F89">
                                <w:rPr>
                                  <w:rFonts w:ascii="Times New Roman" w:hAnsi="Times New Roman" w:cs="Times New Roman"/>
                                  <w:b/>
                                  <w:i w:val="0"/>
                                  <w:color w:val="000000" w:themeColor="text1"/>
                                  <w:sz w:val="24"/>
                                  <w:szCs w:val="24"/>
                                </w:rPr>
                                <w:fldChar w:fldCharType="separate"/>
                              </w:r>
                              <w:r w:rsidR="00E50F9A">
                                <w:rPr>
                                  <w:rFonts w:ascii="Times New Roman" w:hAnsi="Times New Roman" w:cs="Times New Roman"/>
                                  <w:b/>
                                  <w:i w:val="0"/>
                                  <w:noProof/>
                                  <w:color w:val="000000" w:themeColor="text1"/>
                                  <w:sz w:val="24"/>
                                  <w:szCs w:val="24"/>
                                  <w:lang w:val="en-US"/>
                                </w:rPr>
                                <w:t>4</w:t>
                              </w:r>
                              <w:r w:rsidRPr="00777F89">
                                <w:rPr>
                                  <w:rFonts w:ascii="Times New Roman" w:hAnsi="Times New Roman" w:cs="Times New Roman"/>
                                  <w:b/>
                                  <w:i w:val="0"/>
                                  <w:color w:val="000000" w:themeColor="text1"/>
                                  <w:sz w:val="24"/>
                                  <w:szCs w:val="24"/>
                                </w:rPr>
                                <w:fldChar w:fldCharType="end"/>
                              </w:r>
                              <w:bookmarkEnd w:id="47"/>
                              <w:r w:rsidRPr="00777F89">
                                <w:rPr>
                                  <w:rFonts w:ascii="Times New Roman" w:hAnsi="Times New Roman" w:cs="Times New Roman"/>
                                  <w:i w:val="0"/>
                                  <w:color w:val="000000" w:themeColor="text1"/>
                                  <w:sz w:val="24"/>
                                  <w:szCs w:val="24"/>
                                  <w:lang w:val="en-US"/>
                                </w:rPr>
                                <w:t xml:space="preserve"> </w:t>
                              </w:r>
                              <w:r w:rsidRPr="00777F89">
                                <w:rPr>
                                  <w:rFonts w:ascii="Times New Roman" w:hAnsi="Times New Roman" w:cs="Times New Roman"/>
                                  <w:i w:val="0"/>
                                  <w:color w:val="000000" w:themeColor="text1"/>
                                  <w:sz w:val="24"/>
                                  <w:szCs w:val="24"/>
                                  <w:lang w:val="en-US"/>
                                </w:rPr>
                                <w:t>Illustration of the DPX task adapted for simultaneous EEG-fMRI recordings.</w:t>
                              </w:r>
                              <w:r w:rsidRPr="00777F89">
                                <w:rPr>
                                  <w:rFonts w:ascii="Times New Roman" w:eastAsiaTheme="minorEastAsia" w:hAnsi="Times New Roman" w:cs="Times New Roman"/>
                                  <w:i w:val="0"/>
                                  <w:color w:val="000000" w:themeColor="text1"/>
                                  <w:sz w:val="24"/>
                                  <w:szCs w:val="24"/>
                                  <w:lang w:val="en-US"/>
                                </w:rPr>
                                <w:t xml:space="preserve"> One trial consists of a cue lighting up within in the square, followed by a mask and then the probe appearing in grey (left side of the figure). A correct combination is presented on the left and all incorrect combinations on the right side.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01A4E0C" id="Group 242" o:spid="_x0000_s1047" style="position:absolute;left:0;text-align:left;margin-left:17.95pt;margin-top:380.1pt;width:422.9pt;height:264.45pt;z-index:251693056;mso-wrap-distance-top:14.2pt;mso-wrap-distance-bottom:14.2pt;mso-position-vertical-relative:page;mso-width-relative:margin;mso-height-relative:margin" coordsize="53708,3357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">
                <v:group id="Group 204" o:spid="_x0000_s1048" style="position:absolute;width:53708;height:25355" coordsize="53708,253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">
                  <v:group id="Group 2" o:spid="_x0000_s1049" style="position:absolute;top:899;width:53708;height:24471" coordorigin="-681" coordsize="117598,500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">
                    <v:shape id="Text Box 7" o:spid="_x0000_s1050" type="#_x0000_t202" style="position:absolute;left:30810;top:14509;width:26538;height:1633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" fillcolor="white [3201]" strokecolor="white [3212]" strokeweight=".5pt">
                      <v:textbox>
                        <w:txbxContent>
                          <w:p w14:paraId="7AAF5345" w14:textId="2B081613" w:rsidR="00465717" w:rsidRPr="003D0CE5" w:rsidRDefault="00465717" w:rsidP="003D0CE5">
                            <w:pPr>
                              <w:spacing w:after="0"/>
                              <w:jc w:val="both"/>
                              <w:rPr>
                                <w:rFonts w:ascii="Times New Roman" w:hAnsi="Times New Roman" w:cs="Times New Roman"/>
                                <w:sz w:val="24"/>
                                <w:szCs w:val="24"/>
                              </w:rPr>
                            </w:pPr>
                            <w:r w:rsidRPr="003D0CE5">
                              <w:rPr>
                                <w:rFonts w:ascii="Times New Roman" w:hAnsi="Times New Roman" w:cs="Times New Roman"/>
                                <w:sz w:val="24"/>
                                <w:szCs w:val="24"/>
                              </w:rPr>
                              <w:t>I</w:t>
                            </w:r>
                            <w:r>
                              <w:rPr>
                                <w:rFonts w:ascii="Times New Roman" w:hAnsi="Times New Roman" w:cs="Times New Roman"/>
                                <w:sz w:val="24"/>
                                <w:szCs w:val="24"/>
                              </w:rPr>
                              <w:t xml:space="preserve">SI 3 to </w:t>
                            </w:r>
                            <w:r w:rsidRPr="003D0CE5">
                              <w:rPr>
                                <w:rFonts w:ascii="Times New Roman" w:hAnsi="Times New Roman" w:cs="Times New Roman"/>
                                <w:sz w:val="24"/>
                                <w:szCs w:val="24"/>
                              </w:rPr>
                              <w:t>5 s</w:t>
                            </w:r>
                          </w:p>
                          <w:p w14:paraId="331A6698" w14:textId="77777777" w:rsidR="00465717" w:rsidRPr="003D0CE5" w:rsidRDefault="00465717" w:rsidP="003D0CE5">
                            <w:pPr>
                              <w:jc w:val="both"/>
                              <w:rPr>
                                <w:rFonts w:ascii="Times New Roman" w:hAnsi="Times New Roman" w:cs="Times New Roman"/>
                                <w:sz w:val="24"/>
                                <w:szCs w:val="24"/>
                              </w:rPr>
                            </w:pPr>
                            <w:r w:rsidRPr="003D0CE5">
                              <w:rPr>
                                <w:rFonts w:ascii="Times New Roman" w:hAnsi="Times New Roman" w:cs="Times New Roman"/>
                                <w:sz w:val="24"/>
                                <w:szCs w:val="24"/>
                              </w:rPr>
                              <w:t>maintenance interval</w:t>
                            </w:r>
                          </w:p>
                        </w:txbxContent>
                      </v:textbox>
                    </v:shape>
                    <v:shape id="Text Box 23" o:spid="_x0000_s1051" type="#_x0000_t202" style="position:absolute;left:-681;top:27133;width:33035;height:1441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" fillcolor="white [3201]" strokecolor="white [3212]" strokeweight=".5pt">
                      <v:textbox>
                        <w:txbxContent>
                          <w:p w14:paraId="16DE97AF" w14:textId="77777777" w:rsidR="00465717" w:rsidRPr="003D0CE5" w:rsidRDefault="00465717" w:rsidP="003D0CE5">
                            <w:pPr>
                              <w:spacing w:after="0"/>
                              <w:jc w:val="center"/>
                              <w:rPr>
                                <w:rFonts w:ascii="Times New Roman" w:hAnsi="Times New Roman" w:cs="Times New Roman"/>
                                <w:b/>
                                <w:sz w:val="24"/>
                                <w:szCs w:val="24"/>
                              </w:rPr>
                            </w:pPr>
                            <w:r w:rsidRPr="003D0CE5">
                              <w:rPr>
                                <w:rFonts w:ascii="Times New Roman" w:hAnsi="Times New Roman" w:cs="Times New Roman"/>
                                <w:b/>
                                <w:sz w:val="24"/>
                                <w:szCs w:val="24"/>
                              </w:rPr>
                              <w:t>Right button</w:t>
                            </w:r>
                          </w:p>
                          <w:p w14:paraId="746DCC78" w14:textId="77777777" w:rsidR="00465717" w:rsidRPr="003D0CE5" w:rsidRDefault="00465717" w:rsidP="003D0CE5">
                            <w:pPr>
                              <w:spacing w:after="0"/>
                              <w:jc w:val="center"/>
                              <w:rPr>
                                <w:rFonts w:ascii="Times New Roman" w:hAnsi="Times New Roman" w:cs="Times New Roman"/>
                                <w:sz w:val="24"/>
                                <w:szCs w:val="24"/>
                              </w:rPr>
                            </w:pPr>
                            <w:r w:rsidRPr="003D0CE5">
                              <w:rPr>
                                <w:rFonts w:ascii="Times New Roman" w:hAnsi="Times New Roman" w:cs="Times New Roman"/>
                                <w:sz w:val="24"/>
                                <w:szCs w:val="24"/>
                              </w:rPr>
                              <w:t xml:space="preserve">Correct cue-probe combination </w:t>
                            </w:r>
                            <w:r w:rsidRPr="003D0CE5">
                              <w:rPr>
                                <w:rFonts w:ascii="Times New Roman" w:hAnsi="Times New Roman" w:cs="Times New Roman"/>
                                <w:b/>
                                <w:sz w:val="24"/>
                                <w:szCs w:val="24"/>
                              </w:rPr>
                              <w:t>AX</w:t>
                            </w:r>
                          </w:p>
                        </w:txbxContent>
                      </v:textbox>
                    </v:shape>
                    <v:group id="Gruppieren 341" o:spid="_x0000_s1052" style="position:absolute;left:107740;width:5626;height:5505" coordorigin="143136,429" coordsize="24144,241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">
                      <v:oval id="Shape 283" o:spid="_x0000_s1053" style="position:absolute;left:152189;top:429;width:6037;height:603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" fillcolor="#595959" stroked="f" strokeweight="1pt">
                        <v:stroke miterlimit="4" joinstyle="miter"/>
                        <v:textbox inset=".74672mm,.74672mm,.74672mm,.74672mm"/>
                      </v:oval>
                      <v:group id="Group 26" o:spid="_x0000_s1054" style="position:absolute;left:143136;top:429;width:24144;height:24165" coordorigin="143135,429" coordsize="24144,241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">
                        <v:oval id="Shape 284" o:spid="_x0000_s1055" style="position:absolute;left:161237;top:429;width:6043;height:604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" fillcolor="#0e80ae" stroked="f" strokeweight="1pt">
                          <v:stroke miterlimit="4" joinstyle="miter"/>
                          <v:textbox inset=".74672mm,.74672mm,.74672mm,.74672mm"/>
                        </v:oval>
                        <v:oval id="Shape 285" o:spid="_x0000_s1056" style="position:absolute;left:161237;top:9500;width:6043;height:601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" fillcolor="#0e80ae" stroked="f" strokeweight="1pt">
                          <v:stroke miterlimit="4" joinstyle="miter"/>
                          <v:textbox inset=".74672mm,.74672mm,.74672mm,.74672mm"/>
                        </v:oval>
                        <v:oval id="Shape 286" o:spid="_x0000_s1057" style="position:absolute;left:161237;top:18551;width:6043;height:604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" fillcolor="#0e80ae" stroked="f" strokeweight="1pt">
                          <v:stroke miterlimit="4" joinstyle="miter"/>
                          <v:textbox inset=".74672mm,.74672mm,.74672mm,.74672mm"/>
                        </v:oval>
                        <v:oval id="Shape 287" o:spid="_x0000_s1058" style="position:absolute;left:143135;top:18551;width:6043;height:604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" fillcolor="#0e80ae" stroked="f" strokeweight="1pt">
                          <v:stroke miterlimit="4" joinstyle="miter"/>
                          <v:textbox inset=".74672mm,.74672mm,.74672mm,.74672mm"/>
                        </v:oval>
                        <v:oval id="Shape 288" o:spid="_x0000_s1059" style="position:absolute;left:143135;top:9500;width:6043;height:601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" fillcolor="#595959" stroked="f" strokeweight="1pt">
                          <v:stroke miterlimit="4" joinstyle="miter"/>
                          <v:textbox inset=".74672mm,.74672mm,.74672mm,.74672mm"/>
                        </v:oval>
                        <v:oval id="Shape 289" o:spid="_x0000_s1060" style="position:absolute;left:143135;top:449;width:6043;height:601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" fillcolor="#0e80ae" stroked="f" strokeweight="1pt">
                          <v:stroke miterlimit="4" joinstyle="miter"/>
                          <v:textbox inset=".74672mm,.74672mm,.74672mm,.74672mm"/>
                        </v:oval>
                      </v:group>
                      <v:oval id="Shape 291" o:spid="_x0000_s1061" style="position:absolute;left:152189;top:9500;width:6037;height:603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" fillcolor="#595959" stroked="f" strokeweight="1pt">
                        <v:stroke miterlimit="4" joinstyle="miter"/>
                        <v:textbox inset=".74672mm,.74672mm,.74672mm,.74672mm"/>
                      </v:oval>
                      <v:oval id="Shape 292" o:spid="_x0000_s1062" style="position:absolute;left:152189;top:18557;width:6037;height:603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" fillcolor="#0e80ae" stroked="f" strokeweight="1pt">
                        <v:stroke miterlimit="4" joinstyle="miter"/>
                        <v:textbox inset=".74672mm,.74672mm,.74672mm,.74672mm"/>
                      </v:oval>
                    </v:group>
                    <v:line id="Shape 139" o:spid="_x0000_s1063" style="position:absolute;flip:y;visibility:visible;mso-wrap-style:square" from="13219,8746" to="40943,2323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" strokeweight="2pt">
                      <v:stroke miterlimit="4" joinstyle="miter"/>
                    </v:line>
                    <v:line id="Shape 155" o:spid="_x0000_s1064" style="position:absolute;flip:y;visibility:visible;mso-wrap-style:square" from="1490,695" to="34301,1128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" strokeweight="2pt">
                      <v:stroke miterlimit="4" joinstyle="miter"/>
                    </v:line>
                    <v:shape id="Shape 162" o:spid="_x0000_s1065" style="position:absolute;left:64952;top:28177;width:1917;height:22549;rotation:-90;visibility:visible;mso-wrap-style:square;v-text-anchor:middle" coordsize="216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" path="m21600,21600v-5965,,-10800,-142,-10800,-318l10800,11118v,-176,-4835,-318,-10800,-318c5965,10800,10800,10658,10800,10482r,-10164c10800,142,15635,,21600,e" filled="f" strokeweight="2pt">
                      <v:stroke miterlimit="4" joinstyle="miter"/>
                      <v:path arrowok="t" o:extrusionok="f" o:connecttype="custom" o:connectlocs="95885,1127443;95885,1127443;95885,1127443;95885,1127443" o:connectangles="0,90,180,270"/>
                    </v:shape>
                    <v:rect id="Shape 163" o:spid="_x0000_s1066" style="position:absolute;left:62400;top:41418;width:13492;height:867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" stroked="f" strokeweight="1pt">
                      <v:stroke miterlimit="4"/>
                      <v:textbox inset="1.2057mm,,1.2057mm">
                        <w:txbxContent>
                          <w:p w14:paraId="21ECA7B1" w14:textId="77777777" w:rsidR="00465717" w:rsidRPr="00E851D3" w:rsidRDefault="00465717" w:rsidP="003D0CE5">
                            <w:pPr>
                              <w:pStyle w:val="NormalWeb"/>
                              <w:overflowPunct w:val="0"/>
                              <w:spacing w:before="0" w:beforeAutospacing="0" w:after="0" w:afterAutospacing="0"/>
                              <w:rPr>
                                <w:b/>
                              </w:rPr>
                            </w:pPr>
                            <w:r w:rsidRPr="00E851D3">
                              <w:rPr>
                                <w:b/>
                                <w:color w:val="000000"/>
                                <w:position w:val="1"/>
                              </w:rPr>
                              <w:t>BX</w:t>
                            </w:r>
                          </w:p>
                        </w:txbxContent>
                      </v:textbox>
                    </v:rect>
                    <v:shape id="Shape 167" o:spid="_x0000_s1067" style="position:absolute;left:88806;top:17144;width:2210;height:16205;rotation:-90;visibility:visible;mso-wrap-style:square;v-text-anchor:middle" coordsize="216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" path="m21600,21600v-5965,,-10800,-142,-10800,-318l10800,11118v,-176,-4835,-318,-10800,-318c5965,10800,10800,10658,10800,10482r,-10164c10800,142,15635,,21600,e" filled="f" strokeweight="2pt">
                      <v:stroke miterlimit="4" joinstyle="miter"/>
                      <v:path arrowok="t" o:extrusionok="f" o:connecttype="custom" o:connectlocs="110490,810260;110490,810260;110490,810260;110490,810260" o:connectangles="0,90,180,270"/>
                    </v:shape>
                    <v:rect id="Shape 168" o:spid="_x0000_s1068" style="position:absolute;left:86253;top:27011;width:13492;height:914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" stroked="f" strokeweight="1pt">
                      <v:stroke miterlimit="4"/>
                      <v:textbox inset="1.2057mm,,1.2057mm">
                        <w:txbxContent>
                          <w:p w14:paraId="0EE9E8FA" w14:textId="77777777" w:rsidR="00465717" w:rsidRPr="00E851D3" w:rsidRDefault="00465717" w:rsidP="003D0CE5">
                            <w:pPr>
                              <w:pStyle w:val="NormalWeb"/>
                              <w:overflowPunct w:val="0"/>
                              <w:spacing w:before="0" w:beforeAutospacing="0" w:after="0" w:afterAutospacing="0"/>
                              <w:rPr>
                                <w:b/>
                              </w:rPr>
                            </w:pPr>
                            <w:r w:rsidRPr="00E851D3">
                              <w:rPr>
                                <w:b/>
                                <w:color w:val="000000"/>
                                <w:position w:val="1"/>
                              </w:rPr>
                              <w:t>AY</w:t>
                            </w:r>
                          </w:p>
                        </w:txbxContent>
                      </v:textbox>
                    </v:rect>
                    <v:shape id="Shape 169" o:spid="_x0000_s1069" style="position:absolute;left:105852;top:8447;width:1784;height:10459;rotation:-90;visibility:visible;mso-wrap-style:square;v-text-anchor:middle" coordsize="216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" path="m21600,21600v-5965,,-10800,-142,-10800,-318l10800,11118v,-176,-4835,-318,-10800,-318c5965,10800,10800,10658,10800,10482r,-10164c10800,142,15635,,21600,e" filled="f" strokeweight="2pt">
                      <v:stroke miterlimit="4" joinstyle="miter"/>
                      <v:path arrowok="t" o:extrusionok="f" o:connecttype="custom" o:connectlocs="89218,522923;89218,522923;89218,522923;89218,522923" o:connectangles="0,90,180,270"/>
                    </v:shape>
                    <v:rect id="Shape 170" o:spid="_x0000_s1070" style="position:absolute;left:103419;top:14815;width:13498;height:1068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" stroked="f" strokeweight="1pt">
                      <v:stroke miterlimit="4"/>
                      <v:textbox inset="1.2057mm,,1.2057mm">
                        <w:txbxContent>
                          <w:p w14:paraId="3E9B70B9" w14:textId="77777777" w:rsidR="00465717" w:rsidRPr="00E851D3" w:rsidRDefault="00465717" w:rsidP="003D0CE5">
                            <w:pPr>
                              <w:pStyle w:val="NormalWeb"/>
                              <w:overflowPunct w:val="0"/>
                              <w:spacing w:before="0" w:beforeAutospacing="0" w:after="0" w:afterAutospacing="0"/>
                              <w:rPr>
                                <w:b/>
                              </w:rPr>
                            </w:pPr>
                            <w:r w:rsidRPr="00E851D3">
                              <w:rPr>
                                <w:b/>
                                <w:color w:val="000000"/>
                                <w:position w:val="1"/>
                              </w:rPr>
                              <w:t>BY</w:t>
                            </w:r>
                          </w:p>
                        </w:txbxContent>
                      </v:textbox>
                    </v:rect>
                    <v:group id="Gruppieren 178" o:spid="_x0000_s1071" style="position:absolute;left:18784;top:6261;width:9329;height:8757" coordorigin="54122,6676" coordsize="24144,241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">
                      <v:oval id="Shape 283" o:spid="_x0000_s1072" style="position:absolute;left:63176;top:6676;width:6037;height:603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" fillcolor="#0e80ae" stroked="f" strokeweight="1pt">
                        <v:stroke miterlimit="4" joinstyle="miter"/>
                        <v:textbox inset=".74672mm,.74672mm,.74672mm,.74672mm"/>
                      </v:oval>
                      <v:group id="Group 46" o:spid="_x0000_s1073" style="position:absolute;left:54122;top:6676;width:24145;height:24165" coordorigin="54122,6676" coordsize="24144,241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">
                        <v:oval id="Shape 284" o:spid="_x0000_s1074" style="position:absolute;left:72224;top:6676;width:6043;height:604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" fillcolor="#0e80ae" stroked="f" strokeweight="1pt">
                          <v:stroke miterlimit="4" joinstyle="miter"/>
                          <v:textbox inset=".74672mm,.74672mm,.74672mm,.74672mm"/>
                        </v:oval>
                        <v:oval id="Shape 285" o:spid="_x0000_s1075" style="position:absolute;left:72224;top:15748;width:6043;height:601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" fillcolor="#0e80ae" stroked="f" strokeweight="1pt">
                          <v:stroke miterlimit="4" joinstyle="miter"/>
                          <v:textbox inset=".74672mm,.74672mm,.74672mm,.74672mm"/>
                        </v:oval>
                        <v:oval id="Shape 286" o:spid="_x0000_s1076" style="position:absolute;left:72224;top:24798;width:6043;height:604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" fillcolor="#0e80ae" stroked="f" strokeweight="1pt">
                          <v:stroke miterlimit="4" joinstyle="miter"/>
                          <v:textbox inset=".74672mm,.74672mm,.74672mm,.74672mm"/>
                        </v:oval>
                        <v:oval id="Shape 287" o:spid="_x0000_s1077" style="position:absolute;left:54122;top:24798;width:6043;height:604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" fillcolor="#0e80ae" stroked="f" strokeweight="1pt">
                          <v:stroke miterlimit="4" joinstyle="miter"/>
                          <v:textbox inset=".74672mm,.74672mm,.74672mm,.74672mm"/>
                        </v:oval>
                        <v:oval id="Shape 288" o:spid="_x0000_s1078" style="position:absolute;left:54122;top:15748;width:6043;height:601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" fillcolor="#0e80ae" stroked="f" strokeweight="1pt">
                          <v:stroke miterlimit="4" joinstyle="miter"/>
                          <v:textbox inset=".74672mm,.74672mm,.74672mm,.74672mm"/>
                        </v:oval>
                        <v:oval id="Shape 289" o:spid="_x0000_s1079" style="position:absolute;left:54122;top:6697;width:6043;height:601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" fillcolor="#0e80ae" stroked="f" strokeweight="1pt">
                          <v:stroke miterlimit="4" joinstyle="miter"/>
                          <v:textbox inset=".74672mm,.74672mm,.74672mm,.74672mm"/>
                        </v:oval>
                      </v:group>
                      <v:oval id="Shape 291" o:spid="_x0000_s1080" style="position:absolute;left:63176;top:15748;width:6037;height:603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" fillcolor="#0e80ae" stroked="f" strokeweight="1pt">
                        <v:stroke miterlimit="4" joinstyle="miter"/>
                        <v:textbox inset=".74672mm,.74672mm,.74672mm,.74672mm"/>
                      </v:oval>
                      <v:oval id="Shape 292" o:spid="_x0000_s1081" style="position:absolute;left:63176;top:24804;width:6037;height:603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" fillcolor="#0e80ae" stroked="f" strokeweight="1pt">
                        <v:stroke miterlimit="4" joinstyle="miter"/>
                        <v:textbox inset=".74672mm,.74672mm,.74672mm,.74672mm"/>
                      </v:oval>
                    </v:group>
                    <v:group id="Gruppieren 197" o:spid="_x0000_s1082" style="position:absolute;left:34588;top:894;width:7175;height:6991" coordorigin="69961,1305" coordsize="24144,241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">
                      <v:oval id="Shape 283" o:spid="_x0000_s1083" style="position:absolute;left:79015;top:1305;width:6037;height:603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" fillcolor="#595959" stroked="f" strokeweight="1pt">
                        <v:stroke miterlimit="4" joinstyle="miter"/>
                        <v:textbox inset=".74672mm,.74672mm,.74672mm,.74672mm"/>
                      </v:oval>
                      <v:group id="Group 57" o:spid="_x0000_s1084" style="position:absolute;left:69961;top:1305;width:24145;height:24165" coordorigin="69961,1305" coordsize="24144,241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">
                        <v:oval id="Shape 284" o:spid="_x0000_s1085" style="position:absolute;left:88063;top:1305;width:6043;height:604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" fillcolor="#0e80ae" stroked="f" strokeweight="1pt">
                          <v:stroke miterlimit="4" joinstyle="miter"/>
                          <v:textbox inset=".74672mm,.74672mm,.74672mm,.74672mm"/>
                        </v:oval>
                        <v:oval id="Shape 285" o:spid="_x0000_s1086" style="position:absolute;left:88063;top:10376;width:6043;height:601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" fillcolor="#595959" stroked="f" strokeweight="1pt">
                          <v:stroke miterlimit="4" joinstyle="miter"/>
                          <v:textbox inset=".74672mm,.74672mm,.74672mm,.74672mm"/>
                        </v:oval>
                        <v:oval id="Shape 286" o:spid="_x0000_s1087" style="position:absolute;left:88063;top:19427;width:6043;height:604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" fillcolor="#0e80ae" stroked="f" strokeweight="1pt">
                          <v:stroke miterlimit="4" joinstyle="miter"/>
                          <v:textbox inset=".74672mm,.74672mm,.74672mm,.74672mm"/>
                        </v:oval>
                        <v:oval id="Shape 287" o:spid="_x0000_s1088" style="position:absolute;left:69961;top:19427;width:6043;height:604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" fillcolor="#0e80ae" stroked="f" strokeweight="1pt">
                          <v:stroke miterlimit="4" joinstyle="miter"/>
                          <v:textbox inset=".74672mm,.74672mm,.74672mm,.74672mm"/>
                        </v:oval>
                        <v:oval id="Shape 288" o:spid="_x0000_s1089" style="position:absolute;left:69961;top:10376;width:6043;height:601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" fillcolor="#0e80ae" stroked="f" strokeweight="1pt">
                          <v:stroke miterlimit="4" joinstyle="miter"/>
                          <v:textbox inset=".74672mm,.74672mm,.74672mm,.74672mm"/>
                        </v:oval>
                        <v:oval id="Shape 289" o:spid="_x0000_s1090" style="position:absolute;left:69961;top:1325;width:6043;height:601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" fillcolor="#0e80ae" stroked="f" strokeweight="1pt">
                          <v:stroke miterlimit="4" joinstyle="miter"/>
                          <v:textbox inset=".74672mm,.74672mm,.74672mm,.74672mm"/>
                        </v:oval>
                      </v:group>
                      <v:oval id="Shape 291" o:spid="_x0000_s1091" style="position:absolute;left:79015;top:10376;width:6037;height:603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" fillcolor="#595959" stroked="f" strokeweight="1pt">
                        <v:stroke miterlimit="4" joinstyle="miter"/>
                        <v:textbox inset=".74672mm,.74672mm,.74672mm,.74672mm"/>
                      </v:oval>
                      <v:oval id="Shape 292" o:spid="_x0000_s1092" style="position:absolute;left:79015;top:19433;width:6037;height:603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" fillcolor="#0e80ae" stroked="f" strokeweight="1pt">
                        <v:stroke miterlimit="4" joinstyle="miter"/>
                        <v:textbox inset=".74672mm,.74672mm,.74672mm,.74672mm"/>
                      </v:oval>
                    </v:group>
                    <v:group id="Gruppieren 230" o:spid="_x0000_s1093" style="position:absolute;left:397;top:12225;width:12529;height:10928" coordorigin="35723,12705" coordsize="24144,241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">
                      <v:oval id="Shape 283" o:spid="_x0000_s1094" style="position:absolute;left:44777;top:12705;width:6037;height:603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" fillcolor="#98dbf6" stroked="f" strokeweight="1pt">
                        <v:stroke miterlimit="4" joinstyle="miter"/>
                        <v:textbox inset=".74672mm,.74672mm,.74672mm,.74672mm"/>
                      </v:oval>
                      <v:group id="Group 15364" o:spid="_x0000_s1095" style="position:absolute;left:35723;top:12705;width:24145;height:24165" coordorigin="35723,12705" coordsize="24144,241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">
                        <v:oval id="Shape 284" o:spid="_x0000_s1096" style="position:absolute;left:53825;top:12705;width:6043;height:604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" fillcolor="#0e80ae" stroked="f" strokeweight="1pt">
                          <v:stroke miterlimit="4" joinstyle="miter"/>
                          <v:textbox inset=".74672mm,.74672mm,.74672mm,.74672mm"/>
                        </v:oval>
                        <v:oval id="Shape 285" o:spid="_x0000_s1097" style="position:absolute;left:53825;top:21776;width:6043;height:601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" fillcolor="#0e80ae" stroked="f" strokeweight="1pt">
                          <v:stroke miterlimit="4" joinstyle="miter"/>
                          <v:textbox inset=".74672mm,.74672mm,.74672mm,.74672mm"/>
                        </v:oval>
                        <v:oval id="Shape 286" o:spid="_x0000_s1098" style="position:absolute;left:53825;top:30827;width:6043;height:604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" fillcolor="#0e80ae" stroked="f" strokeweight="1pt">
                          <v:stroke miterlimit="4" joinstyle="miter"/>
                          <v:textbox inset=".74672mm,.74672mm,.74672mm,.74672mm"/>
                        </v:oval>
                        <v:oval id="Shape 287" o:spid="_x0000_s1099" style="position:absolute;left:35723;top:30827;width:6043;height:604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" fillcolor="#0e80ae" stroked="f" strokeweight="1pt">
                          <v:stroke miterlimit="4" joinstyle="miter"/>
                          <v:textbox inset=".74672mm,.74672mm,.74672mm,.74672mm"/>
                        </v:oval>
                        <v:oval id="Shape 288" o:spid="_x0000_s1100" style="position:absolute;left:35723;top:21776;width:6043;height:601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" fillcolor="#0e80ae" stroked="f" strokeweight="1pt">
                          <v:stroke miterlimit="4" joinstyle="miter"/>
                          <v:textbox inset=".74672mm,.74672mm,.74672mm,.74672mm"/>
                        </v:oval>
                        <v:oval id="Shape 289" o:spid="_x0000_s1101" style="position:absolute;left:35723;top:12726;width:6043;height:601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" fillcolor="#0e80ae" stroked="f" strokeweight="1pt">
                          <v:stroke miterlimit="4" joinstyle="miter"/>
                          <v:textbox inset=".74672mm,.74672mm,.74672mm,.74672mm"/>
                        </v:oval>
                      </v:group>
                      <v:oval id="Shape 291" o:spid="_x0000_s1102" style="position:absolute;left:44777;top:21776;width:6037;height:603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" fillcolor="#98dbf6" stroked="f" strokeweight="1pt">
                        <v:stroke miterlimit="4" joinstyle="miter"/>
                        <v:textbox inset=".74672mm,.74672mm,.74672mm,.74672mm"/>
                      </v:oval>
                      <v:oval id="Shape 292" o:spid="_x0000_s1103" style="position:absolute;left:44777;top:30833;width:6037;height:603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" fillcolor="#98dbf6" stroked="f" strokeweight="1pt">
                        <v:stroke miterlimit="4" joinstyle="miter"/>
                        <v:textbox inset=".74672mm,.74672mm,.74672mm,.74672mm"/>
                      </v:oval>
                    </v:group>
                    <v:group id="Gruppieren 272" o:spid="_x0000_s1104" style="position:absolute;left:53571;top:23257;width:12338;height:12148" coordorigin="88958,23690" coordsize="24144,241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">
                      <v:oval id="Shape 283" o:spid="_x0000_s1105" style="position:absolute;left:98012;top:23690;width:6036;height:603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" fillcolor="#0e80ae" stroked="f" strokeweight="1pt">
                        <v:stroke miterlimit="4" joinstyle="miter"/>
                        <v:textbox inset=".74672mm,.74672mm,.74672mm,.74672mm"/>
                      </v:oval>
                      <v:group id="Group 15375" o:spid="_x0000_s1106" style="position:absolute;left:88958;top:23690;width:24144;height:24165" coordorigin="88958,23690" coordsize="24144,241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">
                        <v:oval id="Shape 284" o:spid="_x0000_s1107" style="position:absolute;left:107059;top:23690;width:6043;height:604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" fillcolor="#0e80ae" stroked="f" strokeweight="1pt">
                          <v:stroke miterlimit="4" joinstyle="miter"/>
                          <v:textbox inset=".74672mm,.74672mm,.74672mm,.74672mm"/>
                        </v:oval>
                        <v:oval id="Shape 285" o:spid="_x0000_s1108" style="position:absolute;left:107059;top:32761;width:6043;height:601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" fillcolor="#0e80ae" stroked="f" strokeweight="1pt">
                          <v:stroke miterlimit="4" joinstyle="miter"/>
                          <v:textbox inset=".74672mm,.74672mm,.74672mm,.74672mm"/>
                        </v:oval>
                        <v:oval id="Shape 286" o:spid="_x0000_s1109" style="position:absolute;left:107059;top:41812;width:6043;height:604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" fillcolor="#0e80ae" stroked="f" strokeweight="1pt">
                          <v:stroke miterlimit="4" joinstyle="miter"/>
                          <v:textbox inset=".74672mm,.74672mm,.74672mm,.74672mm"/>
                        </v:oval>
                        <v:oval id="Shape 287" o:spid="_x0000_s1110" style="position:absolute;left:88958;top:41812;width:6043;height:604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" fillcolor="#0e80ae" stroked="f" strokeweight="1pt">
                          <v:stroke miterlimit="4" joinstyle="miter"/>
                          <v:textbox inset=".74672mm,.74672mm,.74672mm,.74672mm"/>
                        </v:oval>
                        <v:oval id="Shape 288" o:spid="_x0000_s1111" style="position:absolute;left:88958;top:32761;width:6043;height:601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" fillcolor="#0e80ae" stroked="f" strokeweight="1pt">
                          <v:stroke miterlimit="4" joinstyle="miter"/>
                          <v:textbox inset=".74672mm,.74672mm,.74672mm,.74672mm"/>
                        </v:oval>
                        <v:oval id="Shape 289" o:spid="_x0000_s1112" style="position:absolute;left:88958;top:23710;width:6043;height:601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" fillcolor="#98dbf6" stroked="f" strokeweight="1pt">
                          <v:stroke miterlimit="4" joinstyle="miter"/>
                          <v:textbox inset=".74672mm,.74672mm,.74672mm,.74672mm"/>
                        </v:oval>
                      </v:group>
                      <v:oval id="Shape 291" o:spid="_x0000_s1113" style="position:absolute;left:98012;top:32761;width:6036;height:603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" fillcolor="#98dbf6" stroked="f" strokeweight="1pt">
                        <v:stroke miterlimit="4" joinstyle="miter"/>
                        <v:textbox inset=".74672mm,.74672mm,.74672mm,.74672mm"/>
                      </v:oval>
                      <v:oval id="Shape 292" o:spid="_x0000_s1114" style="position:absolute;left:98012;top:41818;width:6036;height:603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" fillcolor="#98dbf6" stroked="f" strokeweight="1pt">
                        <v:stroke miterlimit="4" joinstyle="miter"/>
                        <v:textbox inset=".74672mm,.74672mm,.74672mm,.74672mm"/>
                      </v:oval>
                    </v:group>
                    <v:group id="Gruppieren 297" o:spid="_x0000_s1115" style="position:absolute;left:66691;top:16498;width:12046;height:11386" coordorigin="102086,16951" coordsize="24144,241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">
                      <v:oval id="Shape 283" o:spid="_x0000_s1116" style="position:absolute;left:111139;top:16951;width:6037;height:603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" fillcolor="#595959" stroked="f" strokeweight="1pt">
                        <v:stroke miterlimit="4" joinstyle="miter"/>
                        <v:textbox inset=".74672mm,.74672mm,.74672mm,.74672mm"/>
                      </v:oval>
                      <v:group id="Group 15388" o:spid="_x0000_s1117" style="position:absolute;left:102086;top:16951;width:24144;height:24165" coordorigin="102086,16951" coordsize="24144,241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">
                        <v:oval id="Shape 284" o:spid="_x0000_s1118" style="position:absolute;left:120187;top:16951;width:6043;height:604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" fillcolor="#0e80ae" stroked="f" strokeweight="1pt">
                          <v:stroke miterlimit="4" joinstyle="miter"/>
                          <v:textbox inset=".74672mm,.74672mm,.74672mm,.74672mm"/>
                        </v:oval>
                        <v:oval id="Shape 285" o:spid="_x0000_s1119" style="position:absolute;left:120187;top:26022;width:6043;height:601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" fillcolor="#595959" stroked="f" strokeweight="1pt">
                          <v:stroke miterlimit="4" joinstyle="miter"/>
                          <v:textbox inset=".74672mm,.74672mm,.74672mm,.74672mm"/>
                        </v:oval>
                        <v:oval id="Shape 286" o:spid="_x0000_s1120" style="position:absolute;left:120187;top:35073;width:6043;height:604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" fillcolor="#0e80ae" stroked="f" strokeweight="1pt">
                          <v:stroke miterlimit="4" joinstyle="miter"/>
                          <v:textbox inset=".74672mm,.74672mm,.74672mm,.74672mm"/>
                        </v:oval>
                        <v:oval id="Shape 287" o:spid="_x0000_s1121" style="position:absolute;left:102086;top:35073;width:6042;height:604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" fillcolor="#0e80ae" stroked="f" strokeweight="1pt">
                          <v:stroke miterlimit="4" joinstyle="miter"/>
                          <v:textbox inset=".74672mm,.74672mm,.74672mm,.74672mm"/>
                        </v:oval>
                        <v:oval id="Shape 288" o:spid="_x0000_s1122" style="position:absolute;left:102086;top:26022;width:6042;height:601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" fillcolor="#0e80ae" stroked="f" strokeweight="1pt">
                          <v:stroke miterlimit="4" joinstyle="miter"/>
                          <v:textbox inset=".74672mm,.74672mm,.74672mm,.74672mm"/>
                        </v:oval>
                        <v:oval id="Shape 289" o:spid="_x0000_s1123" style="position:absolute;left:102086;top:16971;width:6042;height:601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" fillcolor="#0e80ae" stroked="f" strokeweight="1pt">
                          <v:stroke miterlimit="4" joinstyle="miter"/>
                          <v:textbox inset=".74672mm,.74672mm,.74672mm,.74672mm"/>
                        </v:oval>
                      </v:group>
                      <v:oval id="Shape 291" o:spid="_x0000_s1124" style="position:absolute;left:111139;top:26022;width:6037;height:603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" fillcolor="#595959" stroked="f" strokeweight="1pt">
                        <v:stroke miterlimit="4" joinstyle="miter"/>
                        <v:textbox inset=".74672mm,.74672mm,.74672mm,.74672mm"/>
                      </v:oval>
                      <v:oval id="Shape 292" o:spid="_x0000_s1125" style="position:absolute;left:111139;top:35079;width:6037;height:603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" fillcolor="#0e80ae" stroked="f" strokeweight="1pt">
                        <v:stroke miterlimit="4" joinstyle="miter"/>
                        <v:textbox inset=".74672mm,.74672mm,.74672mm,.74672mm"/>
                      </v:oval>
                    </v:group>
                    <v:group id="Gruppieren 308" o:spid="_x0000_s1126" style="position:absolute;left:80208;top:11926;width:9900;height:8490" coordorigin="115559,12369" coordsize="24144,241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">
                      <v:oval id="Shape 283" o:spid="_x0000_s1127" style="position:absolute;left:124613;top:12369;width:6036;height:603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" fillcolor="#98dbf6" stroked="f" strokeweight="1pt">
                        <v:stroke miterlimit="4" joinstyle="miter"/>
                        <v:textbox inset=".74672mm,.74672mm,.74672mm,.74672mm"/>
                      </v:oval>
                      <v:group id="Group 15399" o:spid="_x0000_s1128" style="position:absolute;left:115559;top:12369;width:24144;height:24165" coordorigin="115559,12369" coordsize="24144,241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">
                        <v:oval id="Shape 284" o:spid="_x0000_s1129" style="position:absolute;left:133660;top:12369;width:6043;height:604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" fillcolor="#0e80ae" stroked="f" strokeweight="1pt">
                          <v:stroke miterlimit="4" joinstyle="miter"/>
                          <v:textbox inset=".74672mm,.74672mm,.74672mm,.74672mm"/>
                        </v:oval>
                        <v:oval id="Shape 285" o:spid="_x0000_s1130" style="position:absolute;left:133660;top:21440;width:6043;height:601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" fillcolor="#0e80ae" stroked="f" strokeweight="1pt">
                          <v:stroke miterlimit="4" joinstyle="miter"/>
                          <v:textbox inset=".74672mm,.74672mm,.74672mm,.74672mm"/>
                        </v:oval>
                        <v:oval id="Shape 286" o:spid="_x0000_s1131" style="position:absolute;left:133660;top:30491;width:6043;height:604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" fillcolor="#0e80ae" stroked="f" strokeweight="1pt">
                          <v:stroke miterlimit="4" joinstyle="miter"/>
                          <v:textbox inset=".74672mm,.74672mm,.74672mm,.74672mm"/>
                        </v:oval>
                        <v:oval id="Shape 287" o:spid="_x0000_s1132" style="position:absolute;left:115559;top:30491;width:6042;height:604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" fillcolor="#0e80ae" stroked="f" strokeweight="1pt">
                          <v:stroke miterlimit="4" joinstyle="miter"/>
                          <v:textbox inset=".74672mm,.74672mm,.74672mm,.74672mm"/>
                        </v:oval>
                        <v:oval id="Shape 288" o:spid="_x0000_s1133" style="position:absolute;left:115559;top:21440;width:6042;height:601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" fillcolor="#0e80ae" stroked="f" strokeweight="1pt">
                          <v:stroke miterlimit="4" joinstyle="miter"/>
                          <v:textbox inset=".74672mm,.74672mm,.74672mm,.74672mm"/>
                        </v:oval>
                        <v:oval id="Shape 289" o:spid="_x0000_s1134" style="position:absolute;left:115559;top:12389;width:6042;height:601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" fillcolor="#0e80ae" stroked="f" strokeweight="1pt">
                          <v:stroke miterlimit="4" joinstyle="miter"/>
                          <v:textbox inset=".74672mm,.74672mm,.74672mm,.74672mm"/>
                        </v:oval>
                      </v:group>
                      <v:oval id="Shape 291" o:spid="_x0000_s1135" style="position:absolute;left:124613;top:21440;width:6036;height:603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" fillcolor="#98dbf6" stroked="f" strokeweight="1pt">
                        <v:stroke miterlimit="4" joinstyle="miter"/>
                        <v:textbox inset=".74672mm,.74672mm,.74672mm,.74672mm"/>
                      </v:oval>
                      <v:oval id="Shape 292" o:spid="_x0000_s1136" style="position:absolute;left:124613;top:30497;width:6036;height:603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" fillcolor="#98dbf6" stroked="f" strokeweight="1pt">
                        <v:stroke miterlimit="4" joinstyle="miter"/>
                        <v:textbox inset=".74672mm,.74672mm,.74672mm,.74672mm"/>
                      </v:oval>
                    </v:group>
                    <v:group id="Gruppieren 319" o:spid="_x0000_s1137" style="position:absolute;left:90843;top:7354;width:8446;height:7811" coordorigin="126240,7839" coordsize="24144,241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">
                      <v:oval id="Shape 283" o:spid="_x0000_s1138" style="position:absolute;left:135294;top:7839;width:6037;height:603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" fillcolor="#595959" stroked="f" strokeweight="1pt">
                        <v:stroke miterlimit="4" joinstyle="miter"/>
                        <v:textbox inset=".74672mm,.74672mm,.74672mm,.74672mm"/>
                      </v:oval>
                      <v:group id="Group 15410" o:spid="_x0000_s1139" style="position:absolute;left:126240;top:7839;width:24145;height:24165" coordorigin="126240,7839" coordsize="24144,241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">
                        <v:oval id="Shape 284" o:spid="_x0000_s1140" style="position:absolute;left:144342;top:7839;width:6042;height:604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" fillcolor="#0e80ae" stroked="f" strokeweight="1pt">
                          <v:stroke miterlimit="4" joinstyle="miter"/>
                          <v:textbox inset=".74672mm,.74672mm,.74672mm,.74672mm"/>
                        </v:oval>
                        <v:oval id="Shape 285" o:spid="_x0000_s1141" style="position:absolute;left:144342;top:16911;width:6042;height:601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" fillcolor="#0e80ae" stroked="f" strokeweight="1pt">
                          <v:stroke miterlimit="4" joinstyle="miter"/>
                          <v:textbox inset=".74672mm,.74672mm,.74672mm,.74672mm"/>
                        </v:oval>
                        <v:oval id="Shape 286" o:spid="_x0000_s1142" style="position:absolute;left:144342;top:25962;width:6042;height:604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" fillcolor="#0e80ae" stroked="f" strokeweight="1pt">
                          <v:stroke miterlimit="4" joinstyle="miter"/>
                          <v:textbox inset=".74672mm,.74672mm,.74672mm,.74672mm"/>
                        </v:oval>
                        <v:oval id="Shape 287" o:spid="_x0000_s1143" style="position:absolute;left:126240;top:25962;width:6043;height:604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" fillcolor="#0e80ae" stroked="f" strokeweight="1pt">
                          <v:stroke miterlimit="4" joinstyle="miter"/>
                          <v:textbox inset=".74672mm,.74672mm,.74672mm,.74672mm"/>
                        </v:oval>
                        <v:oval id="Shape 288" o:spid="_x0000_s1144" style="position:absolute;left:126240;top:16911;width:6043;height:601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" fillcolor="#595959" stroked="f" strokeweight="1pt">
                          <v:stroke miterlimit="4" joinstyle="miter"/>
                          <v:textbox inset=".74672mm,.74672mm,.74672mm,.74672mm"/>
                        </v:oval>
                        <v:oval id="Shape 289" o:spid="_x0000_s1145" style="position:absolute;left:126240;top:7860;width:6043;height:601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" fillcolor="#0e80ae" stroked="f" strokeweight="1pt">
                          <v:stroke miterlimit="4" joinstyle="miter"/>
                          <v:textbox inset=".74672mm,.74672mm,.74672mm,.74672mm"/>
                        </v:oval>
                      </v:group>
                      <v:oval id="Shape 291" o:spid="_x0000_s1146" style="position:absolute;left:135294;top:16911;width:6037;height:603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" fillcolor="#595959" stroked="f" strokeweight="1pt">
                        <v:stroke miterlimit="4" joinstyle="miter"/>
                        <v:textbox inset=".74672mm,.74672mm,.74672mm,.74672mm"/>
                      </v:oval>
                      <v:oval id="Shape 292" o:spid="_x0000_s1147" style="position:absolute;left:135294;top:25968;width:6037;height:603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" fillcolor="#0e80ae" stroked="f" strokeweight="1pt">
                        <v:stroke miterlimit="4" joinstyle="miter"/>
                        <v:textbox inset=".74672mm,.74672mm,.74672mm,.74672mm"/>
                      </v:oval>
                    </v:group>
                    <v:group id="Gruppieren 330" o:spid="_x0000_s1148" style="position:absolute;left:100285;top:2882;width:6915;height:6947" coordorigin="135674,3298" coordsize="24144,241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">
                      <v:oval id="Shape 283" o:spid="_x0000_s1149" style="position:absolute;left:144728;top:3298;width:6037;height:603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" fillcolor="#0e80ae" stroked="f" strokeweight="1pt">
                        <v:stroke miterlimit="4" joinstyle="miter"/>
                        <v:textbox inset=".74672mm,.74672mm,.74672mm,.74672mm"/>
                      </v:oval>
                      <v:group id="Group 15421" o:spid="_x0000_s1150" style="position:absolute;left:135674;top:3298;width:24145;height:24165" coordorigin="135674,3298" coordsize="24144,241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">
                        <v:oval id="Shape 284" o:spid="_x0000_s1151" style="position:absolute;left:153776;top:3298;width:6043;height:604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" fillcolor="#0e80ae" stroked="f" strokeweight="1pt">
                          <v:stroke miterlimit="4" joinstyle="miter"/>
                          <v:textbox inset=".74672mm,.74672mm,.74672mm,.74672mm"/>
                        </v:oval>
                        <v:oval id="Shape 285" o:spid="_x0000_s1152" style="position:absolute;left:153776;top:12369;width:6043;height:601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" fillcolor="#0e80ae" stroked="f" strokeweight="1pt">
                          <v:stroke miterlimit="4" joinstyle="miter"/>
                          <v:textbox inset=".74672mm,.74672mm,.74672mm,.74672mm"/>
                        </v:oval>
                        <v:oval id="Shape 286" o:spid="_x0000_s1153" style="position:absolute;left:153776;top:21420;width:6043;height:604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" fillcolor="#0e80ae" stroked="f" strokeweight="1pt">
                          <v:stroke miterlimit="4" joinstyle="miter"/>
                          <v:textbox inset=".74672mm,.74672mm,.74672mm,.74672mm"/>
                        </v:oval>
                        <v:oval id="Shape 287" o:spid="_x0000_s1154" style="position:absolute;left:135674;top:21420;width:6043;height:604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" fillcolor="#0e80ae" stroked="f" strokeweight="1pt">
                          <v:stroke miterlimit="4" joinstyle="miter"/>
                          <v:textbox inset=".74672mm,.74672mm,.74672mm,.74672mm"/>
                        </v:oval>
                        <v:oval id="Shape 288" o:spid="_x0000_s1155" style="position:absolute;left:135674;top:12369;width:6043;height:601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" fillcolor="#0e80ae" stroked="f" strokeweight="1pt">
                          <v:stroke miterlimit="4" joinstyle="miter"/>
                          <v:textbox inset=".74672mm,.74672mm,.74672mm,.74672mm"/>
                        </v:oval>
                        <v:oval id="Shape 289" o:spid="_x0000_s1156" style="position:absolute;left:135674;top:3318;width:6043;height:601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" fillcolor="#98dbf6" stroked="f" strokeweight="1pt">
                          <v:stroke miterlimit="4" joinstyle="miter"/>
                          <v:textbox inset=".74672mm,.74672mm,.74672mm,.74672mm"/>
                        </v:oval>
                      </v:group>
                      <v:oval id="Shape 291" o:spid="_x0000_s1157" style="position:absolute;left:144728;top:12369;width:6037;height:603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" fillcolor="#98dbf6" stroked="f" strokeweight="1pt">
                        <v:stroke miterlimit="4" joinstyle="miter"/>
                        <v:textbox inset=".74672mm,.74672mm,.74672mm,.74672mm"/>
                      </v:oval>
                      <v:oval id="Shape 292" o:spid="_x0000_s1158" style="position:absolute;left:144728;top:21426;width:6037;height:603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" fillcolor="#98dbf6" stroked="f" strokeweight="1pt">
                        <v:stroke miterlimit="4" joinstyle="miter"/>
                        <v:textbox inset=".74672mm,.74672mm,.74672mm,.74672mm"/>
                      </v:oval>
                    </v:group>
                  </v:group>
                  <v:shape id="Text Box 202" o:spid="_x0000_s1159" type="#_x0000_t202" style="position:absolute;left:24808;width:15088;height:703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" filled="f" stroked="f" strokeweight=".5pt">
                    <v:textbox>
                      <w:txbxContent>
                        <w:p w14:paraId="26E54980" w14:textId="733E3E6A" w:rsidR="00465717" w:rsidRDefault="00465717" w:rsidP="00E851D3">
                          <w:pPr>
                            <w:spacing w:after="0"/>
                            <w:jc w:val="center"/>
                            <w:rPr>
                              <w:rFonts w:ascii="Times New Roman" w:hAnsi="Times New Roman" w:cs="Times New Roman"/>
                              <w:b/>
                              <w:sz w:val="24"/>
                              <w:szCs w:val="24"/>
                            </w:rPr>
                          </w:pPr>
                          <w:r>
                            <w:rPr>
                              <w:rFonts w:ascii="Times New Roman" w:hAnsi="Times New Roman" w:cs="Times New Roman"/>
                              <w:sz w:val="24"/>
                              <w:szCs w:val="24"/>
                            </w:rPr>
                            <w:t>Inc</w:t>
                          </w:r>
                          <w:r w:rsidRPr="003D0CE5">
                            <w:rPr>
                              <w:rFonts w:ascii="Times New Roman" w:hAnsi="Times New Roman" w:cs="Times New Roman"/>
                              <w:sz w:val="24"/>
                              <w:szCs w:val="24"/>
                            </w:rPr>
                            <w:t>orrect cue-probe combination</w:t>
                          </w:r>
                          <w:r>
                            <w:rPr>
                              <w:rFonts w:ascii="Times New Roman" w:hAnsi="Times New Roman" w:cs="Times New Roman"/>
                              <w:sz w:val="24"/>
                              <w:szCs w:val="24"/>
                            </w:rPr>
                            <w:t>s</w:t>
                          </w:r>
                        </w:p>
                        <w:p w14:paraId="3D0C63EE" w14:textId="37179156" w:rsidR="00465717" w:rsidRPr="003D0CE5" w:rsidRDefault="00465717" w:rsidP="00E851D3">
                          <w:pPr>
                            <w:spacing w:after="0"/>
                            <w:jc w:val="center"/>
                            <w:rPr>
                              <w:rFonts w:ascii="Times New Roman" w:hAnsi="Times New Roman" w:cs="Times New Roman"/>
                              <w:b/>
                              <w:sz w:val="24"/>
                              <w:szCs w:val="24"/>
                            </w:rPr>
                          </w:pPr>
                          <w:r>
                            <w:rPr>
                              <w:rFonts w:ascii="Times New Roman" w:hAnsi="Times New Roman" w:cs="Times New Roman"/>
                              <w:b/>
                              <w:sz w:val="24"/>
                              <w:szCs w:val="24"/>
                            </w:rPr>
                            <w:t>Left</w:t>
                          </w:r>
                          <w:r w:rsidRPr="003D0CE5">
                            <w:rPr>
                              <w:rFonts w:ascii="Times New Roman" w:hAnsi="Times New Roman" w:cs="Times New Roman"/>
                              <w:b/>
                              <w:sz w:val="24"/>
                              <w:szCs w:val="24"/>
                            </w:rPr>
                            <w:t xml:space="preserve"> button</w:t>
                          </w:r>
                        </w:p>
                        <w:p w14:paraId="37E3E672" w14:textId="77777777" w:rsidR="00465717" w:rsidRPr="003D0CE5" w:rsidRDefault="00465717" w:rsidP="00E851D3">
                          <w:pPr>
                            <w:spacing w:after="0"/>
                            <w:rPr>
                              <w:rFonts w:ascii="Times New Roman" w:hAnsi="Times New Roman" w:cs="Times New Roman"/>
                              <w:sz w:val="24"/>
                              <w:szCs w:val="24"/>
                            </w:rPr>
                          </w:pPr>
                        </w:p>
                      </w:txbxContent>
                    </v:textbox>
                  </v:shape>
                </v:group>
                <v:shape id="Text Box 241" o:spid="_x0000_s1160" type="#_x0000_t202" style="position:absolute;top:25295;width:53708;height:828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" stroked="f">
                  <v:textbox style="mso-fit-shape-to-text:t" inset="0,0,0,0">
                    <w:txbxContent>
                      <w:p w14:paraId="1FE4C183" w14:textId="355DC431" w:rsidR="00777F89" w:rsidRPr="00777F89" w:rsidRDefault="00777F89" w:rsidP="00E50F9A">
                        <w:pPr>
                          <w:pStyle w:val="Caption"/>
                          <w:jc w:val="both"/>
                          <w:rPr>
                            <w:rFonts w:ascii="Times New Roman" w:hAnsi="Times New Roman" w:cs="Times New Roman"/>
                            <w:i w:val="0"/>
                            <w:noProof/>
                            <w:color w:val="000000" w:themeColor="text1"/>
                            <w:sz w:val="24"/>
                            <w:szCs w:val="24"/>
                            <w:lang w:val="en-GB"/>
                          </w:rPr>
                        </w:pPr>
                        <w:bookmarkStart w:id="48" w:name="_Ref508544009"/>
                        <w:r w:rsidRPr="00777F89">
                          <w:rPr>
                            <w:rFonts w:ascii="Times New Roman" w:hAnsi="Times New Roman" w:cs="Times New Roman"/>
                            <w:b/>
                            <w:i w:val="0"/>
                            <w:color w:val="000000" w:themeColor="text1"/>
                            <w:sz w:val="24"/>
                            <w:szCs w:val="24"/>
                            <w:lang w:val="en-US"/>
                          </w:rPr>
                          <w:t xml:space="preserve">Figure </w:t>
                        </w:r>
                        <w:r w:rsidRPr="00777F89">
                          <w:rPr>
                            <w:rFonts w:ascii="Times New Roman" w:hAnsi="Times New Roman" w:cs="Times New Roman"/>
                            <w:b/>
                            <w:i w:val="0"/>
                            <w:color w:val="000000" w:themeColor="text1"/>
                            <w:sz w:val="24"/>
                            <w:szCs w:val="24"/>
                          </w:rPr>
                          <w:fldChar w:fldCharType="begin"/>
                        </w:r>
                        <w:r w:rsidRPr="00777F89">
                          <w:rPr>
                            <w:rFonts w:ascii="Times New Roman" w:hAnsi="Times New Roman" w:cs="Times New Roman"/>
                            <w:b/>
                            <w:i w:val="0"/>
                            <w:color w:val="000000" w:themeColor="text1"/>
                            <w:sz w:val="24"/>
                            <w:szCs w:val="24"/>
                            <w:lang w:val="en-US"/>
                          </w:rPr>
                          <w:instrText xml:space="preserve"> SEQ Figure \* ARABIC </w:instrText>
                        </w:r>
                        <w:r w:rsidRPr="00777F89">
                          <w:rPr>
                            <w:rFonts w:ascii="Times New Roman" w:hAnsi="Times New Roman" w:cs="Times New Roman"/>
                            <w:b/>
                            <w:i w:val="0"/>
                            <w:color w:val="000000" w:themeColor="text1"/>
                            <w:sz w:val="24"/>
                            <w:szCs w:val="24"/>
                          </w:rPr>
                          <w:fldChar w:fldCharType="separate"/>
                        </w:r>
                        <w:r w:rsidR="00E50F9A">
                          <w:rPr>
                            <w:rFonts w:ascii="Times New Roman" w:hAnsi="Times New Roman" w:cs="Times New Roman"/>
                            <w:b/>
                            <w:i w:val="0"/>
                            <w:noProof/>
                            <w:color w:val="000000" w:themeColor="text1"/>
                            <w:sz w:val="24"/>
                            <w:szCs w:val="24"/>
                            <w:lang w:val="en-US"/>
                          </w:rPr>
                          <w:t>4</w:t>
                        </w:r>
                        <w:r w:rsidRPr="00777F89">
                          <w:rPr>
                            <w:rFonts w:ascii="Times New Roman" w:hAnsi="Times New Roman" w:cs="Times New Roman"/>
                            <w:b/>
                            <w:i w:val="0"/>
                            <w:color w:val="000000" w:themeColor="text1"/>
                            <w:sz w:val="24"/>
                            <w:szCs w:val="24"/>
                          </w:rPr>
                          <w:fldChar w:fldCharType="end"/>
                        </w:r>
                        <w:bookmarkEnd w:id="48"/>
                        <w:r w:rsidRPr="00777F89">
                          <w:rPr>
                            <w:rFonts w:ascii="Times New Roman" w:hAnsi="Times New Roman" w:cs="Times New Roman"/>
                            <w:i w:val="0"/>
                            <w:color w:val="000000" w:themeColor="text1"/>
                            <w:sz w:val="24"/>
                            <w:szCs w:val="24"/>
                            <w:lang w:val="en-US"/>
                          </w:rPr>
                          <w:t xml:space="preserve"> </w:t>
                        </w:r>
                        <w:r w:rsidRPr="00777F89">
                          <w:rPr>
                            <w:rFonts w:ascii="Times New Roman" w:hAnsi="Times New Roman" w:cs="Times New Roman"/>
                            <w:i w:val="0"/>
                            <w:color w:val="000000" w:themeColor="text1"/>
                            <w:sz w:val="24"/>
                            <w:szCs w:val="24"/>
                            <w:lang w:val="en-US"/>
                          </w:rPr>
                          <w:t>Illustration of the DPX task adapted for simultaneous EEG-fMRI recordings.</w:t>
                        </w:r>
                        <w:r w:rsidRPr="00777F89">
                          <w:rPr>
                            <w:rFonts w:ascii="Times New Roman" w:eastAsiaTheme="minorEastAsia" w:hAnsi="Times New Roman" w:cs="Times New Roman"/>
                            <w:i w:val="0"/>
                            <w:color w:val="000000" w:themeColor="text1"/>
                            <w:sz w:val="24"/>
                            <w:szCs w:val="24"/>
                            <w:lang w:val="en-US"/>
                          </w:rPr>
                          <w:t xml:space="preserve"> One trial consists of a cue lighting up within in the square, followed by a mask and then the probe appearing in grey (left side of the figure). A correct combination is presented on the left and all incorrect combinations on the right side.</w:t>
                        </w:r>
                      </w:p>
                    </w:txbxContent>
                  </v:textbox>
                </v:shape>
                <w10:wrap type="topAndBottom" anchory="page"/>
              </v:group>
            </w:pict>
          </mc:Fallback>
        </mc:AlternateContent>
      </w:r>
      <w:r w:rsidR="006B2F60" w:rsidRPr="00F4550C">
        <w:rPr>
          <w:rFonts w:ascii="Times New Roman" w:hAnsi="Times New Roman" w:cs="Times New Roman"/>
          <w:noProof/>
          <w:sz w:val="24"/>
          <w:szCs w:val="24"/>
          <w:lang w:val="en-GB"/>
        </w:rPr>
        <w:t xml:space="preserve">Subjects were instructed to respond with a right button push after a correct cue-probe combination and with a left button push after an incorrect combination. In the correct combination (AX) </w:t>
      </w:r>
      <w:r w:rsidR="00472585">
        <w:rPr>
          <w:rFonts w:ascii="Times New Roman" w:hAnsi="Times New Roman" w:cs="Times New Roman"/>
          <w:noProof/>
          <w:sz w:val="24"/>
          <w:szCs w:val="24"/>
          <w:lang w:val="en-GB"/>
        </w:rPr>
        <w:t xml:space="preserve">in the vertical midline three </w:t>
      </w:r>
      <w:r w:rsidR="006B2F60" w:rsidRPr="00F4550C">
        <w:rPr>
          <w:rFonts w:ascii="Times New Roman" w:hAnsi="Times New Roman" w:cs="Times New Roman"/>
          <w:noProof/>
          <w:sz w:val="24"/>
          <w:szCs w:val="24"/>
          <w:lang w:val="en-GB"/>
        </w:rPr>
        <w:t xml:space="preserve">blue dots </w:t>
      </w:r>
      <w:r w:rsidR="00472585">
        <w:rPr>
          <w:rFonts w:ascii="Times New Roman" w:hAnsi="Times New Roman" w:cs="Times New Roman"/>
          <w:noProof/>
          <w:sz w:val="24"/>
          <w:szCs w:val="24"/>
          <w:lang w:val="en-GB"/>
        </w:rPr>
        <w:t>light up</w:t>
      </w:r>
      <w:r w:rsidR="006B2F60" w:rsidRPr="00F4550C">
        <w:rPr>
          <w:rFonts w:ascii="Times New Roman" w:hAnsi="Times New Roman" w:cs="Times New Roman"/>
          <w:noProof/>
          <w:sz w:val="24"/>
          <w:szCs w:val="24"/>
          <w:lang w:val="en-GB"/>
        </w:rPr>
        <w:t xml:space="preserve"> as a cue.</w:t>
      </w:r>
      <w:r w:rsidR="00472585">
        <w:rPr>
          <w:rFonts w:ascii="Times New Roman" w:hAnsi="Times New Roman" w:cs="Times New Roman"/>
          <w:noProof/>
          <w:sz w:val="24"/>
          <w:szCs w:val="24"/>
          <w:lang w:val="en-GB"/>
        </w:rPr>
        <w:t xml:space="preserve"> During the maintenance interval subjects fixated the square of nine dark blue dots as a mask.</w:t>
      </w:r>
      <w:r w:rsidR="006B2F60" w:rsidRPr="00F4550C">
        <w:rPr>
          <w:rFonts w:ascii="Times New Roman" w:hAnsi="Times New Roman" w:cs="Times New Roman"/>
          <w:noProof/>
          <w:sz w:val="24"/>
          <w:szCs w:val="24"/>
          <w:lang w:val="en-GB"/>
        </w:rPr>
        <w:t xml:space="preserve"> The corresponding probe had the two upper dots of the vertical </w:t>
      </w:r>
      <w:r w:rsidR="00472585">
        <w:rPr>
          <w:rFonts w:ascii="Times New Roman" w:hAnsi="Times New Roman" w:cs="Times New Roman"/>
          <w:noProof/>
          <w:sz w:val="24"/>
          <w:szCs w:val="24"/>
          <w:lang w:val="en-GB"/>
        </w:rPr>
        <w:t>mid</w:t>
      </w:r>
      <w:r w:rsidR="006B2F60" w:rsidRPr="00F4550C">
        <w:rPr>
          <w:rFonts w:ascii="Times New Roman" w:hAnsi="Times New Roman" w:cs="Times New Roman"/>
          <w:noProof/>
          <w:sz w:val="24"/>
          <w:szCs w:val="24"/>
          <w:lang w:val="en-GB"/>
        </w:rPr>
        <w:t xml:space="preserve">line and one on the right in the middle in </w:t>
      </w:r>
      <w:r w:rsidR="00472585">
        <w:rPr>
          <w:rFonts w:ascii="Times New Roman" w:hAnsi="Times New Roman" w:cs="Times New Roman"/>
          <w:noProof/>
          <w:sz w:val="24"/>
          <w:szCs w:val="24"/>
          <w:lang w:val="en-GB"/>
        </w:rPr>
        <w:t>grey</w:t>
      </w:r>
      <w:r w:rsidR="006B2F60" w:rsidRPr="00F4550C">
        <w:rPr>
          <w:rFonts w:ascii="Times New Roman" w:hAnsi="Times New Roman" w:cs="Times New Roman"/>
          <w:noProof/>
          <w:sz w:val="24"/>
          <w:szCs w:val="24"/>
          <w:lang w:val="en-GB"/>
        </w:rPr>
        <w:t>. Any deviation in</w:t>
      </w:r>
      <w:r w:rsidR="00472585">
        <w:rPr>
          <w:rFonts w:ascii="Times New Roman" w:hAnsi="Times New Roman" w:cs="Times New Roman"/>
          <w:noProof/>
          <w:sz w:val="24"/>
          <w:szCs w:val="24"/>
          <w:lang w:val="en-GB"/>
        </w:rPr>
        <w:t xml:space="preserve"> the</w:t>
      </w:r>
      <w:r w:rsidR="006B2F60" w:rsidRPr="00F4550C">
        <w:rPr>
          <w:rFonts w:ascii="Times New Roman" w:hAnsi="Times New Roman" w:cs="Times New Roman"/>
          <w:noProof/>
          <w:sz w:val="24"/>
          <w:szCs w:val="24"/>
          <w:lang w:val="en-GB"/>
        </w:rPr>
        <w:t xml:space="preserve"> cue, probe or in both </w:t>
      </w:r>
      <w:r w:rsidR="00472585">
        <w:rPr>
          <w:rFonts w:ascii="Times New Roman" w:hAnsi="Times New Roman" w:cs="Times New Roman"/>
          <w:noProof/>
          <w:sz w:val="24"/>
          <w:szCs w:val="24"/>
          <w:lang w:val="en-GB"/>
        </w:rPr>
        <w:t xml:space="preserve">patterns </w:t>
      </w:r>
      <w:r w:rsidR="006B2F60" w:rsidRPr="00F4550C">
        <w:rPr>
          <w:rFonts w:ascii="Times New Roman" w:hAnsi="Times New Roman" w:cs="Times New Roman"/>
          <w:noProof/>
          <w:sz w:val="24"/>
          <w:szCs w:val="24"/>
          <w:lang w:val="en-GB"/>
        </w:rPr>
        <w:t>was considered incorrect. All patterns w</w:t>
      </w:r>
      <w:r w:rsidR="00472585">
        <w:rPr>
          <w:rFonts w:ascii="Times New Roman" w:hAnsi="Times New Roman" w:cs="Times New Roman"/>
          <w:noProof/>
          <w:sz w:val="24"/>
          <w:szCs w:val="24"/>
          <w:lang w:val="en-GB"/>
        </w:rPr>
        <w:t>ere constructed starting with</w:t>
      </w:r>
      <w:r w:rsidR="006B2F60" w:rsidRPr="00F4550C">
        <w:rPr>
          <w:rFonts w:ascii="Times New Roman" w:hAnsi="Times New Roman" w:cs="Times New Roman"/>
          <w:noProof/>
          <w:sz w:val="24"/>
          <w:szCs w:val="24"/>
          <w:lang w:val="en-GB"/>
        </w:rPr>
        <w:t xml:space="preserve"> nine equidistant dots arranged in a square.</w:t>
      </w:r>
      <w:r w:rsidR="00D343F9">
        <w:rPr>
          <w:rFonts w:ascii="Times New Roman" w:hAnsi="Times New Roman" w:cs="Times New Roman"/>
          <w:noProof/>
          <w:sz w:val="24"/>
          <w:szCs w:val="24"/>
          <w:lang w:val="en-GB"/>
        </w:rPr>
        <w:t xml:space="preserve"> Further, all colors were checked for equiluminance to control for contrast effects. They were each tested in the configurations in which they were pesented in the experiment.</w:t>
      </w:r>
    </w:p>
    <w:p w14:paraId="292D47F0" w14:textId="52BEC107" w:rsidR="002C02B4" w:rsidRPr="00F4550C" w:rsidRDefault="006B2F60" w:rsidP="0069302F">
      <w:pPr>
        <w:pStyle w:val="NoSpacing"/>
        <w:spacing w:line="360" w:lineRule="auto"/>
        <w:ind w:firstLine="567"/>
        <w:jc w:val="both"/>
        <w:rPr>
          <w:rFonts w:ascii="Times New Roman" w:hAnsi="Times New Roman" w:cs="Times New Roman"/>
          <w:noProof/>
          <w:sz w:val="24"/>
          <w:szCs w:val="24"/>
          <w:lang w:val="en-GB"/>
        </w:rPr>
      </w:pPr>
      <w:r w:rsidRPr="00F4550C">
        <w:rPr>
          <w:rFonts w:ascii="Times New Roman" w:hAnsi="Times New Roman" w:cs="Times New Roman"/>
          <w:noProof/>
          <w:sz w:val="24"/>
          <w:szCs w:val="24"/>
          <w:lang w:val="en-GB"/>
        </w:rPr>
        <w:t>Across the four blocks 208 trials were presented with 136 AX (65%) and 24 trials (11.6%) for BX, AY and BY respective</w:t>
      </w:r>
      <w:r w:rsidR="00472585">
        <w:rPr>
          <w:rFonts w:ascii="Times New Roman" w:hAnsi="Times New Roman" w:cs="Times New Roman"/>
          <w:noProof/>
          <w:sz w:val="24"/>
          <w:szCs w:val="24"/>
          <w:lang w:val="en-GB"/>
        </w:rPr>
        <w:t xml:space="preserve">ly. However, due to a </w:t>
      </w:r>
      <w:r w:rsidRPr="00F4550C">
        <w:rPr>
          <w:rFonts w:ascii="Times New Roman" w:hAnsi="Times New Roman" w:cs="Times New Roman"/>
          <w:noProof/>
          <w:sz w:val="24"/>
          <w:szCs w:val="24"/>
          <w:lang w:val="en-GB"/>
        </w:rPr>
        <w:t>programming</w:t>
      </w:r>
      <w:r w:rsidR="00472585">
        <w:rPr>
          <w:rFonts w:ascii="Times New Roman" w:hAnsi="Times New Roman" w:cs="Times New Roman"/>
          <w:noProof/>
          <w:sz w:val="24"/>
          <w:szCs w:val="24"/>
          <w:lang w:val="en-GB"/>
        </w:rPr>
        <w:t xml:space="preserve"> error in the pseudo-randomized stimulus list,</w:t>
      </w:r>
      <w:r w:rsidRPr="00F4550C">
        <w:rPr>
          <w:rFonts w:ascii="Times New Roman" w:hAnsi="Times New Roman" w:cs="Times New Roman"/>
          <w:noProof/>
          <w:sz w:val="24"/>
          <w:szCs w:val="24"/>
          <w:lang w:val="en-GB"/>
        </w:rPr>
        <w:t xml:space="preserve"> the fourt</w:t>
      </w:r>
      <w:r w:rsidR="00040910">
        <w:rPr>
          <w:rFonts w:ascii="Times New Roman" w:hAnsi="Times New Roman" w:cs="Times New Roman"/>
          <w:noProof/>
          <w:sz w:val="24"/>
          <w:szCs w:val="24"/>
          <w:lang w:val="en-GB"/>
        </w:rPr>
        <w:t xml:space="preserve">h block </w:t>
      </w:r>
      <w:r w:rsidR="005E3576">
        <w:rPr>
          <w:rFonts w:ascii="Times New Roman" w:hAnsi="Times New Roman" w:cs="Times New Roman"/>
          <w:noProof/>
          <w:sz w:val="24"/>
          <w:szCs w:val="24"/>
          <w:lang w:val="en-GB"/>
        </w:rPr>
        <w:t>contained</w:t>
      </w:r>
      <w:r w:rsidR="00040910">
        <w:rPr>
          <w:rFonts w:ascii="Times New Roman" w:hAnsi="Times New Roman" w:cs="Times New Roman"/>
          <w:noProof/>
          <w:sz w:val="24"/>
          <w:szCs w:val="24"/>
          <w:lang w:val="en-GB"/>
        </w:rPr>
        <w:t xml:space="preserve"> 33 AX and 8</w:t>
      </w:r>
      <w:r w:rsidRPr="00F4550C">
        <w:rPr>
          <w:rFonts w:ascii="Times New Roman" w:hAnsi="Times New Roman" w:cs="Times New Roman"/>
          <w:noProof/>
          <w:sz w:val="24"/>
          <w:szCs w:val="24"/>
          <w:lang w:val="en-GB"/>
        </w:rPr>
        <w:t xml:space="preserve"> BX trials. Therefore, the actual amount is 135 AX, 25 BX and 24 AY and BY trials.</w:t>
      </w:r>
      <w:r w:rsidR="00C56D46" w:rsidRPr="00F4550C">
        <w:rPr>
          <w:rFonts w:ascii="Times New Roman" w:hAnsi="Times New Roman" w:cs="Times New Roman"/>
          <w:noProof/>
          <w:sz w:val="24"/>
          <w:szCs w:val="24"/>
          <w:lang w:val="en-GB"/>
        </w:rPr>
        <w:t xml:space="preserve"> </w:t>
      </w:r>
      <w:r w:rsidR="002C02B4" w:rsidRPr="00F4550C">
        <w:rPr>
          <w:rFonts w:ascii="Times New Roman" w:hAnsi="Times New Roman" w:cs="Times New Roman"/>
          <w:noProof/>
          <w:sz w:val="24"/>
          <w:szCs w:val="24"/>
          <w:lang w:val="en-GB"/>
        </w:rPr>
        <w:t>An overview of t</w:t>
      </w:r>
      <w:r w:rsidR="00FA5F5C">
        <w:rPr>
          <w:rFonts w:ascii="Times New Roman" w:hAnsi="Times New Roman" w:cs="Times New Roman"/>
          <w:noProof/>
          <w:sz w:val="24"/>
          <w:szCs w:val="24"/>
          <w:lang w:val="en-GB"/>
        </w:rPr>
        <w:t xml:space="preserve">he paradigm is given in </w:t>
      </w:r>
      <w:r w:rsidR="00FA5F5C" w:rsidRPr="00FA5F5C">
        <w:rPr>
          <w:rFonts w:ascii="Times New Roman" w:hAnsi="Times New Roman" w:cs="Times New Roman"/>
          <w:noProof/>
          <w:sz w:val="24"/>
          <w:szCs w:val="24"/>
          <w:lang w:val="en-GB"/>
        </w:rPr>
        <w:fldChar w:fldCharType="begin"/>
      </w:r>
      <w:r w:rsidR="00FA5F5C" w:rsidRPr="00FA5F5C">
        <w:rPr>
          <w:rFonts w:ascii="Times New Roman" w:hAnsi="Times New Roman" w:cs="Times New Roman"/>
          <w:noProof/>
          <w:sz w:val="24"/>
          <w:szCs w:val="24"/>
          <w:lang w:val="en-GB"/>
        </w:rPr>
        <w:instrText xml:space="preserve"> REF _Ref508544009 \h </w:instrText>
      </w:r>
      <w:r w:rsidR="00FA5F5C" w:rsidRPr="00FA5F5C">
        <w:rPr>
          <w:rFonts w:ascii="Times New Roman" w:hAnsi="Times New Roman" w:cs="Times New Roman"/>
          <w:noProof/>
          <w:sz w:val="24"/>
          <w:szCs w:val="24"/>
          <w:lang w:val="en-GB"/>
        </w:rPr>
      </w:r>
      <w:r w:rsidR="00FA5F5C" w:rsidRPr="00FA5F5C">
        <w:rPr>
          <w:rFonts w:ascii="Times New Roman" w:hAnsi="Times New Roman" w:cs="Times New Roman"/>
          <w:noProof/>
          <w:sz w:val="24"/>
          <w:szCs w:val="24"/>
          <w:lang w:val="en-GB"/>
        </w:rPr>
        <w:instrText xml:space="preserve"> \* MERGEFORMAT </w:instrText>
      </w:r>
      <w:r w:rsidR="00FA5F5C" w:rsidRPr="00FA5F5C">
        <w:rPr>
          <w:rFonts w:ascii="Times New Roman" w:hAnsi="Times New Roman" w:cs="Times New Roman"/>
          <w:noProof/>
          <w:sz w:val="24"/>
          <w:szCs w:val="24"/>
          <w:lang w:val="en-GB"/>
        </w:rPr>
        <w:fldChar w:fldCharType="separate"/>
      </w:r>
      <w:r w:rsidR="00FA5F5C" w:rsidRPr="00FA5F5C">
        <w:rPr>
          <w:rFonts w:ascii="Times New Roman" w:hAnsi="Times New Roman" w:cs="Times New Roman"/>
          <w:b/>
          <w:color w:val="000000" w:themeColor="text1"/>
          <w:sz w:val="24"/>
          <w:szCs w:val="24"/>
          <w:lang w:val="en-US"/>
        </w:rPr>
        <w:t xml:space="preserve">Figure </w:t>
      </w:r>
      <w:r w:rsidR="00FA5F5C" w:rsidRPr="00FA5F5C">
        <w:rPr>
          <w:rFonts w:ascii="Times New Roman" w:hAnsi="Times New Roman" w:cs="Times New Roman"/>
          <w:b/>
          <w:noProof/>
          <w:color w:val="000000" w:themeColor="text1"/>
          <w:sz w:val="24"/>
          <w:szCs w:val="24"/>
          <w:lang w:val="en-US"/>
        </w:rPr>
        <w:t>4</w:t>
      </w:r>
      <w:r w:rsidR="00FA5F5C" w:rsidRPr="00FA5F5C">
        <w:rPr>
          <w:rFonts w:ascii="Times New Roman" w:hAnsi="Times New Roman" w:cs="Times New Roman"/>
          <w:noProof/>
          <w:sz w:val="24"/>
          <w:szCs w:val="24"/>
          <w:lang w:val="en-GB"/>
        </w:rPr>
        <w:fldChar w:fldCharType="end"/>
      </w:r>
      <w:r w:rsidR="002C02B4" w:rsidRPr="00F4550C">
        <w:rPr>
          <w:rFonts w:ascii="Times New Roman" w:hAnsi="Times New Roman" w:cs="Times New Roman"/>
          <w:noProof/>
          <w:sz w:val="24"/>
          <w:szCs w:val="24"/>
          <w:lang w:val="en-GB"/>
        </w:rPr>
        <w:t xml:space="preserve">. </w:t>
      </w:r>
    </w:p>
    <w:p w14:paraId="492D9090" w14:textId="5384016B" w:rsidR="002C02B4" w:rsidRPr="00F4550C" w:rsidRDefault="00C56D46" w:rsidP="002C02B4">
      <w:pPr>
        <w:pStyle w:val="NoSpacing"/>
        <w:spacing w:line="360" w:lineRule="auto"/>
        <w:ind w:firstLine="567"/>
        <w:jc w:val="both"/>
        <w:rPr>
          <w:rFonts w:ascii="Times New Roman" w:hAnsi="Times New Roman" w:cs="Times New Roman"/>
          <w:noProof/>
          <w:sz w:val="24"/>
          <w:szCs w:val="24"/>
          <w:lang w:val="en-US"/>
        </w:rPr>
      </w:pPr>
      <w:r w:rsidRPr="00F4550C">
        <w:rPr>
          <w:rFonts w:ascii="Times New Roman" w:hAnsi="Times New Roman" w:cs="Times New Roman"/>
          <w:noProof/>
          <w:sz w:val="24"/>
          <w:szCs w:val="24"/>
          <w:lang w:val="en-US"/>
        </w:rPr>
        <w:lastRenderedPageBreak/>
        <w:t xml:space="preserve">As often found in EEG paradigms, this design was intentionally unbalanced. </w:t>
      </w:r>
      <w:r w:rsidR="002C02B4" w:rsidRPr="00F4550C">
        <w:rPr>
          <w:rFonts w:ascii="Times New Roman" w:hAnsi="Times New Roman" w:cs="Times New Roman"/>
          <w:noProof/>
          <w:sz w:val="24"/>
          <w:szCs w:val="24"/>
          <w:lang w:val="en-US"/>
        </w:rPr>
        <w:t>For the paradigm to work, the correct trialtype AX had to have the highest frequency</w:t>
      </w:r>
      <w:r w:rsidRPr="00F4550C">
        <w:rPr>
          <w:rFonts w:ascii="Times New Roman" w:hAnsi="Times New Roman" w:cs="Times New Roman"/>
          <w:noProof/>
          <w:sz w:val="24"/>
          <w:szCs w:val="24"/>
          <w:lang w:val="en-US"/>
        </w:rPr>
        <w:t xml:space="preserve"> of occurance</w:t>
      </w:r>
      <w:r w:rsidR="002C02B4" w:rsidRPr="00F4550C">
        <w:rPr>
          <w:rFonts w:ascii="Times New Roman" w:hAnsi="Times New Roman" w:cs="Times New Roman"/>
          <w:noProof/>
          <w:sz w:val="24"/>
          <w:szCs w:val="24"/>
          <w:lang w:val="en-US"/>
        </w:rPr>
        <w:t xml:space="preserve">. Of </w:t>
      </w:r>
      <w:r w:rsidRPr="00F4550C">
        <w:rPr>
          <w:rFonts w:ascii="Times New Roman" w:hAnsi="Times New Roman" w:cs="Times New Roman"/>
          <w:noProof/>
          <w:sz w:val="24"/>
          <w:szCs w:val="24"/>
          <w:lang w:val="en-US"/>
        </w:rPr>
        <w:t>the 52</w:t>
      </w:r>
      <w:r w:rsidR="002C02B4" w:rsidRPr="00F4550C">
        <w:rPr>
          <w:rFonts w:ascii="Times New Roman" w:hAnsi="Times New Roman" w:cs="Times New Roman"/>
          <w:noProof/>
          <w:sz w:val="24"/>
          <w:szCs w:val="24"/>
          <w:lang w:val="en-US"/>
        </w:rPr>
        <w:t xml:space="preserve"> trials per block, </w:t>
      </w:r>
      <w:r w:rsidRPr="00F4550C">
        <w:rPr>
          <w:rFonts w:ascii="Times New Roman" w:hAnsi="Times New Roman" w:cs="Times New Roman"/>
          <w:noProof/>
          <w:sz w:val="24"/>
          <w:szCs w:val="24"/>
          <w:lang w:val="en-US"/>
        </w:rPr>
        <w:t>33</w:t>
      </w:r>
      <w:r w:rsidR="002C02B4" w:rsidRPr="00F4550C">
        <w:rPr>
          <w:rFonts w:ascii="Times New Roman" w:hAnsi="Times New Roman" w:cs="Times New Roman"/>
          <w:noProof/>
          <w:sz w:val="24"/>
          <w:szCs w:val="24"/>
          <w:lang w:val="en-US"/>
        </w:rPr>
        <w:t xml:space="preserve"> were AX (</w:t>
      </w:r>
      <w:r w:rsidRPr="00F4550C">
        <w:rPr>
          <w:rFonts w:ascii="Times New Roman" w:hAnsi="Times New Roman" w:cs="Times New Roman"/>
          <w:noProof/>
          <w:sz w:val="24"/>
          <w:szCs w:val="24"/>
          <w:lang w:val="en-US"/>
        </w:rPr>
        <w:t>65%) and 8</w:t>
      </w:r>
      <w:r w:rsidR="002C02B4" w:rsidRPr="00F4550C">
        <w:rPr>
          <w:rFonts w:ascii="Times New Roman" w:hAnsi="Times New Roman" w:cs="Times New Roman"/>
          <w:noProof/>
          <w:sz w:val="24"/>
          <w:szCs w:val="24"/>
          <w:lang w:val="en-US"/>
        </w:rPr>
        <w:t xml:space="preserve"> trials were each</w:t>
      </w:r>
      <w:r w:rsidRPr="00F4550C">
        <w:rPr>
          <w:rFonts w:ascii="Times New Roman" w:hAnsi="Times New Roman" w:cs="Times New Roman"/>
          <w:noProof/>
          <w:sz w:val="24"/>
          <w:szCs w:val="24"/>
          <w:lang w:val="en-US"/>
        </w:rPr>
        <w:t xml:space="preserve"> of the remaining trialtypes (11</w:t>
      </w:r>
      <w:r w:rsidR="002C02B4" w:rsidRPr="00F4550C">
        <w:rPr>
          <w:rFonts w:ascii="Times New Roman" w:hAnsi="Times New Roman" w:cs="Times New Roman"/>
          <w:noProof/>
          <w:sz w:val="24"/>
          <w:szCs w:val="24"/>
          <w:lang w:val="en-US"/>
        </w:rPr>
        <w:t>.6%). Thus, subjects developed a dominant response tendency towards AX to push the right button. However, in a small amount of trials (i.e</w:t>
      </w:r>
      <w:r w:rsidRPr="00F4550C">
        <w:rPr>
          <w:rFonts w:ascii="Times New Roman" w:hAnsi="Times New Roman" w:cs="Times New Roman"/>
          <w:noProof/>
          <w:sz w:val="24"/>
          <w:szCs w:val="24"/>
          <w:lang w:val="en-US"/>
        </w:rPr>
        <w:t>.,</w:t>
      </w:r>
      <w:r w:rsidR="002C02B4" w:rsidRPr="00F4550C">
        <w:rPr>
          <w:rFonts w:ascii="Times New Roman" w:hAnsi="Times New Roman" w:cs="Times New Roman"/>
          <w:noProof/>
          <w:sz w:val="24"/>
          <w:szCs w:val="24"/>
          <w:lang w:val="en-US"/>
        </w:rPr>
        <w:t xml:space="preserve"> AY trials) the expectation to see a correct probe after a correct cue was violated. An AY trial required subjects to correct their </w:t>
      </w:r>
      <w:r w:rsidRPr="00F4550C">
        <w:rPr>
          <w:rFonts w:ascii="Times New Roman" w:hAnsi="Times New Roman" w:cs="Times New Roman"/>
          <w:noProof/>
          <w:sz w:val="24"/>
          <w:szCs w:val="24"/>
          <w:lang w:val="en-US"/>
        </w:rPr>
        <w:t>behavio</w:t>
      </w:r>
      <w:r w:rsidR="002C02B4" w:rsidRPr="00F4550C">
        <w:rPr>
          <w:rFonts w:ascii="Times New Roman" w:hAnsi="Times New Roman" w:cs="Times New Roman"/>
          <w:noProof/>
          <w:sz w:val="24"/>
          <w:szCs w:val="24"/>
          <w:lang w:val="en-US"/>
        </w:rPr>
        <w:t>ral planning by updating WM in a reactive control style</w:t>
      </w:r>
      <w:r w:rsidR="00E60F58" w:rsidRPr="00F4550C">
        <w:rPr>
          <w:rFonts w:ascii="Times New Roman" w:hAnsi="Times New Roman" w:cs="Times New Roman"/>
          <w:noProof/>
          <w:sz w:val="24"/>
          <w:szCs w:val="24"/>
          <w:lang w:val="en-US"/>
        </w:rPr>
        <w:t>. They had to</w:t>
      </w:r>
      <w:r w:rsidRPr="00F4550C">
        <w:rPr>
          <w:rFonts w:ascii="Times New Roman" w:hAnsi="Times New Roman" w:cs="Times New Roman"/>
          <w:noProof/>
          <w:sz w:val="24"/>
          <w:szCs w:val="24"/>
          <w:lang w:val="en-US"/>
        </w:rPr>
        <w:t xml:space="preserve"> integrat</w:t>
      </w:r>
      <w:r w:rsidR="00E60F58" w:rsidRPr="00F4550C">
        <w:rPr>
          <w:rFonts w:ascii="Times New Roman" w:hAnsi="Times New Roman" w:cs="Times New Roman"/>
          <w:noProof/>
          <w:sz w:val="24"/>
          <w:szCs w:val="24"/>
          <w:lang w:val="en-US"/>
        </w:rPr>
        <w:t>e</w:t>
      </w:r>
      <w:r w:rsidR="002C02B4" w:rsidRPr="00F4550C">
        <w:rPr>
          <w:rFonts w:ascii="Times New Roman" w:hAnsi="Times New Roman" w:cs="Times New Roman"/>
          <w:noProof/>
          <w:sz w:val="24"/>
          <w:szCs w:val="24"/>
          <w:lang w:val="en-US"/>
        </w:rPr>
        <w:t xml:space="preserve"> the </w:t>
      </w:r>
      <w:r w:rsidRPr="00F4550C">
        <w:rPr>
          <w:rFonts w:ascii="Times New Roman" w:hAnsi="Times New Roman" w:cs="Times New Roman"/>
          <w:noProof/>
          <w:sz w:val="24"/>
          <w:szCs w:val="24"/>
          <w:lang w:val="en-US"/>
        </w:rPr>
        <w:t>unexpected</w:t>
      </w:r>
      <w:r w:rsidR="002C02B4" w:rsidRPr="00F4550C">
        <w:rPr>
          <w:rFonts w:ascii="Times New Roman" w:hAnsi="Times New Roman" w:cs="Times New Roman"/>
          <w:noProof/>
          <w:sz w:val="24"/>
          <w:szCs w:val="24"/>
          <w:lang w:val="en-US"/>
        </w:rPr>
        <w:t xml:space="preserve"> information, </w:t>
      </w:r>
      <w:r w:rsidR="00E60F58" w:rsidRPr="00F4550C">
        <w:rPr>
          <w:rFonts w:ascii="Times New Roman" w:hAnsi="Times New Roman" w:cs="Times New Roman"/>
          <w:noProof/>
          <w:sz w:val="24"/>
          <w:szCs w:val="24"/>
          <w:lang w:val="en-US"/>
        </w:rPr>
        <w:t>since the last</w:t>
      </w:r>
      <w:r w:rsidR="002C02B4" w:rsidRPr="00F4550C">
        <w:rPr>
          <w:rFonts w:ascii="Times New Roman" w:hAnsi="Times New Roman" w:cs="Times New Roman"/>
          <w:noProof/>
          <w:sz w:val="24"/>
          <w:szCs w:val="24"/>
          <w:lang w:val="en-US"/>
        </w:rPr>
        <w:t xml:space="preserve"> stimulus and not the context was imperative </w:t>
      </w:r>
      <w:r w:rsidR="00E60F58" w:rsidRPr="00F4550C">
        <w:rPr>
          <w:rFonts w:ascii="Times New Roman" w:hAnsi="Times New Roman" w:cs="Times New Roman"/>
          <w:noProof/>
          <w:sz w:val="24"/>
          <w:szCs w:val="24"/>
          <w:lang w:val="en-US"/>
        </w:rPr>
        <w:t>to their behavior</w:t>
      </w:r>
      <w:r w:rsidR="002C02B4" w:rsidRPr="00F4550C">
        <w:rPr>
          <w:rFonts w:ascii="Times New Roman" w:hAnsi="Times New Roman" w:cs="Times New Roman"/>
          <w:noProof/>
          <w:sz w:val="24"/>
          <w:szCs w:val="24"/>
          <w:lang w:val="en-US"/>
        </w:rPr>
        <w:t>.</w:t>
      </w:r>
    </w:p>
    <w:p w14:paraId="740FBE00" w14:textId="2A5814B8" w:rsidR="002C02B4" w:rsidRPr="00F4550C" w:rsidRDefault="002C02B4" w:rsidP="002C02B4">
      <w:pPr>
        <w:spacing w:after="0" w:line="360" w:lineRule="auto"/>
        <w:ind w:firstLine="567"/>
        <w:jc w:val="both"/>
        <w:rPr>
          <w:rFonts w:ascii="Times New Roman" w:hAnsi="Times New Roman" w:cs="Times New Roman"/>
          <w:noProof/>
          <w:sz w:val="24"/>
          <w:szCs w:val="24"/>
        </w:rPr>
      </w:pPr>
      <w:r w:rsidRPr="00F4550C">
        <w:rPr>
          <w:rFonts w:ascii="Times New Roman" w:hAnsi="Times New Roman" w:cs="Times New Roman"/>
          <w:noProof/>
          <w:sz w:val="24"/>
          <w:szCs w:val="24"/>
        </w:rPr>
        <w:t xml:space="preserve">By contrast, when subjects saw a wrong cue (B), a strong proactivity was triggered. Regardless of the probe, in a trial starting with a wrong cue there is only one possible response, since both cue and probe have to be correct in order for the trial to be correct. The wrong cue has </w:t>
      </w:r>
      <w:r w:rsidR="00E60F58" w:rsidRPr="00F4550C">
        <w:rPr>
          <w:rFonts w:ascii="Times New Roman" w:hAnsi="Times New Roman" w:cs="Times New Roman"/>
          <w:noProof/>
          <w:sz w:val="24"/>
          <w:szCs w:val="24"/>
        </w:rPr>
        <w:t>to be maintained in WM, because in this case</w:t>
      </w:r>
      <w:r w:rsidRPr="00F4550C">
        <w:rPr>
          <w:rFonts w:ascii="Times New Roman" w:hAnsi="Times New Roman" w:cs="Times New Roman"/>
          <w:noProof/>
          <w:sz w:val="24"/>
          <w:szCs w:val="24"/>
        </w:rPr>
        <w:t xml:space="preserve"> it is the imperative stimulus. As soon as subjects saw the correct probe, they had to inhibit the dominant response tendency to push the right button by having the context direct their behaviour. The last combination BY was a control condition and </w:t>
      </w:r>
      <w:r w:rsidR="00AE0C15" w:rsidRPr="00F4550C">
        <w:rPr>
          <w:rFonts w:ascii="Times New Roman" w:hAnsi="Times New Roman" w:cs="Times New Roman"/>
          <w:noProof/>
          <w:sz w:val="24"/>
          <w:szCs w:val="24"/>
        </w:rPr>
        <w:t>presumably</w:t>
      </w:r>
      <w:r w:rsidRPr="00F4550C">
        <w:rPr>
          <w:rFonts w:ascii="Times New Roman" w:hAnsi="Times New Roman" w:cs="Times New Roman"/>
          <w:noProof/>
          <w:sz w:val="24"/>
          <w:szCs w:val="24"/>
        </w:rPr>
        <w:t xml:space="preserve"> did not require noteworthy cognitive control efforts.</w:t>
      </w:r>
    </w:p>
    <w:p w14:paraId="1AF8F01A" w14:textId="77777777" w:rsidR="002C02B4" w:rsidRPr="00F4550C" w:rsidRDefault="002C02B4" w:rsidP="002C02B4">
      <w:pPr>
        <w:spacing w:after="0" w:line="360" w:lineRule="auto"/>
        <w:ind w:firstLine="567"/>
        <w:jc w:val="both"/>
        <w:rPr>
          <w:rFonts w:ascii="Times New Roman" w:hAnsi="Times New Roman" w:cs="Times New Roman"/>
          <w:noProof/>
          <w:sz w:val="24"/>
          <w:szCs w:val="24"/>
        </w:rPr>
      </w:pPr>
      <w:r w:rsidRPr="00F4550C">
        <w:rPr>
          <w:rFonts w:ascii="Times New Roman" w:hAnsi="Times New Roman" w:cs="Times New Roman"/>
          <w:noProof/>
          <w:sz w:val="24"/>
          <w:szCs w:val="24"/>
        </w:rPr>
        <w:t>Across the four blocks 564 trials were presented with 384 AX and 60 trials for BX, AY and BY respectively. Both the baseline and the dual demand blocks with cognitive reappraisal consisted of 282 trials. Hence, both conditions had 192 AX and 30 BX, AY and BY trials.</w:t>
      </w:r>
    </w:p>
    <w:p w14:paraId="606D22C6" w14:textId="77777777" w:rsidR="004B20E5" w:rsidRPr="00F4550C" w:rsidRDefault="004B20E5" w:rsidP="00016E35">
      <w:pPr>
        <w:rPr>
          <w:rFonts w:ascii="Times New Roman" w:hAnsi="Times New Roman" w:cs="Times New Roman"/>
        </w:rPr>
      </w:pPr>
    </w:p>
    <w:p w14:paraId="55DBF8DE" w14:textId="77777777" w:rsidR="004B20E5" w:rsidRPr="00F4550C" w:rsidRDefault="004B20E5" w:rsidP="00016E35">
      <w:pPr>
        <w:pStyle w:val="Heading2"/>
        <w:rPr>
          <w:rFonts w:ascii="Times New Roman" w:hAnsi="Times New Roman" w:cs="Times New Roman"/>
          <w:color w:val="auto"/>
        </w:rPr>
      </w:pPr>
      <w:bookmarkStart w:id="49" w:name="_Toc508189756"/>
      <w:r w:rsidRPr="00F4550C">
        <w:rPr>
          <w:rFonts w:ascii="Times New Roman" w:hAnsi="Times New Roman" w:cs="Times New Roman"/>
          <w:color w:val="auto"/>
        </w:rPr>
        <w:t>2.3 Data acquisition</w:t>
      </w:r>
      <w:bookmarkEnd w:id="49"/>
    </w:p>
    <w:p w14:paraId="72E74EE9" w14:textId="77777777" w:rsidR="004B20E5" w:rsidRPr="00F4550C" w:rsidRDefault="004B20E5" w:rsidP="00016E35">
      <w:pPr>
        <w:rPr>
          <w:rFonts w:ascii="Times New Roman" w:hAnsi="Times New Roman" w:cs="Times New Roman"/>
        </w:rPr>
      </w:pPr>
    </w:p>
    <w:p w14:paraId="2ECB40EC" w14:textId="77777777" w:rsidR="004B20E5" w:rsidRPr="00F4550C" w:rsidRDefault="004B20E5" w:rsidP="00016E35">
      <w:pPr>
        <w:pStyle w:val="Heading3"/>
        <w:ind w:left="720"/>
        <w:rPr>
          <w:rFonts w:ascii="Times New Roman" w:hAnsi="Times New Roman" w:cs="Times New Roman"/>
          <w:color w:val="auto"/>
        </w:rPr>
      </w:pPr>
      <w:bookmarkStart w:id="50" w:name="_Toc508189757"/>
      <w:r w:rsidRPr="00F4550C">
        <w:rPr>
          <w:rFonts w:ascii="Times New Roman" w:hAnsi="Times New Roman" w:cs="Times New Roman"/>
          <w:color w:val="auto"/>
        </w:rPr>
        <w:t>2.3.1 Materials and software</w:t>
      </w:r>
      <w:bookmarkEnd w:id="50"/>
    </w:p>
    <w:p w14:paraId="46867660" w14:textId="77777777" w:rsidR="004B20E5" w:rsidRDefault="004B20E5" w:rsidP="00016E35">
      <w:pPr>
        <w:rPr>
          <w:rFonts w:ascii="Times New Roman" w:hAnsi="Times New Roman" w:cs="Times New Roman"/>
        </w:rPr>
      </w:pPr>
    </w:p>
    <w:p w14:paraId="7A0695EB" w14:textId="7902962A" w:rsidR="00541D37" w:rsidRDefault="0067068D" w:rsidP="00293E31">
      <w:pPr>
        <w:spacing w:after="0" w:line="360" w:lineRule="auto"/>
        <w:ind w:firstLine="425"/>
        <w:jc w:val="both"/>
        <w:rPr>
          <w:rFonts w:ascii="Times New Roman" w:hAnsi="Times New Roman" w:cs="Times New Roman"/>
          <w:sz w:val="24"/>
          <w:szCs w:val="24"/>
        </w:rPr>
      </w:pPr>
      <w:r>
        <w:rPr>
          <w:rFonts w:ascii="Times New Roman" w:hAnsi="Times New Roman" w:cs="Times New Roman"/>
          <w:sz w:val="24"/>
          <w:szCs w:val="24"/>
        </w:rPr>
        <w:t>For electrophysiological recordings inside the</w:t>
      </w:r>
      <w:r w:rsidR="0008799C">
        <w:rPr>
          <w:rFonts w:ascii="Times New Roman" w:hAnsi="Times New Roman" w:cs="Times New Roman"/>
          <w:sz w:val="24"/>
          <w:szCs w:val="24"/>
        </w:rPr>
        <w:t xml:space="preserve"> MRI scanner, the </w:t>
      </w:r>
      <w:proofErr w:type="spellStart"/>
      <w:r w:rsidR="0008799C">
        <w:rPr>
          <w:rFonts w:ascii="Times New Roman" w:hAnsi="Times New Roman" w:cs="Times New Roman"/>
          <w:sz w:val="24"/>
          <w:szCs w:val="24"/>
        </w:rPr>
        <w:t>BrainAmp</w:t>
      </w:r>
      <w:proofErr w:type="spellEnd"/>
      <w:r w:rsidR="0008799C">
        <w:rPr>
          <w:rFonts w:ascii="Times New Roman" w:hAnsi="Times New Roman" w:cs="Times New Roman"/>
          <w:sz w:val="24"/>
          <w:szCs w:val="24"/>
        </w:rPr>
        <w:t xml:space="preserve"> MR (Brain Products GmbH, </w:t>
      </w:r>
      <w:proofErr w:type="spellStart"/>
      <w:r w:rsidR="0008799C">
        <w:rPr>
          <w:rFonts w:ascii="Times New Roman" w:hAnsi="Times New Roman" w:cs="Times New Roman"/>
          <w:sz w:val="24"/>
          <w:szCs w:val="24"/>
        </w:rPr>
        <w:t>Gilching</w:t>
      </w:r>
      <w:proofErr w:type="spellEnd"/>
      <w:r w:rsidR="0008799C">
        <w:rPr>
          <w:rFonts w:ascii="Times New Roman" w:hAnsi="Times New Roman" w:cs="Times New Roman"/>
          <w:sz w:val="24"/>
          <w:szCs w:val="24"/>
        </w:rPr>
        <w:t>, Germany), a</w:t>
      </w:r>
      <w:r w:rsidR="00293E31">
        <w:rPr>
          <w:rFonts w:ascii="Times New Roman" w:hAnsi="Times New Roman" w:cs="Times New Roman"/>
          <w:sz w:val="24"/>
          <w:szCs w:val="24"/>
        </w:rPr>
        <w:t>n</w:t>
      </w:r>
      <w:r>
        <w:rPr>
          <w:rFonts w:ascii="Times New Roman" w:hAnsi="Times New Roman" w:cs="Times New Roman"/>
          <w:sz w:val="24"/>
          <w:szCs w:val="24"/>
        </w:rPr>
        <w:t xml:space="preserve"> fMRI compatible</w:t>
      </w:r>
      <w:r w:rsidR="0008799C">
        <w:rPr>
          <w:rFonts w:ascii="Times New Roman" w:hAnsi="Times New Roman" w:cs="Times New Roman"/>
          <w:sz w:val="24"/>
          <w:szCs w:val="24"/>
        </w:rPr>
        <w:t xml:space="preserve"> 32-channel EEG system</w:t>
      </w:r>
      <w:r w:rsidR="0008799C" w:rsidRPr="00F4550C">
        <w:rPr>
          <w:rFonts w:ascii="Times New Roman" w:hAnsi="Times New Roman" w:cs="Times New Roman"/>
          <w:sz w:val="24"/>
          <w:szCs w:val="24"/>
        </w:rPr>
        <w:t xml:space="preserve"> </w:t>
      </w:r>
      <w:r>
        <w:rPr>
          <w:rFonts w:ascii="Times New Roman" w:hAnsi="Times New Roman" w:cs="Times New Roman"/>
          <w:sz w:val="24"/>
          <w:szCs w:val="24"/>
        </w:rPr>
        <w:t>including</w:t>
      </w:r>
      <w:r w:rsidR="0008799C">
        <w:rPr>
          <w:rFonts w:ascii="Times New Roman" w:hAnsi="Times New Roman" w:cs="Times New Roman"/>
          <w:sz w:val="24"/>
          <w:szCs w:val="24"/>
        </w:rPr>
        <w:t xml:space="preserve"> an integrated ECG channel, was used. This system </w:t>
      </w:r>
      <w:r w:rsidR="007D74E4">
        <w:rPr>
          <w:rFonts w:ascii="Times New Roman" w:hAnsi="Times New Roman" w:cs="Times New Roman"/>
          <w:sz w:val="24"/>
          <w:szCs w:val="24"/>
        </w:rPr>
        <w:t>amplifies the recorded electrical signal with</w:t>
      </w:r>
      <w:r w:rsidR="0008799C">
        <w:rPr>
          <w:rFonts w:ascii="Times New Roman" w:hAnsi="Times New Roman" w:cs="Times New Roman"/>
          <w:sz w:val="24"/>
          <w:szCs w:val="24"/>
        </w:rPr>
        <w:t xml:space="preserve"> a shielded amplifier connected via a fiber optic cable to the USB interface in the control room. As a result, </w:t>
      </w:r>
      <w:r w:rsidR="00041CDD">
        <w:rPr>
          <w:rFonts w:ascii="Times New Roman" w:hAnsi="Times New Roman" w:cs="Times New Roman"/>
          <w:sz w:val="24"/>
          <w:szCs w:val="24"/>
        </w:rPr>
        <w:t>there are no artefacts caused by data transmission and the amount of electrical wiring inside the MRI room is minimized.</w:t>
      </w:r>
      <w:r w:rsidR="007D74E4">
        <w:rPr>
          <w:rFonts w:ascii="Times New Roman" w:hAnsi="Times New Roman" w:cs="Times New Roman"/>
          <w:sz w:val="24"/>
          <w:szCs w:val="24"/>
        </w:rPr>
        <w:t xml:space="preserve"> All EEG and ECG channels were recorded using silver/silver chloride (Ag/</w:t>
      </w:r>
      <w:proofErr w:type="spellStart"/>
      <w:r w:rsidR="007D74E4">
        <w:rPr>
          <w:rFonts w:ascii="Times New Roman" w:hAnsi="Times New Roman" w:cs="Times New Roman"/>
          <w:sz w:val="24"/>
          <w:szCs w:val="24"/>
        </w:rPr>
        <w:t>AgCl</w:t>
      </w:r>
      <w:proofErr w:type="spellEnd"/>
      <w:r w:rsidR="007D74E4">
        <w:rPr>
          <w:rFonts w:ascii="Times New Roman" w:hAnsi="Times New Roman" w:cs="Times New Roman"/>
          <w:sz w:val="24"/>
          <w:szCs w:val="24"/>
        </w:rPr>
        <w:t xml:space="preserve">) </w:t>
      </w:r>
      <w:r w:rsidR="00C913B3">
        <w:rPr>
          <w:rFonts w:ascii="Times New Roman" w:hAnsi="Times New Roman" w:cs="Times New Roman"/>
          <w:sz w:val="24"/>
          <w:szCs w:val="24"/>
        </w:rPr>
        <w:t xml:space="preserve">ring </w:t>
      </w:r>
      <w:r w:rsidR="007D74E4">
        <w:rPr>
          <w:rFonts w:ascii="Times New Roman" w:hAnsi="Times New Roman" w:cs="Times New Roman"/>
          <w:sz w:val="24"/>
          <w:szCs w:val="24"/>
        </w:rPr>
        <w:t>electrodes.</w:t>
      </w:r>
      <w:r w:rsidR="003878AB">
        <w:rPr>
          <w:rFonts w:ascii="Times New Roman" w:hAnsi="Times New Roman" w:cs="Times New Roman"/>
          <w:sz w:val="24"/>
          <w:szCs w:val="24"/>
        </w:rPr>
        <w:t xml:space="preserve"> </w:t>
      </w:r>
      <w:r w:rsidR="00ED53DA">
        <w:rPr>
          <w:rFonts w:ascii="Times New Roman" w:hAnsi="Times New Roman" w:cs="Times New Roman"/>
          <w:sz w:val="24"/>
          <w:szCs w:val="24"/>
        </w:rPr>
        <w:t>Imaging data were collected in a 3 Tesla MRI scanner (Trio Tim System, Siemens, Erlangen, Germany), using a 12 channel head matrix receive coil for data acquisition.</w:t>
      </w:r>
    </w:p>
    <w:p w14:paraId="4FA1A592" w14:textId="2507C723" w:rsidR="005540EF" w:rsidRDefault="003878AB" w:rsidP="00293E31">
      <w:pPr>
        <w:spacing w:after="0" w:line="360" w:lineRule="auto"/>
        <w:ind w:firstLine="425"/>
        <w:jc w:val="both"/>
        <w:rPr>
          <w:rFonts w:ascii="Times New Roman" w:hAnsi="Times New Roman" w:cs="Times New Roman"/>
          <w:sz w:val="24"/>
          <w:szCs w:val="24"/>
        </w:rPr>
      </w:pPr>
      <w:r>
        <w:rPr>
          <w:rFonts w:ascii="Times New Roman" w:hAnsi="Times New Roman" w:cs="Times New Roman"/>
          <w:sz w:val="24"/>
          <w:szCs w:val="24"/>
        </w:rPr>
        <w:t xml:space="preserve">Unlike in common EEG systems, short cables </w:t>
      </w:r>
      <w:r w:rsidR="00541D37">
        <w:rPr>
          <w:rFonts w:ascii="Times New Roman" w:hAnsi="Times New Roman" w:cs="Times New Roman"/>
          <w:sz w:val="24"/>
          <w:szCs w:val="24"/>
        </w:rPr>
        <w:t>connect</w:t>
      </w:r>
      <w:r>
        <w:rPr>
          <w:rFonts w:ascii="Times New Roman" w:hAnsi="Times New Roman" w:cs="Times New Roman"/>
          <w:sz w:val="24"/>
          <w:szCs w:val="24"/>
        </w:rPr>
        <w:t xml:space="preserve"> the electrode cap to the amplifier</w:t>
      </w:r>
      <w:r w:rsidR="00541D37">
        <w:rPr>
          <w:rFonts w:ascii="Times New Roman" w:hAnsi="Times New Roman" w:cs="Times New Roman"/>
          <w:sz w:val="24"/>
          <w:szCs w:val="24"/>
        </w:rPr>
        <w:t>. This</w:t>
      </w:r>
      <w:r>
        <w:rPr>
          <w:rFonts w:ascii="Times New Roman" w:hAnsi="Times New Roman" w:cs="Times New Roman"/>
          <w:sz w:val="24"/>
          <w:szCs w:val="24"/>
        </w:rPr>
        <w:t xml:space="preserve"> </w:t>
      </w:r>
      <w:r w:rsidR="00541D37">
        <w:rPr>
          <w:rFonts w:ascii="Times New Roman" w:hAnsi="Times New Roman" w:cs="Times New Roman"/>
          <w:sz w:val="24"/>
          <w:szCs w:val="24"/>
        </w:rPr>
        <w:t xml:space="preserve">quality </w:t>
      </w:r>
      <w:r>
        <w:rPr>
          <w:rFonts w:ascii="Times New Roman" w:hAnsi="Times New Roman" w:cs="Times New Roman"/>
          <w:sz w:val="24"/>
          <w:szCs w:val="24"/>
        </w:rPr>
        <w:t>prevent</w:t>
      </w:r>
      <w:r w:rsidR="00244AAE">
        <w:rPr>
          <w:rFonts w:ascii="Times New Roman" w:hAnsi="Times New Roman" w:cs="Times New Roman"/>
          <w:sz w:val="24"/>
          <w:szCs w:val="24"/>
        </w:rPr>
        <w:t>s</w:t>
      </w:r>
      <w:r>
        <w:rPr>
          <w:rFonts w:ascii="Times New Roman" w:hAnsi="Times New Roman" w:cs="Times New Roman"/>
          <w:sz w:val="24"/>
          <w:szCs w:val="24"/>
        </w:rPr>
        <w:t xml:space="preserve"> safety risks for the subject and potential sources of artefacts due to free moving wires inside the MRI.</w:t>
      </w:r>
      <w:r w:rsidR="00541D37">
        <w:rPr>
          <w:rFonts w:ascii="Times New Roman" w:hAnsi="Times New Roman" w:cs="Times New Roman"/>
          <w:sz w:val="24"/>
          <w:szCs w:val="24"/>
        </w:rPr>
        <w:t xml:space="preserve"> Another characteristic of the </w:t>
      </w:r>
      <w:proofErr w:type="spellStart"/>
      <w:r w:rsidR="00541D37">
        <w:rPr>
          <w:rFonts w:ascii="Times New Roman" w:hAnsi="Times New Roman" w:cs="Times New Roman"/>
          <w:sz w:val="24"/>
          <w:szCs w:val="24"/>
        </w:rPr>
        <w:t>BrainAmp</w:t>
      </w:r>
      <w:proofErr w:type="spellEnd"/>
      <w:r w:rsidR="00541D37">
        <w:rPr>
          <w:rFonts w:ascii="Times New Roman" w:hAnsi="Times New Roman" w:cs="Times New Roman"/>
          <w:sz w:val="24"/>
          <w:szCs w:val="24"/>
        </w:rPr>
        <w:t xml:space="preserve"> MR system is that it is </w:t>
      </w:r>
      <w:r w:rsidR="00541D37">
        <w:rPr>
          <w:rFonts w:ascii="Times New Roman" w:hAnsi="Times New Roman" w:cs="Times New Roman"/>
          <w:sz w:val="24"/>
          <w:szCs w:val="24"/>
        </w:rPr>
        <w:lastRenderedPageBreak/>
        <w:t xml:space="preserve">clocked by the USB interface at the other end of the </w:t>
      </w:r>
      <w:r w:rsidR="00B8632E">
        <w:rPr>
          <w:rFonts w:ascii="Times New Roman" w:hAnsi="Times New Roman" w:cs="Times New Roman"/>
          <w:sz w:val="24"/>
          <w:szCs w:val="24"/>
        </w:rPr>
        <w:t>fiber</w:t>
      </w:r>
      <w:r w:rsidR="00541D37">
        <w:rPr>
          <w:rFonts w:ascii="Times New Roman" w:hAnsi="Times New Roman" w:cs="Times New Roman"/>
          <w:sz w:val="24"/>
          <w:szCs w:val="24"/>
        </w:rPr>
        <w:t xml:space="preserve"> opti</w:t>
      </w:r>
      <w:r w:rsidR="00E33049">
        <w:rPr>
          <w:rFonts w:ascii="Times New Roman" w:hAnsi="Times New Roman" w:cs="Times New Roman"/>
          <w:sz w:val="24"/>
          <w:szCs w:val="24"/>
        </w:rPr>
        <w:t>c cable. In many more sophisticated setup</w:t>
      </w:r>
      <w:r w:rsidR="00541D37">
        <w:rPr>
          <w:rFonts w:ascii="Times New Roman" w:hAnsi="Times New Roman" w:cs="Times New Roman"/>
          <w:sz w:val="24"/>
          <w:szCs w:val="24"/>
        </w:rPr>
        <w:t>s</w:t>
      </w:r>
      <w:r w:rsidR="00E33049">
        <w:rPr>
          <w:rFonts w:ascii="Times New Roman" w:hAnsi="Times New Roman" w:cs="Times New Roman"/>
          <w:sz w:val="24"/>
          <w:szCs w:val="24"/>
        </w:rPr>
        <w:t>, for instance</w:t>
      </w:r>
      <w:r w:rsidR="00541D37">
        <w:rPr>
          <w:rFonts w:ascii="Times New Roman" w:hAnsi="Times New Roman" w:cs="Times New Roman"/>
          <w:sz w:val="24"/>
          <w:szCs w:val="24"/>
        </w:rPr>
        <w:t xml:space="preserve"> involving more than </w:t>
      </w:r>
      <w:r w:rsidR="00E33049">
        <w:rPr>
          <w:rFonts w:ascii="Times New Roman" w:hAnsi="Times New Roman" w:cs="Times New Roman"/>
          <w:sz w:val="24"/>
          <w:szCs w:val="24"/>
        </w:rPr>
        <w:t xml:space="preserve">32 channels, using an external system for temporal alignment can safe electric connections in the MRI. On top of that, implementing an external clock serves another essential purpose. There is virtually no approach for the correction of artefacts from simultaneous recordings in the EEG that does not rely on temporal synchronization. This task is very demanding, since the EEG has to be acquired with a much higher sampling rate than technically feasible for any MRI scanner and both have to be precisely aligned. Achieving this feat on a data level after the recording is more than likely insufficient for optimal data quality. Hence, a </w:t>
      </w:r>
      <w:proofErr w:type="spellStart"/>
      <w:r w:rsidR="00E33049">
        <w:rPr>
          <w:rFonts w:ascii="Times New Roman" w:hAnsi="Times New Roman" w:cs="Times New Roman"/>
          <w:sz w:val="24"/>
          <w:szCs w:val="24"/>
        </w:rPr>
        <w:t>SyncBox</w:t>
      </w:r>
      <w:proofErr w:type="spellEnd"/>
      <w:r w:rsidR="00E33049">
        <w:rPr>
          <w:rFonts w:ascii="Times New Roman" w:hAnsi="Times New Roman" w:cs="Times New Roman"/>
          <w:sz w:val="24"/>
          <w:szCs w:val="24"/>
        </w:rPr>
        <w:t xml:space="preserve"> (Brain Products GmbH, </w:t>
      </w:r>
      <w:proofErr w:type="spellStart"/>
      <w:r w:rsidR="00E33049">
        <w:rPr>
          <w:rFonts w:ascii="Times New Roman" w:hAnsi="Times New Roman" w:cs="Times New Roman"/>
          <w:sz w:val="24"/>
          <w:szCs w:val="24"/>
        </w:rPr>
        <w:t>Gilching</w:t>
      </w:r>
      <w:proofErr w:type="spellEnd"/>
      <w:r w:rsidR="00E33049">
        <w:rPr>
          <w:rFonts w:ascii="Times New Roman" w:hAnsi="Times New Roman" w:cs="Times New Roman"/>
          <w:sz w:val="24"/>
          <w:szCs w:val="24"/>
        </w:rPr>
        <w:t xml:space="preserve">, Germany) is used as intermediary between the MRI and the EEG. </w:t>
      </w:r>
      <w:r w:rsidR="00ED53DA">
        <w:rPr>
          <w:rFonts w:ascii="Times New Roman" w:hAnsi="Times New Roman" w:cs="Times New Roman"/>
          <w:sz w:val="24"/>
          <w:szCs w:val="24"/>
        </w:rPr>
        <w:t xml:space="preserve">The scanner clock is connected to the </w:t>
      </w:r>
      <w:proofErr w:type="spellStart"/>
      <w:r w:rsidR="00ED53DA">
        <w:rPr>
          <w:rFonts w:ascii="Times New Roman" w:hAnsi="Times New Roman" w:cs="Times New Roman"/>
          <w:sz w:val="24"/>
          <w:szCs w:val="24"/>
        </w:rPr>
        <w:t>SyncBox</w:t>
      </w:r>
      <w:proofErr w:type="spellEnd"/>
      <w:r w:rsidR="00ED53DA">
        <w:rPr>
          <w:rFonts w:ascii="Times New Roman" w:hAnsi="Times New Roman" w:cs="Times New Roman"/>
          <w:sz w:val="24"/>
          <w:szCs w:val="24"/>
        </w:rPr>
        <w:t xml:space="preserve"> Scanner Interface, which in turn is coupled to the </w:t>
      </w:r>
      <w:proofErr w:type="spellStart"/>
      <w:r w:rsidR="00ED53DA">
        <w:rPr>
          <w:rFonts w:ascii="Times New Roman" w:hAnsi="Times New Roman" w:cs="Times New Roman"/>
          <w:sz w:val="24"/>
          <w:szCs w:val="24"/>
        </w:rPr>
        <w:t>SyncBox</w:t>
      </w:r>
      <w:proofErr w:type="spellEnd"/>
      <w:r w:rsidR="00ED53DA">
        <w:rPr>
          <w:rFonts w:ascii="Times New Roman" w:hAnsi="Times New Roman" w:cs="Times New Roman"/>
          <w:sz w:val="24"/>
          <w:szCs w:val="24"/>
        </w:rPr>
        <w:t xml:space="preserve"> main unit. The latter contains all the circuitry necessary for detecting inputs from the clock and for </w:t>
      </w:r>
      <w:proofErr w:type="spellStart"/>
      <w:r w:rsidR="00ED53DA">
        <w:rPr>
          <w:rFonts w:ascii="Times New Roman" w:hAnsi="Times New Roman" w:cs="Times New Roman"/>
          <w:sz w:val="24"/>
          <w:szCs w:val="24"/>
        </w:rPr>
        <w:t>downsampling</w:t>
      </w:r>
      <w:proofErr w:type="spellEnd"/>
      <w:r w:rsidR="00ED53DA">
        <w:rPr>
          <w:rFonts w:ascii="Times New Roman" w:hAnsi="Times New Roman" w:cs="Times New Roman"/>
          <w:sz w:val="24"/>
          <w:szCs w:val="24"/>
        </w:rPr>
        <w:t xml:space="preserve"> the input. Lastly, the </w:t>
      </w:r>
      <w:proofErr w:type="spellStart"/>
      <w:r w:rsidR="00ED53DA">
        <w:rPr>
          <w:rFonts w:ascii="Times New Roman" w:hAnsi="Times New Roman" w:cs="Times New Roman"/>
          <w:sz w:val="24"/>
          <w:szCs w:val="24"/>
        </w:rPr>
        <w:t>SyncBox</w:t>
      </w:r>
      <w:proofErr w:type="spellEnd"/>
      <w:r w:rsidR="00ED53DA">
        <w:rPr>
          <w:rFonts w:ascii="Times New Roman" w:hAnsi="Times New Roman" w:cs="Times New Roman"/>
          <w:sz w:val="24"/>
          <w:szCs w:val="24"/>
        </w:rPr>
        <w:t xml:space="preserve"> puts out a clock signal to the USB interface, thereby enabling markers for events timed by the scanner clock (i.e., volume acquisition) to be set in the EEG.</w:t>
      </w:r>
      <w:r w:rsidR="00512BDC">
        <w:rPr>
          <w:rFonts w:ascii="Times New Roman" w:hAnsi="Times New Roman" w:cs="Times New Roman"/>
          <w:sz w:val="24"/>
          <w:szCs w:val="24"/>
        </w:rPr>
        <w:t xml:space="preserve"> </w:t>
      </w:r>
      <w:r w:rsidR="00F6684B">
        <w:rPr>
          <w:rFonts w:ascii="Times New Roman" w:hAnsi="Times New Roman" w:cs="Times New Roman"/>
          <w:sz w:val="24"/>
          <w:szCs w:val="24"/>
        </w:rPr>
        <w:t xml:space="preserve">A schematic </w:t>
      </w:r>
      <w:r w:rsidR="00E50F9A">
        <w:rPr>
          <w:rFonts w:ascii="Times New Roman" w:hAnsi="Times New Roman" w:cs="Times New Roman"/>
          <w:noProof/>
          <w:sz w:val="24"/>
          <w:szCs w:val="24"/>
        </w:rPr>
        <mc:AlternateContent>
          <mc:Choice Requires="wpg">
            <w:drawing>
              <wp:anchor distT="180340" distB="180340" distL="114300" distR="114300" simplePos="0" relativeHeight="251696128" behindDoc="0" locked="0" layoutInCell="1" allowOverlap="1" wp14:anchorId="1B7D4FAF" wp14:editId="3377B419">
                <wp:simplePos x="0" y="0"/>
                <wp:positionH relativeFrom="column">
                  <wp:posOffset>40242</wp:posOffset>
                </wp:positionH>
                <wp:positionV relativeFrom="page">
                  <wp:posOffset>5007610</wp:posOffset>
                </wp:positionV>
                <wp:extent cx="5529580" cy="4596765"/>
                <wp:effectExtent l="38100" t="38100" r="33020" b="635"/>
                <wp:wrapTopAndBottom/>
                <wp:docPr id="246" name="Group 246"/>
                <wp:cNvGraphicFramePr/>
                <a:graphic xmlns:a="http://schemas.openxmlformats.org/drawingml/2006/main">
                  <a:graphicData uri="http://schemas.microsoft.com/office/word/2010/wordprocessingGroup">
                    <wpg:wgp>
                      <wpg:cNvGrpSpPr/>
                      <wpg:grpSpPr>
                        <a:xfrm>
                          <a:off x="0" y="0"/>
                          <a:ext cx="5529580" cy="4596765"/>
                          <a:chOff x="0" y="0"/>
                          <a:chExt cx="5527966" cy="4597400"/>
                        </a:xfrm>
                      </wpg:grpSpPr>
                      <wpg:grpSp>
                        <wpg:cNvPr id="244" name="Group 244"/>
                        <wpg:cNvGrpSpPr/>
                        <wpg:grpSpPr>
                          <a:xfrm>
                            <a:off x="0" y="0"/>
                            <a:ext cx="5519724" cy="3774346"/>
                            <a:chOff x="6" y="0"/>
                            <a:chExt cx="5519093" cy="3775483"/>
                          </a:xfrm>
                        </wpg:grpSpPr>
                        <wpg:grpSp>
                          <wpg:cNvPr id="233" name="Group 233"/>
                          <wpg:cNvGrpSpPr/>
                          <wpg:grpSpPr>
                            <a:xfrm>
                              <a:off x="6" y="467513"/>
                              <a:ext cx="5515134" cy="3307970"/>
                              <a:chOff x="6207" y="-237513"/>
                              <a:chExt cx="5515439" cy="3309653"/>
                            </a:xfrm>
                          </wpg:grpSpPr>
                          <wpg:grpSp>
                            <wpg:cNvPr id="37" name="Gruppieren 21">
                              <a:extLst/>
                            </wpg:cNvPr>
                            <wpg:cNvGrpSpPr/>
                            <wpg:grpSpPr>
                              <a:xfrm>
                                <a:off x="6207" y="-237513"/>
                                <a:ext cx="5515439" cy="3309653"/>
                                <a:chOff x="8890" y="-400598"/>
                                <a:chExt cx="7900805" cy="4983092"/>
                              </a:xfrm>
                            </wpg:grpSpPr>
                            <pic:pic xmlns:pic="http://schemas.openxmlformats.org/drawingml/2006/picture">
                              <pic:nvPicPr>
                                <pic:cNvPr id="15377" name="Grafik 22">
                                  <a:extLst/>
                                </pic:cNvPr>
                                <pic:cNvPicPr>
                                  <a:picLocks noChangeAspect="1"/>
                                </pic:cNvPicPr>
                              </pic:nvPicPr>
                              <pic:blipFill>
                                <a:blip r:embed="rId20"/>
                                <a:stretch>
                                  <a:fillRect/>
                                </a:stretch>
                              </pic:blipFill>
                              <pic:spPr>
                                <a:xfrm>
                                  <a:off x="6061757" y="403816"/>
                                  <a:ext cx="1690498" cy="1742756"/>
                                </a:xfrm>
                                <a:prstGeom prst="rect">
                                  <a:avLst/>
                                </a:prstGeom>
                              </pic:spPr>
                            </pic:pic>
                            <wps:wsp>
                              <wps:cNvPr id="15378" name="Rechteck 23">
                                <a:extLst/>
                              </wps:cNvPr>
                              <wps:cNvSpPr/>
                              <wps:spPr>
                                <a:xfrm>
                                  <a:off x="1754672" y="2343263"/>
                                  <a:ext cx="1368153" cy="621610"/>
                                </a:xfrm>
                                <a:prstGeom prst="rect">
                                  <a:avLst/>
                                </a:prstGeom>
                                <a:solidFill>
                                  <a:srgbClr val="DEEAEA"/>
                                </a:solidFill>
                                <a:ln w="28575" cmpd="thinThick">
                                  <a:solidFill>
                                    <a:schemeClr val="bg2"/>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98" name="Rechteck 24">
                                <a:extLst/>
                              </wps:cNvPr>
                              <wps:cNvSpPr/>
                              <wps:spPr>
                                <a:xfrm>
                                  <a:off x="3281078" y="303440"/>
                                  <a:ext cx="1368152" cy="621610"/>
                                </a:xfrm>
                                <a:prstGeom prst="rect">
                                  <a:avLst/>
                                </a:prstGeom>
                                <a:solidFill>
                                  <a:srgbClr val="DEEAEA"/>
                                </a:solidFill>
                                <a:ln w="28575" cmpd="thinThick">
                                  <a:solidFill>
                                    <a:schemeClr val="bg2"/>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99" name="Rechteck 25">
                                <a:extLst/>
                              </wps:cNvPr>
                              <wps:cNvSpPr/>
                              <wps:spPr>
                                <a:xfrm>
                                  <a:off x="327810" y="303440"/>
                                  <a:ext cx="1368152" cy="621610"/>
                                </a:xfrm>
                                <a:prstGeom prst="rect">
                                  <a:avLst/>
                                </a:prstGeom>
                                <a:solidFill>
                                  <a:srgbClr val="DEEAEA"/>
                                </a:solidFill>
                                <a:ln w="28575" cmpd="thinThick">
                                  <a:solidFill>
                                    <a:schemeClr val="bg2"/>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03" name="Rechteck 26">
                                <a:extLst/>
                              </wps:cNvPr>
                              <wps:cNvSpPr/>
                              <wps:spPr>
                                <a:xfrm>
                                  <a:off x="8890" y="117998"/>
                                  <a:ext cx="5135250" cy="4464496"/>
                                </a:xfrm>
                                <a:prstGeom prst="rect">
                                  <a:avLst/>
                                </a:prstGeom>
                                <a:noFill/>
                                <a:ln w="76200" cmpd="thinThick">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05" name="Rechteck 27">
                                <a:extLst/>
                              </wps:cNvPr>
                              <wps:cNvSpPr/>
                              <wps:spPr>
                                <a:xfrm>
                                  <a:off x="5463180" y="117998"/>
                                  <a:ext cx="2446515" cy="4464496"/>
                                </a:xfrm>
                                <a:prstGeom prst="rect">
                                  <a:avLst/>
                                </a:prstGeom>
                                <a:noFill/>
                                <a:ln w="76200" cmpd="thinThick">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06" name="Rechteck 28">
                                <a:extLst/>
                              </wps:cNvPr>
                              <wps:cNvSpPr/>
                              <wps:spPr>
                                <a:xfrm>
                                  <a:off x="255801" y="1463808"/>
                                  <a:ext cx="1457597" cy="610312"/>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C3FB6DE" w14:textId="77777777" w:rsidR="00465717" w:rsidRPr="005C2F1E" w:rsidRDefault="00465717" w:rsidP="00AA0D8D">
                                    <w:pPr>
                                      <w:pStyle w:val="NormalWeb"/>
                                      <w:spacing w:before="0" w:beforeAutospacing="0" w:after="0" w:afterAutospacing="0"/>
                                      <w:jc w:val="center"/>
                                      <w:rPr>
                                        <w:sz w:val="20"/>
                                        <w:szCs w:val="20"/>
                                        <w:lang w:val="en-US"/>
                                      </w:rPr>
                                    </w:pPr>
                                    <w:r w:rsidRPr="005C2F1E">
                                      <w:rPr>
                                        <w:color w:val="000000" w:themeColor="text1"/>
                                        <w:kern w:val="24"/>
                                        <w:sz w:val="20"/>
                                        <w:szCs w:val="20"/>
                                        <w:lang w:val="en-US"/>
                                      </w:rPr>
                                      <w:t>MRI console and control equipment</w:t>
                                    </w:r>
                                  </w:p>
                                </w:txbxContent>
                              </wps:txbx>
                              <wps:bodyPr rtlCol="0" anchor="ctr"/>
                            </wps:wsp>
                            <wps:wsp>
                              <wps:cNvPr id="209" name="Rechteck 31">
                                <a:extLst/>
                              </wps:cNvPr>
                              <wps:cNvSpPr/>
                              <wps:spPr>
                                <a:xfrm>
                                  <a:off x="1571463" y="3538720"/>
                                  <a:ext cx="1700917" cy="680848"/>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5447108" w14:textId="77777777" w:rsidR="00465717" w:rsidRPr="005C2F1E" w:rsidRDefault="00465717" w:rsidP="00AA0D8D">
                                    <w:pPr>
                                      <w:pStyle w:val="NormalWeb"/>
                                      <w:spacing w:before="0" w:beforeAutospacing="0" w:after="0" w:afterAutospacing="0"/>
                                      <w:jc w:val="center"/>
                                      <w:rPr>
                                        <w:sz w:val="20"/>
                                        <w:szCs w:val="20"/>
                                        <w:lang w:val="en-US"/>
                                      </w:rPr>
                                    </w:pPr>
                                    <w:r w:rsidRPr="005C2F1E">
                                      <w:rPr>
                                        <w:color w:val="000000" w:themeColor="text1"/>
                                        <w:kern w:val="24"/>
                                        <w:sz w:val="20"/>
                                        <w:szCs w:val="20"/>
                                        <w:lang w:val="en-US"/>
                                      </w:rPr>
                                      <w:t>Computer for EEG acquisition</w:t>
                                    </w:r>
                                  </w:p>
                                </w:txbxContent>
                              </wps:txbx>
                              <wps:bodyPr rtlCol="0" anchor="ctr"/>
                            </wps:wsp>
                            <wps:wsp>
                              <wps:cNvPr id="210" name="Rechteck 32">
                                <a:extLst/>
                              </wps:cNvPr>
                              <wps:cNvSpPr/>
                              <wps:spPr>
                                <a:xfrm>
                                  <a:off x="6048926" y="1902655"/>
                                  <a:ext cx="1449025" cy="379386"/>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AE58C36" w14:textId="77777777" w:rsidR="00465717" w:rsidRPr="005C2F1E" w:rsidRDefault="00465717" w:rsidP="00AA0D8D">
                                    <w:pPr>
                                      <w:pStyle w:val="NormalWeb"/>
                                      <w:spacing w:before="0" w:beforeAutospacing="0" w:after="0" w:afterAutospacing="0"/>
                                      <w:jc w:val="center"/>
                                      <w:rPr>
                                        <w:sz w:val="20"/>
                                        <w:szCs w:val="20"/>
                                        <w:lang w:val="en-US"/>
                                      </w:rPr>
                                    </w:pPr>
                                    <w:r w:rsidRPr="005C2F1E">
                                      <w:rPr>
                                        <w:color w:val="000000" w:themeColor="text1"/>
                                        <w:kern w:val="24"/>
                                        <w:sz w:val="20"/>
                                        <w:szCs w:val="20"/>
                                        <w:lang w:val="en-US"/>
                                      </w:rPr>
                                      <w:t>MRI scanner</w:t>
                                    </w:r>
                                  </w:p>
                                </w:txbxContent>
                              </wps:txbx>
                              <wps:bodyPr rtlCol="0" anchor="ctr"/>
                            </wps:wsp>
                            <wps:wsp>
                              <wps:cNvPr id="211" name="Rechteck 33">
                                <a:extLst/>
                              </wps:cNvPr>
                              <wps:cNvSpPr/>
                              <wps:spPr>
                                <a:xfrm>
                                  <a:off x="6002098" y="3485755"/>
                                  <a:ext cx="1547088" cy="921366"/>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63C8884" w14:textId="77777777" w:rsidR="00465717" w:rsidRPr="005C2F1E" w:rsidRDefault="00465717" w:rsidP="00AA0D8D">
                                    <w:pPr>
                                      <w:pStyle w:val="NormalWeb"/>
                                      <w:spacing w:before="0" w:beforeAutospacing="0" w:after="0" w:afterAutospacing="0"/>
                                      <w:jc w:val="center"/>
                                      <w:rPr>
                                        <w:sz w:val="20"/>
                                        <w:szCs w:val="20"/>
                                        <w:lang w:val="en-US"/>
                                      </w:rPr>
                                    </w:pPr>
                                    <w:r w:rsidRPr="005C2F1E">
                                      <w:rPr>
                                        <w:color w:val="000000" w:themeColor="text1"/>
                                        <w:kern w:val="24"/>
                                        <w:sz w:val="20"/>
                                        <w:szCs w:val="20"/>
                                        <w:lang w:val="en-US"/>
                                      </w:rPr>
                                      <w:t>EEG amplifier positioned inside the MRI bore</w:t>
                                    </w:r>
                                  </w:p>
                                </w:txbxContent>
                              </wps:txbx>
                              <wps:bodyPr rtlCol="0" anchor="ctr"/>
                            </wps:wsp>
                            <pic:pic xmlns:pic="http://schemas.openxmlformats.org/drawingml/2006/picture">
                              <pic:nvPicPr>
                                <pic:cNvPr id="212" name="Picture 212" descr="https://d30y9cdsu7xlg0.cloudfront.net/png/6850-200.png">
                                  <a:extLst/>
                                </pic:cNvPr>
                                <pic:cNvPicPr>
                                  <a:picLocks noChangeAspect="1" noChangeArrowheads="1"/>
                                </pic:cNvPicPr>
                              </pic:nvPicPr>
                              <pic:blipFill>
                                <a:blip r:embed="rId21" cstate="print">
                                  <a:duotone>
                                    <a:schemeClr val="accent3">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525590" y="585405"/>
                                  <a:ext cx="929065" cy="92906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3" name="Picture 213" descr="http://orig05.deviantart.net/4c93/f/2011/042/6/a/monitor_icon_by_ducky108-d39bda2.png">
                                  <a:extLst/>
                                </pic:cNvPr>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949563" y="570615"/>
                                  <a:ext cx="505092" cy="37881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4" name="Picture 214" descr="http://orig05.deviantart.net/4c93/f/2011/042/6/a/monitor_icon_by_ducky108-d39bda2.png">
                                  <a:extLst/>
                                </pic:cNvPr>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542798" y="570615"/>
                                  <a:ext cx="505092" cy="37881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5" name="Picture 215" descr="https://d30y9cdsu7xlg0.cloudfront.net/png/6850-200.png">
                                  <a:extLst/>
                                </pic:cNvPr>
                                <pic:cNvPicPr>
                                  <a:picLocks noChangeAspect="1" noChangeArrowheads="1"/>
                                </pic:cNvPicPr>
                              </pic:nvPicPr>
                              <pic:blipFill>
                                <a:blip r:embed="rId21" cstate="print">
                                  <a:duotone>
                                    <a:schemeClr val="accent3">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3478830" y="598511"/>
                                  <a:ext cx="929065" cy="92906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6" name="Picture 216" descr="http://orig05.deviantart.net/4c93/f/2011/042/6/a/monitor_icon_by_ducky108-d39bda2.png">
                                  <a:extLst/>
                                </pic:cNvPr>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3712580" y="598511"/>
                                  <a:ext cx="505092" cy="37881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8" name="Picture 218" descr="https://d30y9cdsu7xlg0.cloudfront.net/png/6850-200.png">
                                  <a:extLst/>
                                </pic:cNvPr>
                                <pic:cNvPicPr>
                                  <a:picLocks noChangeAspect="1" noChangeArrowheads="1"/>
                                </pic:cNvPicPr>
                              </pic:nvPicPr>
                              <pic:blipFill>
                                <a:blip r:embed="rId21" cstate="print">
                                  <a:duotone>
                                    <a:schemeClr val="accent3">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1943514" y="2645661"/>
                                  <a:ext cx="929066" cy="92906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9" name="Picture 219" descr="http://orig05.deviantart.net/4c93/f/2011/042/6/a/monitor_icon_by_ducky108-d39bda2.png">
                                  <a:extLst/>
                                </pic:cNvPr>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2177262" y="2645661"/>
                                  <a:ext cx="505092" cy="37881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20" name="Grafik 41">
                                  <a:extLst/>
                                </pic:cNvPr>
                                <pic:cNvPicPr>
                                  <a:picLocks noChangeAspect="1"/>
                                </pic:cNvPicPr>
                              </pic:nvPicPr>
                              <pic:blipFill>
                                <a:blip r:embed="rId23"/>
                                <a:stretch>
                                  <a:fillRect/>
                                </a:stretch>
                              </pic:blipFill>
                              <pic:spPr>
                                <a:xfrm>
                                  <a:off x="6061989" y="2615290"/>
                                  <a:ext cx="1466729" cy="909882"/>
                                </a:xfrm>
                                <a:prstGeom prst="rect">
                                  <a:avLst/>
                                </a:prstGeom>
                              </pic:spPr>
                            </pic:pic>
                            <wps:wsp>
                              <wps:cNvPr id="222" name="Gerader Verbinder 43">
                                <a:extLst/>
                              </wps:cNvPr>
                              <wps:cNvCnPr/>
                              <wps:spPr>
                                <a:xfrm flipV="1">
                                  <a:off x="1426905" y="-400598"/>
                                  <a:ext cx="0" cy="921911"/>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24" name="Gerader Verbinder 45">
                                <a:extLst/>
                              </wps:cNvPr>
                              <wps:cNvCnPr/>
                              <wps:spPr>
                                <a:xfrm flipH="1">
                                  <a:off x="3415427" y="3181856"/>
                                  <a:ext cx="2681768" cy="0"/>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26" name="Rechteck 47">
                                <a:extLst/>
                              </wps:cNvPr>
                              <wps:cNvSpPr/>
                              <wps:spPr>
                                <a:xfrm>
                                  <a:off x="1656184" y="-64519"/>
                                  <a:ext cx="1944216" cy="379353"/>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7DBD6B4" w14:textId="77777777" w:rsidR="00465717" w:rsidRPr="005C2F1E" w:rsidRDefault="00465717" w:rsidP="00AA0D8D">
                                    <w:pPr>
                                      <w:pStyle w:val="NormalWeb"/>
                                      <w:spacing w:before="0" w:beforeAutospacing="0" w:after="0" w:afterAutospacing="0"/>
                                      <w:jc w:val="center"/>
                                      <w:rPr>
                                        <w:sz w:val="20"/>
                                        <w:szCs w:val="20"/>
                                        <w:lang w:val="en-US"/>
                                      </w:rPr>
                                    </w:pPr>
                                    <w:r w:rsidRPr="005C2F1E">
                                      <w:rPr>
                                        <w:color w:val="000000" w:themeColor="text1"/>
                                        <w:kern w:val="24"/>
                                        <w:sz w:val="20"/>
                                        <w:szCs w:val="20"/>
                                        <w:lang w:val="en-US"/>
                                      </w:rPr>
                                      <w:t>MRI and EEG control room</w:t>
                                    </w:r>
                                  </w:p>
                                </w:txbxContent>
                              </wps:txbx>
                              <wps:bodyPr rtlCol="0" anchor="ctr"/>
                            </wps:wsp>
                            <wps:wsp>
                              <wps:cNvPr id="228" name="Gerader Verbinder 49">
                                <a:extLst/>
                              </wps:cNvPr>
                              <wps:cNvCnPr/>
                              <wps:spPr>
                                <a:xfrm>
                                  <a:off x="6703691" y="2343263"/>
                                  <a:ext cx="1917" cy="325312"/>
                                </a:xfrm>
                                <a:prstGeom prst="line">
                                  <a:avLst/>
                                </a:prstGeom>
                                <a:ln w="38100">
                                  <a:solidFill>
                                    <a:schemeClr val="tx1"/>
                                  </a:solidFill>
                                  <a:prstDash val="solid"/>
                                </a:ln>
                              </wps:spPr>
                              <wps:style>
                                <a:lnRef idx="1">
                                  <a:schemeClr val="accent1"/>
                                </a:lnRef>
                                <a:fillRef idx="0">
                                  <a:schemeClr val="accent1"/>
                                </a:fillRef>
                                <a:effectRef idx="0">
                                  <a:schemeClr val="accent1"/>
                                </a:effectRef>
                                <a:fontRef idx="minor">
                                  <a:schemeClr val="tx1"/>
                                </a:fontRef>
                              </wps:style>
                              <wps:bodyPr/>
                            </wps:wsp>
                            <wps:wsp>
                              <wps:cNvPr id="229" name="Rechteck 50">
                                <a:extLst/>
                              </wps:cNvPr>
                              <wps:cNvSpPr/>
                              <wps:spPr>
                                <a:xfrm>
                                  <a:off x="3262369" y="1453452"/>
                                  <a:ext cx="1440159" cy="831414"/>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9E64E83" w14:textId="77777777" w:rsidR="00465717" w:rsidRPr="005C2F1E" w:rsidRDefault="00465717" w:rsidP="00AA0D8D">
                                    <w:pPr>
                                      <w:pStyle w:val="NormalWeb"/>
                                      <w:spacing w:before="0" w:beforeAutospacing="0" w:after="0" w:afterAutospacing="0"/>
                                      <w:jc w:val="center"/>
                                      <w:rPr>
                                        <w:sz w:val="20"/>
                                        <w:szCs w:val="20"/>
                                        <w:lang w:val="en-US"/>
                                      </w:rPr>
                                    </w:pPr>
                                    <w:r w:rsidRPr="005C2F1E">
                                      <w:rPr>
                                        <w:color w:val="000000" w:themeColor="text1"/>
                                        <w:kern w:val="24"/>
                                        <w:sz w:val="20"/>
                                        <w:szCs w:val="20"/>
                                        <w:lang w:val="en-US"/>
                                      </w:rPr>
                                      <w:t>Computer for stimulus presentation</w:t>
                                    </w:r>
                                  </w:p>
                                </w:txbxContent>
                              </wps:txbx>
                              <wps:bodyPr rtlCol="0" anchor="ctr"/>
                            </wps:wsp>
                            <wps:wsp>
                              <wps:cNvPr id="230" name="Gerader Verbinder 51">
                                <a:extLst/>
                              </wps:cNvPr>
                              <wps:cNvCnPr/>
                              <wps:spPr>
                                <a:xfrm flipV="1">
                                  <a:off x="6693316" y="-354448"/>
                                  <a:ext cx="0" cy="1030333"/>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31" name="Gerader Verbinder 52">
                                <a:extLst/>
                              </wps:cNvPr>
                              <wps:cNvCnPr/>
                              <wps:spPr>
                                <a:xfrm flipH="1">
                                  <a:off x="3415427" y="3014655"/>
                                  <a:ext cx="365689" cy="0"/>
                                </a:xfrm>
                                <a:prstGeom prst="line">
                                  <a:avLst/>
                                </a:prstGeom>
                                <a:ln w="38100">
                                  <a:solidFill>
                                    <a:schemeClr val="tx1"/>
                                  </a:solidFill>
                                  <a:prstDash val="solid"/>
                                </a:ln>
                              </wps:spPr>
                              <wps:style>
                                <a:lnRef idx="1">
                                  <a:schemeClr val="accent1"/>
                                </a:lnRef>
                                <a:fillRef idx="0">
                                  <a:schemeClr val="accent1"/>
                                </a:fillRef>
                                <a:effectRef idx="0">
                                  <a:schemeClr val="accent1"/>
                                </a:effectRef>
                                <a:fontRef idx="minor">
                                  <a:schemeClr val="tx1"/>
                                </a:fontRef>
                              </wps:style>
                              <wps:bodyPr/>
                            </wps:wsp>
                          </wpg:grpSp>
                          <wps:wsp>
                            <wps:cNvPr id="232" name="Rechteck 47">
                              <a:extLst/>
                            </wps:cNvPr>
                            <wps:cNvSpPr/>
                            <wps:spPr>
                              <a:xfrm>
                                <a:off x="4007644" y="-14290"/>
                                <a:ext cx="1357229" cy="252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381E116" w14:textId="3B0DCEB3" w:rsidR="00465717" w:rsidRPr="00AA0D8D" w:rsidRDefault="00465717" w:rsidP="00AA0D8D">
                                  <w:pPr>
                                    <w:pStyle w:val="NormalWeb"/>
                                    <w:spacing w:before="0" w:beforeAutospacing="0" w:after="0" w:afterAutospacing="0"/>
                                    <w:jc w:val="center"/>
                                    <w:rPr>
                                      <w:sz w:val="20"/>
                                      <w:szCs w:val="20"/>
                                    </w:rPr>
                                  </w:pPr>
                                  <w:r w:rsidRPr="00AA0D8D">
                                    <w:rPr>
                                      <w:color w:val="000000" w:themeColor="text1"/>
                                      <w:kern w:val="24"/>
                                      <w:sz w:val="20"/>
                                      <w:szCs w:val="20"/>
                                    </w:rPr>
                                    <w:t xml:space="preserve">MRI </w:t>
                                  </w:r>
                                  <w:proofErr w:type="spellStart"/>
                                  <w:r w:rsidRPr="00AA0D8D">
                                    <w:rPr>
                                      <w:color w:val="000000" w:themeColor="text1"/>
                                      <w:kern w:val="24"/>
                                      <w:sz w:val="20"/>
                                      <w:szCs w:val="20"/>
                                    </w:rPr>
                                    <w:t>room</w:t>
                                  </w:r>
                                  <w:proofErr w:type="spellEnd"/>
                                </w:p>
                              </w:txbxContent>
                            </wps:txbx>
                            <wps:bodyPr rtlCol="0" anchor="ctr">
                              <a:noAutofit/>
                            </wps:bodyPr>
                          </wps:wsp>
                        </wpg:grpSp>
                        <wpg:grpSp>
                          <wpg:cNvPr id="243" name="Group 243"/>
                          <wpg:cNvGrpSpPr/>
                          <wpg:grpSpPr>
                            <a:xfrm>
                              <a:off x="811272" y="0"/>
                              <a:ext cx="4707827" cy="2755814"/>
                              <a:chOff x="0" y="0"/>
                              <a:chExt cx="4707827" cy="2755814"/>
                            </a:xfrm>
                          </wpg:grpSpPr>
                          <wps:wsp>
                            <wps:cNvPr id="227" name="Rechteck 26">
                              <a:extLst/>
                            </wps:cNvPr>
                            <wps:cNvSpPr/>
                            <wps:spPr>
                              <a:xfrm>
                                <a:off x="0" y="0"/>
                                <a:ext cx="4707827" cy="575945"/>
                              </a:xfrm>
                              <a:prstGeom prst="rect">
                                <a:avLst/>
                              </a:prstGeom>
                              <a:noFill/>
                              <a:ln w="76200" cmpd="dbl">
                                <a:solidFill>
                                  <a:schemeClr val="tx1">
                                    <a:alpha val="34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34" name="Rechteck 30">
                              <a:extLst/>
                            </wps:cNvPr>
                            <wps:cNvSpPr/>
                            <wps:spPr>
                              <a:xfrm>
                                <a:off x="123754" y="96253"/>
                                <a:ext cx="1786779" cy="396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70BBBA7" w14:textId="77777777" w:rsidR="00465717" w:rsidRPr="005C2F1E" w:rsidRDefault="00465717" w:rsidP="00964AC9">
                                  <w:pPr>
                                    <w:pStyle w:val="NormalWeb"/>
                                    <w:spacing w:before="0" w:beforeAutospacing="0" w:after="0" w:afterAutospacing="0"/>
                                    <w:jc w:val="center"/>
                                    <w:rPr>
                                      <w:sz w:val="20"/>
                                      <w:szCs w:val="20"/>
                                      <w:lang w:val="en-US"/>
                                    </w:rPr>
                                  </w:pPr>
                                  <w:r w:rsidRPr="005C2F1E">
                                    <w:rPr>
                                      <w:color w:val="000000" w:themeColor="text1"/>
                                      <w:kern w:val="24"/>
                                      <w:sz w:val="20"/>
                                      <w:szCs w:val="20"/>
                                      <w:lang w:val="en-US"/>
                                    </w:rPr>
                                    <w:t xml:space="preserve">Online clock synchronization of EEG and MRI </w:t>
                                  </w:r>
                                  <w:r>
                                    <w:rPr>
                                      <w:color w:val="000000" w:themeColor="text1"/>
                                      <w:kern w:val="24"/>
                                      <w:sz w:val="20"/>
                                      <w:szCs w:val="20"/>
                                      <w:lang w:val="en-US"/>
                                    </w:rPr>
                                    <w:t xml:space="preserve">via </w:t>
                                  </w:r>
                                  <w:proofErr w:type="spellStart"/>
                                  <w:r>
                                    <w:rPr>
                                      <w:color w:val="000000" w:themeColor="text1"/>
                                      <w:kern w:val="24"/>
                                      <w:sz w:val="20"/>
                                      <w:szCs w:val="20"/>
                                      <w:lang w:val="en-US"/>
                                    </w:rPr>
                                    <w:t>SyncBox</w:t>
                                  </w:r>
                                  <w:proofErr w:type="spellEnd"/>
                                </w:p>
                              </w:txbxContent>
                            </wps:txbx>
                            <wps:bodyPr rtlCol="0" anchor="ctr">
                              <a:noAutofit/>
                            </wps:bodyPr>
                          </wps:wsp>
                          <wps:wsp>
                            <wps:cNvPr id="236" name="Rechteck 30">
                              <a:extLst/>
                            </wps:cNvPr>
                            <wps:cNvSpPr/>
                            <wps:spPr>
                              <a:xfrm>
                                <a:off x="3265714" y="96253"/>
                                <a:ext cx="1187450" cy="39560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765CADD" w14:textId="085E52DE" w:rsidR="00465717" w:rsidRPr="005C2F1E" w:rsidRDefault="00465717" w:rsidP="00964AC9">
                                  <w:pPr>
                                    <w:pStyle w:val="NormalWeb"/>
                                    <w:spacing w:before="0" w:beforeAutospacing="0" w:after="0" w:afterAutospacing="0"/>
                                    <w:jc w:val="center"/>
                                    <w:rPr>
                                      <w:sz w:val="20"/>
                                      <w:szCs w:val="20"/>
                                      <w:lang w:val="en-US"/>
                                    </w:rPr>
                                  </w:pPr>
                                  <w:r>
                                    <w:rPr>
                                      <w:color w:val="000000" w:themeColor="text1"/>
                                      <w:kern w:val="24"/>
                                      <w:sz w:val="20"/>
                                      <w:szCs w:val="20"/>
                                      <w:lang w:val="en-US"/>
                                    </w:rPr>
                                    <w:t>Scanner Master Clock Output</w:t>
                                  </w:r>
                                </w:p>
                              </w:txbxContent>
                            </wps:txbx>
                            <wps:bodyPr wrap="square" rtlCol="0" anchor="ctr">
                              <a:noAutofit/>
                            </wps:bodyPr>
                          </wps:wsp>
                          <wps:wsp>
                            <wps:cNvPr id="237" name="Rechteck 30">
                              <a:extLst/>
                            </wps:cNvPr>
                            <wps:cNvSpPr/>
                            <wps:spPr>
                              <a:xfrm>
                                <a:off x="2000680" y="96253"/>
                                <a:ext cx="1187450" cy="39560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881FEF8" w14:textId="21055A64" w:rsidR="00465717" w:rsidRPr="005C2F1E" w:rsidRDefault="00465717" w:rsidP="003207CC">
                                  <w:pPr>
                                    <w:pStyle w:val="NormalWeb"/>
                                    <w:spacing w:before="0" w:beforeAutospacing="0" w:after="0" w:afterAutospacing="0"/>
                                    <w:jc w:val="center"/>
                                    <w:rPr>
                                      <w:sz w:val="20"/>
                                      <w:szCs w:val="20"/>
                                      <w:lang w:val="en-US"/>
                                    </w:rPr>
                                  </w:pPr>
                                  <w:proofErr w:type="spellStart"/>
                                  <w:r>
                                    <w:rPr>
                                      <w:color w:val="000000" w:themeColor="text1"/>
                                      <w:kern w:val="24"/>
                                      <w:sz w:val="20"/>
                                      <w:szCs w:val="20"/>
                                      <w:lang w:val="en-US"/>
                                    </w:rPr>
                                    <w:t>SyncBox</w:t>
                                  </w:r>
                                  <w:proofErr w:type="spellEnd"/>
                                  <w:r>
                                    <w:rPr>
                                      <w:color w:val="000000" w:themeColor="text1"/>
                                      <w:kern w:val="24"/>
                                      <w:sz w:val="20"/>
                                      <w:szCs w:val="20"/>
                                      <w:lang w:val="en-US"/>
                                    </w:rPr>
                                    <w:t xml:space="preserve"> Scanner Interface</w:t>
                                  </w:r>
                                </w:p>
                              </w:txbxContent>
                            </wps:txbx>
                            <wps:bodyPr wrap="square" rtlCol="0" anchor="ctr">
                              <a:noAutofit/>
                            </wps:bodyPr>
                          </wps:wsp>
                          <wps:wsp>
                            <wps:cNvPr id="238" name="Gerader Verbinder 43">
                              <a:extLst/>
                            </wps:cNvPr>
                            <wps:cNvCnPr/>
                            <wps:spPr>
                              <a:xfrm flipV="1">
                                <a:off x="1863176" y="494392"/>
                                <a:ext cx="0" cy="612000"/>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40" name="Gerader Verbinder 52">
                              <a:extLst/>
                            </wps:cNvPr>
                            <wps:cNvCnPr/>
                            <wps:spPr>
                              <a:xfrm flipH="1">
                                <a:off x="1821925" y="2323814"/>
                                <a:ext cx="6" cy="432000"/>
                              </a:xfrm>
                              <a:prstGeom prst="line">
                                <a:avLst/>
                              </a:prstGeom>
                              <a:ln w="38100">
                                <a:solidFill>
                                  <a:schemeClr val="tx1"/>
                                </a:solidFill>
                                <a:prstDash val="solid"/>
                              </a:ln>
                            </wps:spPr>
                            <wps:style>
                              <a:lnRef idx="1">
                                <a:schemeClr val="accent1"/>
                              </a:lnRef>
                              <a:fillRef idx="0">
                                <a:schemeClr val="accent1"/>
                              </a:fillRef>
                              <a:effectRef idx="0">
                                <a:schemeClr val="accent1"/>
                              </a:effectRef>
                              <a:fontRef idx="minor">
                                <a:schemeClr val="tx1"/>
                              </a:fontRef>
                            </wps:style>
                            <wps:bodyPr/>
                          </wps:wsp>
                        </wpg:grpSp>
                      </wpg:grpSp>
                      <wps:wsp>
                        <wps:cNvPr id="245" name="Text Box 245"/>
                        <wps:cNvSpPr txBox="1"/>
                        <wps:spPr>
                          <a:xfrm>
                            <a:off x="8546" y="3896360"/>
                            <a:ext cx="5519420" cy="701040"/>
                          </a:xfrm>
                          <a:prstGeom prst="rect">
                            <a:avLst/>
                          </a:prstGeom>
                          <a:solidFill>
                            <a:prstClr val="white"/>
                          </a:solidFill>
                          <a:ln>
                            <a:noFill/>
                          </a:ln>
                        </wps:spPr>
                        <wps:txbx>
                          <w:txbxContent>
                            <w:p w14:paraId="052D5C98" w14:textId="2DA6AAA2" w:rsidR="00E50F9A" w:rsidRPr="00E50F9A" w:rsidRDefault="00E50F9A" w:rsidP="00E50F9A">
                              <w:pPr>
                                <w:pStyle w:val="NormalWeb"/>
                                <w:spacing w:before="0" w:beforeAutospacing="0" w:after="0" w:afterAutospacing="0"/>
                                <w:jc w:val="both"/>
                                <w:rPr>
                                  <w:lang w:val="en-US"/>
                                </w:rPr>
                              </w:pPr>
                              <w:bookmarkStart w:id="51" w:name="_Ref508544029"/>
                              <w:r w:rsidRPr="00E50F9A">
                                <w:rPr>
                                  <w:b/>
                                  <w:lang w:val="en-US"/>
                                </w:rPr>
                                <w:t xml:space="preserve">Figure </w:t>
                              </w:r>
                              <w:r w:rsidRPr="00E50F9A">
                                <w:rPr>
                                  <w:b/>
                                </w:rPr>
                                <w:fldChar w:fldCharType="begin"/>
                              </w:r>
                              <w:r w:rsidRPr="00E50F9A">
                                <w:rPr>
                                  <w:b/>
                                  <w:lang w:val="en-US"/>
                                </w:rPr>
                                <w:instrText xml:space="preserve"> SEQ Figure \* ARABIC </w:instrText>
                              </w:r>
                              <w:r w:rsidRPr="00E50F9A">
                                <w:rPr>
                                  <w:b/>
                                </w:rPr>
                                <w:fldChar w:fldCharType="separate"/>
                              </w:r>
                              <w:r w:rsidRPr="00E50F9A">
                                <w:rPr>
                                  <w:b/>
                                  <w:noProof/>
                                  <w:lang w:val="en-US"/>
                                </w:rPr>
                                <w:t>5</w:t>
                              </w:r>
                              <w:r w:rsidRPr="00E50F9A">
                                <w:rPr>
                                  <w:b/>
                                </w:rPr>
                                <w:fldChar w:fldCharType="end"/>
                              </w:r>
                              <w:bookmarkEnd w:id="51"/>
                              <w:r w:rsidRPr="00E50F9A">
                                <w:rPr>
                                  <w:color w:val="000000" w:themeColor="text1"/>
                                  <w:kern w:val="24"/>
                                  <w:lang w:val="en-US"/>
                                </w:rPr>
                                <w:t xml:space="preserve"> </w:t>
                              </w:r>
                              <w:r w:rsidRPr="0037572C">
                                <w:rPr>
                                  <w:color w:val="000000" w:themeColor="text1"/>
                                  <w:kern w:val="24"/>
                                  <w:lang w:val="en-US"/>
                                </w:rPr>
                                <w:t xml:space="preserve">Schematic </w:t>
                              </w:r>
                              <w:r>
                                <w:rPr>
                                  <w:color w:val="000000" w:themeColor="text1"/>
                                  <w:kern w:val="24"/>
                                  <w:lang w:val="en-US"/>
                                </w:rPr>
                                <w:t>illustration</w:t>
                              </w:r>
                              <w:r w:rsidRPr="0037572C">
                                <w:rPr>
                                  <w:color w:val="000000" w:themeColor="text1"/>
                                  <w:kern w:val="24"/>
                                  <w:lang w:val="en-US"/>
                                </w:rPr>
                                <w:t xml:space="preserve"> of the experimental setup for simultaneous EEG-fMRI recordings adapted from </w:t>
                              </w:r>
                              <w:proofErr w:type="spellStart"/>
                              <w:r w:rsidRPr="0037572C">
                                <w:rPr>
                                  <w:color w:val="000000" w:themeColor="text1"/>
                                  <w:kern w:val="24"/>
                                  <w:lang w:val="en-US"/>
                                </w:rPr>
                                <w:t>Ullsperger</w:t>
                              </w:r>
                              <w:proofErr w:type="spellEnd"/>
                              <w:r w:rsidRPr="0037572C">
                                <w:rPr>
                                  <w:color w:val="000000" w:themeColor="text1"/>
                                  <w:kern w:val="24"/>
                                  <w:lang w:val="en-US"/>
                                </w:rPr>
                                <w:t xml:space="preserve"> &amp; </w:t>
                              </w:r>
                              <w:proofErr w:type="spellStart"/>
                              <w:r w:rsidRPr="0037572C">
                                <w:rPr>
                                  <w:color w:val="000000" w:themeColor="text1"/>
                                  <w:kern w:val="24"/>
                                  <w:lang w:val="en-US"/>
                                </w:rPr>
                                <w:t>Debener</w:t>
                              </w:r>
                              <w:proofErr w:type="spellEnd"/>
                              <w:r w:rsidRPr="0037572C">
                                <w:rPr>
                                  <w:color w:val="000000" w:themeColor="text1"/>
                                  <w:kern w:val="24"/>
                                  <w:lang w:val="en-US"/>
                                </w:rPr>
                                <w:t xml:space="preserve"> </w:t>
                              </w:r>
                              <w:r w:rsidRPr="0037572C">
                                <w:fldChar w:fldCharType="begin" w:fldLock="1"/>
                              </w:r>
                              <w:r w:rsidRPr="0037572C">
                                <w:rPr>
                                  <w:lang w:val="en-US"/>
                                </w:rPr>
                                <w:instrText>ADDIN CSL_CITATION { "citationItems" : [ { "id" : "ITEM-1", "itemData" : { "author" : [ { "dropping-particle" : "", "family" : "Ullsperger", "given" : "M", "non-dropping-particle" : "", "parse-names" : false, "suffix" : "" }, { "dropping-particle" : "", "family" : "Debener", "given" : "S", "non-dropping-particle" : "", "parse-names" : false, "suffix" : "" } ], "id" : "ITEM-1", "issued" : { "date-parts" : [ [ "2010" ] ] }, "title" : "Simultaneous EEG and fMRI: recording, analysis, and application", "type" : "article-journal" }, "uris" : [ "http://www.mendeley.com/documents/?uuid=fb5444e0-02c8-3108-ac9c-f34545f820b8" ] } ], "mendeley" : { "formattedCitation" : "(Ullsperger &amp; Debener, 2010)", "manualFormatting" : "(2010)", "plainTextFormattedCitation" : "(Ullsperger &amp; Debener, 2010)", "previouslyFormattedCitation" : "(Ullsperger &amp; Debener, 2010)" }, "properties" : {  }, "schema" : "https://github.com/citation-style-language/schema/raw/master/csl-citation.json" }</w:instrText>
                              </w:r>
                              <w:r w:rsidRPr="0037572C">
                                <w:fldChar w:fldCharType="separate"/>
                              </w:r>
                              <w:r w:rsidRPr="0037572C">
                                <w:rPr>
                                  <w:noProof/>
                                  <w:lang w:val="en-US"/>
                                </w:rPr>
                                <w:t>(2010)</w:t>
                              </w:r>
                              <w:r w:rsidRPr="0037572C">
                                <w:fldChar w:fldCharType="end"/>
                              </w:r>
                              <w:r>
                                <w:rPr>
                                  <w:color w:val="000000" w:themeColor="text1"/>
                                  <w:kern w:val="24"/>
                                  <w:lang w:val="en-US"/>
                                </w:rPr>
                                <w:t xml:space="preserve">. EEG and fMRI acquisition is performed with a </w:t>
                              </w:r>
                              <w:proofErr w:type="spellStart"/>
                              <w:r>
                                <w:rPr>
                                  <w:color w:val="000000" w:themeColor="text1"/>
                                  <w:kern w:val="24"/>
                                  <w:lang w:val="en-US"/>
                                </w:rPr>
                                <w:t>SyncBox</w:t>
                              </w:r>
                              <w:proofErr w:type="spellEnd"/>
                              <w:r>
                                <w:rPr>
                                  <w:color w:val="000000" w:themeColor="text1"/>
                                  <w:kern w:val="24"/>
                                  <w:lang w:val="en-US"/>
                                </w:rPr>
                                <w:t xml:space="preserve"> synchronizing data acquisition of the two methods to ensure that TR markers are set precisely in the EEG data.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B7D4FAF" id="Group 246" o:spid="_x0000_s1161" style="position:absolute;left:0;text-align:left;margin-left:3.15pt;margin-top:394.3pt;width:435.4pt;height:361.95pt;z-index:251696128;mso-wrap-distance-top:14.2pt;mso-wrap-distance-bottom:14.2pt;mso-position-vertical-relative:page;mso-width-relative:margin;mso-height-relative:margin" coordsize="55279,4597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">
                <v:group id="Group 244" o:spid="_x0000_s1162" style="position:absolute;width:55197;height:37743" coordorigin="" coordsize="55190,3775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">
                  <v:group id="Group 233" o:spid="_x0000_s1163" style="position:absolute;top:4675;width:55151;height:33079" coordorigin="62,-2375" coordsize="55154,3309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">
                    <v:group id="Gruppieren 21" o:spid="_x0000_s1164" style="position:absolute;left:62;top:-2375;width:55154;height:33096" coordorigin="88,-4005" coordsize="79008,4983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">
                      <v:shape id="Grafik 22" o:spid="_x0000_s1165" type="#_x0000_t75" style="position:absolute;left:60617;top:4038;width:16905;height:1742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">
                        <v:imagedata r:id="rId24" o:title=""/>
                      </v:shape>
                      <v:rect id="Rechteck 23" o:spid="_x0000_s1166" style="position:absolute;left:17546;top:23432;width:13682;height:621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" fillcolor="#deeaea" strokecolor="#e7e6e6 [3214]" strokeweight="2.25pt">
                        <v:stroke linestyle="thinThick"/>
                      </v:rect>
                      <v:rect id="Rechteck 24" o:spid="_x0000_s1167" style="position:absolute;left:32810;top:3034;width:13682;height:621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" fillcolor="#deeaea" strokecolor="#e7e6e6 [3214]" strokeweight="2.25pt">
                        <v:stroke linestyle="thinThick"/>
                      </v:rect>
                      <v:rect id="Rechteck 25" o:spid="_x0000_s1168" style="position:absolute;left:3278;top:3034;width:13681;height:621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" fillcolor="#deeaea" strokecolor="#e7e6e6 [3214]" strokeweight="2.25pt">
                        <v:stroke linestyle="thinThick"/>
                      </v:rect>
                      <v:rect id="Rechteck 26" o:spid="_x0000_s1169" style="position:absolute;left:88;top:1179;width:51353;height:4464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" filled="f" strokecolor="black [3213]" strokeweight="6pt">
                        <v:stroke linestyle="thinThick"/>
                      </v:rect>
                      <v:rect id="Rechteck 27" o:spid="_x0000_s1170" style="position:absolute;left:54631;top:1179;width:24465;height:4464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" filled="f" strokecolor="black [3213]" strokeweight="6pt">
                        <v:stroke linestyle="thinThick"/>
                      </v:rect>
                      <v:rect id="Rechteck 28" o:spid="_x0000_s1171" style="position:absolute;left:2558;top:14638;width:14575;height:61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" filled="f" strokecolor="black [3213]" strokeweight="1pt">
                        <v:textbox>
                          <w:txbxContent>
                            <w:p w14:paraId="5C3FB6DE" w14:textId="77777777" w:rsidR="00465717" w:rsidRPr="005C2F1E" w:rsidRDefault="00465717" w:rsidP="00AA0D8D">
                              <w:pPr>
                                <w:pStyle w:val="NormalWeb"/>
                                <w:spacing w:before="0" w:beforeAutospacing="0" w:after="0" w:afterAutospacing="0"/>
                                <w:jc w:val="center"/>
                                <w:rPr>
                                  <w:sz w:val="20"/>
                                  <w:szCs w:val="20"/>
                                  <w:lang w:val="en-US"/>
                                </w:rPr>
                              </w:pPr>
                              <w:r w:rsidRPr="005C2F1E">
                                <w:rPr>
                                  <w:color w:val="000000" w:themeColor="text1"/>
                                  <w:kern w:val="24"/>
                                  <w:sz w:val="20"/>
                                  <w:szCs w:val="20"/>
                                  <w:lang w:val="en-US"/>
                                </w:rPr>
                                <w:t>MRI console and control equipment</w:t>
                              </w:r>
                            </w:p>
                          </w:txbxContent>
                        </v:textbox>
                      </v:rect>
                      <v:rect id="Rechteck 31" o:spid="_x0000_s1172" style="position:absolute;left:15714;top:35387;width:17009;height:680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" filled="f" strokecolor="black [3213]" strokeweight="1pt">
                        <v:textbox>
                          <w:txbxContent>
                            <w:p w14:paraId="35447108" w14:textId="77777777" w:rsidR="00465717" w:rsidRPr="005C2F1E" w:rsidRDefault="00465717" w:rsidP="00AA0D8D">
                              <w:pPr>
                                <w:pStyle w:val="NormalWeb"/>
                                <w:spacing w:before="0" w:beforeAutospacing="0" w:after="0" w:afterAutospacing="0"/>
                                <w:jc w:val="center"/>
                                <w:rPr>
                                  <w:sz w:val="20"/>
                                  <w:szCs w:val="20"/>
                                  <w:lang w:val="en-US"/>
                                </w:rPr>
                              </w:pPr>
                              <w:r w:rsidRPr="005C2F1E">
                                <w:rPr>
                                  <w:color w:val="000000" w:themeColor="text1"/>
                                  <w:kern w:val="24"/>
                                  <w:sz w:val="20"/>
                                  <w:szCs w:val="20"/>
                                  <w:lang w:val="en-US"/>
                                </w:rPr>
                                <w:t>Computer for EEG acquisition</w:t>
                              </w:r>
                            </w:p>
                          </w:txbxContent>
                        </v:textbox>
                      </v:rect>
                      <v:rect id="Rechteck 32" o:spid="_x0000_s1173" style="position:absolute;left:60489;top:19026;width:14490;height:379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" filled="f" strokecolor="black [3213]" strokeweight="1pt">
                        <v:textbox>
                          <w:txbxContent>
                            <w:p w14:paraId="2AE58C36" w14:textId="77777777" w:rsidR="00465717" w:rsidRPr="005C2F1E" w:rsidRDefault="00465717" w:rsidP="00AA0D8D">
                              <w:pPr>
                                <w:pStyle w:val="NormalWeb"/>
                                <w:spacing w:before="0" w:beforeAutospacing="0" w:after="0" w:afterAutospacing="0"/>
                                <w:jc w:val="center"/>
                                <w:rPr>
                                  <w:sz w:val="20"/>
                                  <w:szCs w:val="20"/>
                                  <w:lang w:val="en-US"/>
                                </w:rPr>
                              </w:pPr>
                              <w:r w:rsidRPr="005C2F1E">
                                <w:rPr>
                                  <w:color w:val="000000" w:themeColor="text1"/>
                                  <w:kern w:val="24"/>
                                  <w:sz w:val="20"/>
                                  <w:szCs w:val="20"/>
                                  <w:lang w:val="en-US"/>
                                </w:rPr>
                                <w:t>MRI scanner</w:t>
                              </w:r>
                            </w:p>
                          </w:txbxContent>
                        </v:textbox>
                      </v:rect>
                      <v:rect id="Rechteck 33" o:spid="_x0000_s1174" style="position:absolute;left:60020;top:34857;width:15471;height:921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" filled="f" strokecolor="black [3213]" strokeweight="1pt">
                        <v:textbox>
                          <w:txbxContent>
                            <w:p w14:paraId="263C8884" w14:textId="77777777" w:rsidR="00465717" w:rsidRPr="005C2F1E" w:rsidRDefault="00465717" w:rsidP="00AA0D8D">
                              <w:pPr>
                                <w:pStyle w:val="NormalWeb"/>
                                <w:spacing w:before="0" w:beforeAutospacing="0" w:after="0" w:afterAutospacing="0"/>
                                <w:jc w:val="center"/>
                                <w:rPr>
                                  <w:sz w:val="20"/>
                                  <w:szCs w:val="20"/>
                                  <w:lang w:val="en-US"/>
                                </w:rPr>
                              </w:pPr>
                              <w:r w:rsidRPr="005C2F1E">
                                <w:rPr>
                                  <w:color w:val="000000" w:themeColor="text1"/>
                                  <w:kern w:val="24"/>
                                  <w:sz w:val="20"/>
                                  <w:szCs w:val="20"/>
                                  <w:lang w:val="en-US"/>
                                </w:rPr>
                                <w:t>EEG amplifier positioned inside the MRI bore</w:t>
                              </w:r>
                            </w:p>
                          </w:txbxContent>
                        </v:textbox>
                      </v:rect>
                      <v:shape id="Picture 212" o:spid="_x0000_s1175" type="#_x0000_t75" alt="https://d30y9cdsu7xlg0.cloudfront.net/png/6850-200.png" style="position:absolute;left:5255;top:5854;width:9291;height:92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">
                        <v:imagedata r:id="rId25" o:title="6850-200" recolortarget="#494949 [1446]"/>
                      </v:shape>
                      <v:shape id="Picture 213" o:spid="_x0000_s1176" type="#_x0000_t75" alt="http://orig05.deviantart.net/4c93/f/2011/042/6/a/monitor_icon_by_ducky108-d39bda2.png" style="position:absolute;left:9495;top:5706;width:5051;height:378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">
                        <v:imagedata r:id="rId26" o:title="monitor_icon_by_ducky108-d39bda2"/>
                      </v:shape>
                      <v:shape id="Picture 214" o:spid="_x0000_s1177" type="#_x0000_t75" alt="http://orig05.deviantart.net/4c93/f/2011/042/6/a/monitor_icon_by_ducky108-d39bda2.png" style="position:absolute;left:5427;top:5706;width:5051;height:378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">
                        <v:imagedata r:id="rId26" o:title="monitor_icon_by_ducky108-d39bda2"/>
                      </v:shape>
                      <v:shape id="Picture 215" o:spid="_x0000_s1178" type="#_x0000_t75" alt="https://d30y9cdsu7xlg0.cloudfront.net/png/6850-200.png" style="position:absolute;left:34788;top:5985;width:9290;height:92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">
                        <v:imagedata r:id="rId25" o:title="6850-200" recolortarget="#494949 [1446]"/>
                      </v:shape>
                      <v:shape id="Picture 216" o:spid="_x0000_s1179" type="#_x0000_t75" alt="http://orig05.deviantart.net/4c93/f/2011/042/6/a/monitor_icon_by_ducky108-d39bda2.png" style="position:absolute;left:37125;top:5985;width:5051;height:378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">
                        <v:imagedata r:id="rId26" o:title="monitor_icon_by_ducky108-d39bda2"/>
                      </v:shape>
                      <v:shape id="Picture 218" o:spid="_x0000_s1180" type="#_x0000_t75" alt="https://d30y9cdsu7xlg0.cloudfront.net/png/6850-200.png" style="position:absolute;left:19435;top:26456;width:9290;height:929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">
                        <v:imagedata r:id="rId25" o:title="6850-200" recolortarget="#494949 [1446]"/>
                      </v:shape>
                      <v:shape id="Picture 219" o:spid="_x0000_s1181" type="#_x0000_t75" alt="http://orig05.deviantart.net/4c93/f/2011/042/6/a/monitor_icon_by_ducky108-d39bda2.png" style="position:absolute;left:21772;top:26456;width:5051;height:378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">
                        <v:imagedata r:id="rId26" o:title="monitor_icon_by_ducky108-d39bda2"/>
                      </v:shape>
                      <v:shape id="Grafik 41" o:spid="_x0000_s1182" type="#_x0000_t75" style="position:absolute;left:60619;top:26152;width:14668;height:909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">
                        <v:imagedata r:id="rId27" o:title=""/>
                      </v:shape>
                      <v:line id="Gerader Verbinder 43" o:spid="_x0000_s1183" style="position:absolute;flip:y;visibility:visible;mso-wrap-style:square" from="14269,-4005" to="14269,521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" strokecolor="black [3213]" strokeweight="3pt">
                        <v:stroke joinstyle="miter"/>
                      </v:line>
                      <v:line id="Gerader Verbinder 45" o:spid="_x0000_s1184" style="position:absolute;flip:x;visibility:visible;mso-wrap-style:square" from="34154,31818" to="60971,3181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" strokecolor="black [3213]" strokeweight="3pt">
                        <v:stroke joinstyle="miter"/>
                      </v:line>
                      <v:rect id="Rechteck 47" o:spid="_x0000_s1185" style="position:absolute;left:16561;top:-645;width:19443;height:379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" fillcolor="white [3212]" strokecolor="black [3213]" strokeweight="1pt">
                        <v:textbox>
                          <w:txbxContent>
                            <w:p w14:paraId="67DBD6B4" w14:textId="77777777" w:rsidR="00465717" w:rsidRPr="005C2F1E" w:rsidRDefault="00465717" w:rsidP="00AA0D8D">
                              <w:pPr>
                                <w:pStyle w:val="NormalWeb"/>
                                <w:spacing w:before="0" w:beforeAutospacing="0" w:after="0" w:afterAutospacing="0"/>
                                <w:jc w:val="center"/>
                                <w:rPr>
                                  <w:sz w:val="20"/>
                                  <w:szCs w:val="20"/>
                                  <w:lang w:val="en-US"/>
                                </w:rPr>
                              </w:pPr>
                              <w:r w:rsidRPr="005C2F1E">
                                <w:rPr>
                                  <w:color w:val="000000" w:themeColor="text1"/>
                                  <w:kern w:val="24"/>
                                  <w:sz w:val="20"/>
                                  <w:szCs w:val="20"/>
                                  <w:lang w:val="en-US"/>
                                </w:rPr>
                                <w:t>MRI and EEG control room</w:t>
                              </w:r>
                            </w:p>
                          </w:txbxContent>
                        </v:textbox>
                      </v:rect>
                      <v:line id="Gerader Verbinder 49" o:spid="_x0000_s1186" style="position:absolute;visibility:visible;mso-wrap-style:square" from="67036,23432" to="67056,2668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" strokecolor="black [3213]" strokeweight="3pt">
                        <v:stroke joinstyle="miter"/>
                      </v:line>
                      <v:rect id="Rechteck 50" o:spid="_x0000_s1187" style="position:absolute;left:32623;top:14534;width:14402;height:831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" filled="f" strokecolor="black [3213]" strokeweight="1pt">
                        <v:textbox>
                          <w:txbxContent>
                            <w:p w14:paraId="29E64E83" w14:textId="77777777" w:rsidR="00465717" w:rsidRPr="005C2F1E" w:rsidRDefault="00465717" w:rsidP="00AA0D8D">
                              <w:pPr>
                                <w:pStyle w:val="NormalWeb"/>
                                <w:spacing w:before="0" w:beforeAutospacing="0" w:after="0" w:afterAutospacing="0"/>
                                <w:jc w:val="center"/>
                                <w:rPr>
                                  <w:sz w:val="20"/>
                                  <w:szCs w:val="20"/>
                                  <w:lang w:val="en-US"/>
                                </w:rPr>
                              </w:pPr>
                              <w:r w:rsidRPr="005C2F1E">
                                <w:rPr>
                                  <w:color w:val="000000" w:themeColor="text1"/>
                                  <w:kern w:val="24"/>
                                  <w:sz w:val="20"/>
                                  <w:szCs w:val="20"/>
                                  <w:lang w:val="en-US"/>
                                </w:rPr>
                                <w:t>Computer for stimulus presentation</w:t>
                              </w:r>
                            </w:p>
                          </w:txbxContent>
                        </v:textbox>
                      </v:rect>
                      <v:line id="Gerader Verbinder 51" o:spid="_x0000_s1188" style="position:absolute;flip:y;visibility:visible;mso-wrap-style:square" from="66933,-3544" to="66933,675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" strokecolor="black [3213]" strokeweight="3pt">
                        <v:stroke joinstyle="miter"/>
                      </v:line>
                      <v:line id="Gerader Verbinder 52" o:spid="_x0000_s1189" style="position:absolute;flip:x;visibility:visible;mso-wrap-style:square" from="34154,30146" to="37811,3014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" strokecolor="black [3213]" strokeweight="3pt">
                        <v:stroke joinstyle="miter"/>
                      </v:line>
                    </v:group>
                    <v:rect id="Rechteck 47" o:spid="_x0000_s1190" style="position:absolute;left:40076;top:-142;width:13572;height:251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" fillcolor="white [3212]" strokecolor="black [3213]" strokeweight="1pt">
                      <v:textbox>
                        <w:txbxContent>
                          <w:p w14:paraId="7381E116" w14:textId="3B0DCEB3" w:rsidR="00465717" w:rsidRPr="00AA0D8D" w:rsidRDefault="00465717" w:rsidP="00AA0D8D">
                            <w:pPr>
                              <w:pStyle w:val="NormalWeb"/>
                              <w:spacing w:before="0" w:beforeAutospacing="0" w:after="0" w:afterAutospacing="0"/>
                              <w:jc w:val="center"/>
                              <w:rPr>
                                <w:sz w:val="20"/>
                                <w:szCs w:val="20"/>
                              </w:rPr>
                            </w:pPr>
                            <w:r w:rsidRPr="00AA0D8D">
                              <w:rPr>
                                <w:color w:val="000000" w:themeColor="text1"/>
                                <w:kern w:val="24"/>
                                <w:sz w:val="20"/>
                                <w:szCs w:val="20"/>
                              </w:rPr>
                              <w:t xml:space="preserve">MRI </w:t>
                            </w:r>
                            <w:proofErr w:type="spellStart"/>
                            <w:r w:rsidRPr="00AA0D8D">
                              <w:rPr>
                                <w:color w:val="000000" w:themeColor="text1"/>
                                <w:kern w:val="24"/>
                                <w:sz w:val="20"/>
                                <w:szCs w:val="20"/>
                              </w:rPr>
                              <w:t>room</w:t>
                            </w:r>
                            <w:proofErr w:type="spellEnd"/>
                          </w:p>
                        </w:txbxContent>
                      </v:textbox>
                    </v:rect>
                  </v:group>
                  <v:group id="Group 243" o:spid="_x0000_s1191" style="position:absolute;left:8112;width:47078;height:27558" coordsize="47078,2755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">
                    <v:rect id="Rechteck 26" o:spid="_x0000_s1192" style="position:absolute;width:47078;height:575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" filled="f" strokecolor="black [3213]" strokeweight="6pt">
                      <v:stroke opacity="22359f" linestyle="thinThin"/>
                    </v:rect>
                    <v:rect id="Rechteck 30" o:spid="_x0000_s1193" style="position:absolute;left:1237;top:962;width:17868;height:396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" fillcolor="white [3212]" strokecolor="black [3213]" strokeweight="1pt">
                      <v:textbox>
                        <w:txbxContent>
                          <w:p w14:paraId="270BBBA7" w14:textId="77777777" w:rsidR="00465717" w:rsidRPr="005C2F1E" w:rsidRDefault="00465717" w:rsidP="00964AC9">
                            <w:pPr>
                              <w:pStyle w:val="NormalWeb"/>
                              <w:spacing w:before="0" w:beforeAutospacing="0" w:after="0" w:afterAutospacing="0"/>
                              <w:jc w:val="center"/>
                              <w:rPr>
                                <w:sz w:val="20"/>
                                <w:szCs w:val="20"/>
                                <w:lang w:val="en-US"/>
                              </w:rPr>
                            </w:pPr>
                            <w:r w:rsidRPr="005C2F1E">
                              <w:rPr>
                                <w:color w:val="000000" w:themeColor="text1"/>
                                <w:kern w:val="24"/>
                                <w:sz w:val="20"/>
                                <w:szCs w:val="20"/>
                                <w:lang w:val="en-US"/>
                              </w:rPr>
                              <w:t xml:space="preserve">Online clock synchronization of EEG and MRI </w:t>
                            </w:r>
                            <w:r>
                              <w:rPr>
                                <w:color w:val="000000" w:themeColor="text1"/>
                                <w:kern w:val="24"/>
                                <w:sz w:val="20"/>
                                <w:szCs w:val="20"/>
                                <w:lang w:val="en-US"/>
                              </w:rPr>
                              <w:t xml:space="preserve">via </w:t>
                            </w:r>
                            <w:proofErr w:type="spellStart"/>
                            <w:r>
                              <w:rPr>
                                <w:color w:val="000000" w:themeColor="text1"/>
                                <w:kern w:val="24"/>
                                <w:sz w:val="20"/>
                                <w:szCs w:val="20"/>
                                <w:lang w:val="en-US"/>
                              </w:rPr>
                              <w:t>SyncBox</w:t>
                            </w:r>
                            <w:proofErr w:type="spellEnd"/>
                          </w:p>
                        </w:txbxContent>
                      </v:textbox>
                    </v:rect>
                    <v:rect id="Rechteck 30" o:spid="_x0000_s1194" style="position:absolute;left:32657;top:962;width:11874;height:395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" fillcolor="white [3212]" strokecolor="black [3213]" strokeweight="1pt">
                      <v:textbox>
                        <w:txbxContent>
                          <w:p w14:paraId="1765CADD" w14:textId="085E52DE" w:rsidR="00465717" w:rsidRPr="005C2F1E" w:rsidRDefault="00465717" w:rsidP="00964AC9">
                            <w:pPr>
                              <w:pStyle w:val="NormalWeb"/>
                              <w:spacing w:before="0" w:beforeAutospacing="0" w:after="0" w:afterAutospacing="0"/>
                              <w:jc w:val="center"/>
                              <w:rPr>
                                <w:sz w:val="20"/>
                                <w:szCs w:val="20"/>
                                <w:lang w:val="en-US"/>
                              </w:rPr>
                            </w:pPr>
                            <w:r>
                              <w:rPr>
                                <w:color w:val="000000" w:themeColor="text1"/>
                                <w:kern w:val="24"/>
                                <w:sz w:val="20"/>
                                <w:szCs w:val="20"/>
                                <w:lang w:val="en-US"/>
                              </w:rPr>
                              <w:t>Scanner Master Clock Output</w:t>
                            </w:r>
                          </w:p>
                        </w:txbxContent>
                      </v:textbox>
                    </v:rect>
                    <v:rect id="Rechteck 30" o:spid="_x0000_s1195" style="position:absolute;left:20006;top:962;width:11875;height:395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" fillcolor="white [3212]" strokecolor="black [3213]" strokeweight="1pt">
                      <v:textbox>
                        <w:txbxContent>
                          <w:p w14:paraId="6881FEF8" w14:textId="21055A64" w:rsidR="00465717" w:rsidRPr="005C2F1E" w:rsidRDefault="00465717" w:rsidP="003207CC">
                            <w:pPr>
                              <w:pStyle w:val="NormalWeb"/>
                              <w:spacing w:before="0" w:beforeAutospacing="0" w:after="0" w:afterAutospacing="0"/>
                              <w:jc w:val="center"/>
                              <w:rPr>
                                <w:sz w:val="20"/>
                                <w:szCs w:val="20"/>
                                <w:lang w:val="en-US"/>
                              </w:rPr>
                            </w:pPr>
                            <w:proofErr w:type="spellStart"/>
                            <w:r>
                              <w:rPr>
                                <w:color w:val="000000" w:themeColor="text1"/>
                                <w:kern w:val="24"/>
                                <w:sz w:val="20"/>
                                <w:szCs w:val="20"/>
                                <w:lang w:val="en-US"/>
                              </w:rPr>
                              <w:t>SyncBox</w:t>
                            </w:r>
                            <w:proofErr w:type="spellEnd"/>
                            <w:r>
                              <w:rPr>
                                <w:color w:val="000000" w:themeColor="text1"/>
                                <w:kern w:val="24"/>
                                <w:sz w:val="20"/>
                                <w:szCs w:val="20"/>
                                <w:lang w:val="en-US"/>
                              </w:rPr>
                              <w:t xml:space="preserve"> Scanner Interface</w:t>
                            </w:r>
                          </w:p>
                        </w:txbxContent>
                      </v:textbox>
                    </v:rect>
                    <v:line id="Gerader Verbinder 43" o:spid="_x0000_s1196" style="position:absolute;flip:y;visibility:visible;mso-wrap-style:square" from="18631,4943" to="18631,1106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" strokecolor="black [3213]" strokeweight="3pt">
                      <v:stroke joinstyle="miter"/>
                    </v:line>
                    <v:line id="Gerader Verbinder 52" o:spid="_x0000_s1197" style="position:absolute;flip:x;visibility:visible;mso-wrap-style:square" from="18219,23238" to="18219,2755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" strokecolor="black [3213]" strokeweight="3pt">
                      <v:stroke joinstyle="miter"/>
                    </v:line>
                  </v:group>
                </v:group>
                <v:shape id="Text Box 245" o:spid="_x0000_s1198" type="#_x0000_t202" style="position:absolute;left:85;top:38963;width:55194;height:701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" stroked="f">
                  <v:textbox style="mso-fit-shape-to-text:t" inset="0,0,0,0">
                    <w:txbxContent>
                      <w:p w14:paraId="052D5C98" w14:textId="2DA6AAA2" w:rsidR="00E50F9A" w:rsidRPr="00E50F9A" w:rsidRDefault="00E50F9A" w:rsidP="00E50F9A">
                        <w:pPr>
                          <w:pStyle w:val="NormalWeb"/>
                          <w:spacing w:before="0" w:beforeAutospacing="0" w:after="0" w:afterAutospacing="0"/>
                          <w:jc w:val="both"/>
                          <w:rPr>
                            <w:lang w:val="en-US"/>
                          </w:rPr>
                        </w:pPr>
                        <w:bookmarkStart w:id="52" w:name="_Ref508544029"/>
                        <w:r w:rsidRPr="00E50F9A">
                          <w:rPr>
                            <w:b/>
                            <w:lang w:val="en-US"/>
                          </w:rPr>
                          <w:t xml:space="preserve">Figure </w:t>
                        </w:r>
                        <w:r w:rsidRPr="00E50F9A">
                          <w:rPr>
                            <w:b/>
                          </w:rPr>
                          <w:fldChar w:fldCharType="begin"/>
                        </w:r>
                        <w:r w:rsidRPr="00E50F9A">
                          <w:rPr>
                            <w:b/>
                            <w:lang w:val="en-US"/>
                          </w:rPr>
                          <w:instrText xml:space="preserve"> SEQ Figure \* ARABIC </w:instrText>
                        </w:r>
                        <w:r w:rsidRPr="00E50F9A">
                          <w:rPr>
                            <w:b/>
                          </w:rPr>
                          <w:fldChar w:fldCharType="separate"/>
                        </w:r>
                        <w:r w:rsidRPr="00E50F9A">
                          <w:rPr>
                            <w:b/>
                            <w:noProof/>
                            <w:lang w:val="en-US"/>
                          </w:rPr>
                          <w:t>5</w:t>
                        </w:r>
                        <w:r w:rsidRPr="00E50F9A">
                          <w:rPr>
                            <w:b/>
                          </w:rPr>
                          <w:fldChar w:fldCharType="end"/>
                        </w:r>
                        <w:bookmarkEnd w:id="52"/>
                        <w:r w:rsidRPr="00E50F9A">
                          <w:rPr>
                            <w:color w:val="000000" w:themeColor="text1"/>
                            <w:kern w:val="24"/>
                            <w:lang w:val="en-US"/>
                          </w:rPr>
                          <w:t xml:space="preserve"> </w:t>
                        </w:r>
                        <w:r w:rsidRPr="0037572C">
                          <w:rPr>
                            <w:color w:val="000000" w:themeColor="text1"/>
                            <w:kern w:val="24"/>
                            <w:lang w:val="en-US"/>
                          </w:rPr>
                          <w:t xml:space="preserve">Schematic </w:t>
                        </w:r>
                        <w:r>
                          <w:rPr>
                            <w:color w:val="000000" w:themeColor="text1"/>
                            <w:kern w:val="24"/>
                            <w:lang w:val="en-US"/>
                          </w:rPr>
                          <w:t>illustration</w:t>
                        </w:r>
                        <w:r w:rsidRPr="0037572C">
                          <w:rPr>
                            <w:color w:val="000000" w:themeColor="text1"/>
                            <w:kern w:val="24"/>
                            <w:lang w:val="en-US"/>
                          </w:rPr>
                          <w:t xml:space="preserve"> of the experimental setup for simultaneous EEG-fMRI recordings adapted from </w:t>
                        </w:r>
                        <w:proofErr w:type="spellStart"/>
                        <w:r w:rsidRPr="0037572C">
                          <w:rPr>
                            <w:color w:val="000000" w:themeColor="text1"/>
                            <w:kern w:val="24"/>
                            <w:lang w:val="en-US"/>
                          </w:rPr>
                          <w:t>Ullsperger</w:t>
                        </w:r>
                        <w:proofErr w:type="spellEnd"/>
                        <w:r w:rsidRPr="0037572C">
                          <w:rPr>
                            <w:color w:val="000000" w:themeColor="text1"/>
                            <w:kern w:val="24"/>
                            <w:lang w:val="en-US"/>
                          </w:rPr>
                          <w:t xml:space="preserve"> &amp; </w:t>
                        </w:r>
                        <w:proofErr w:type="spellStart"/>
                        <w:r w:rsidRPr="0037572C">
                          <w:rPr>
                            <w:color w:val="000000" w:themeColor="text1"/>
                            <w:kern w:val="24"/>
                            <w:lang w:val="en-US"/>
                          </w:rPr>
                          <w:t>Debener</w:t>
                        </w:r>
                        <w:proofErr w:type="spellEnd"/>
                        <w:r w:rsidRPr="0037572C">
                          <w:rPr>
                            <w:color w:val="000000" w:themeColor="text1"/>
                            <w:kern w:val="24"/>
                            <w:lang w:val="en-US"/>
                          </w:rPr>
                          <w:t xml:space="preserve"> </w:t>
                        </w:r>
                        <w:r w:rsidRPr="0037572C">
                          <w:fldChar w:fldCharType="begin" w:fldLock="1"/>
                        </w:r>
                        <w:r w:rsidRPr="0037572C">
                          <w:rPr>
                            <w:lang w:val="en-US"/>
                          </w:rPr>
                          <w:instrText>ADDIN CSL_CITATION { "citationItems" : [ { "id" : "ITEM-1", "itemData" : { "author" : [ { "dropping-particle" : "", "family" : "Ullsperger", "given" : "M", "non-dropping-particle" : "", "parse-names" : false, "suffix" : "" }, { "dropping-particle" : "", "family" : "Debener", "given" : "S", "non-dropping-particle" : "", "parse-names" : false, "suffix" : "" } ], "id" : "ITEM-1", "issued" : { "date-parts" : [ [ "2010" ] ] }, "title" : "Simultaneous EEG and fMRI: recording, analysis, and application", "type" : "article-journal" }, "uris" : [ "http://www.mendeley.com/documents/?uuid=fb5444e0-02c8-3108-ac9c-f34545f820b8" ] } ], "mendeley" : { "formattedCitation" : "(Ullsperger &amp; Debener, 2010)", "manualFormatting" : "(2010)", "plainTextFormattedCitation" : "(Ullsperger &amp; Debener, 2010)", "previouslyFormattedCitation" : "(Ullsperger &amp; Debener, 2010)" }, "properties" : {  }, "schema" : "https://github.com/citation-style-language/schema/raw/master/csl-citation.json" }</w:instrText>
                        </w:r>
                        <w:r w:rsidRPr="0037572C">
                          <w:fldChar w:fldCharType="separate"/>
                        </w:r>
                        <w:r w:rsidRPr="0037572C">
                          <w:rPr>
                            <w:noProof/>
                            <w:lang w:val="en-US"/>
                          </w:rPr>
                          <w:t>(2010)</w:t>
                        </w:r>
                        <w:r w:rsidRPr="0037572C">
                          <w:fldChar w:fldCharType="end"/>
                        </w:r>
                        <w:r>
                          <w:rPr>
                            <w:color w:val="000000" w:themeColor="text1"/>
                            <w:kern w:val="24"/>
                            <w:lang w:val="en-US"/>
                          </w:rPr>
                          <w:t xml:space="preserve">. EEG and fMRI acquisition is performed with a </w:t>
                        </w:r>
                        <w:proofErr w:type="spellStart"/>
                        <w:r>
                          <w:rPr>
                            <w:color w:val="000000" w:themeColor="text1"/>
                            <w:kern w:val="24"/>
                            <w:lang w:val="en-US"/>
                          </w:rPr>
                          <w:t>SyncBox</w:t>
                        </w:r>
                        <w:proofErr w:type="spellEnd"/>
                        <w:r>
                          <w:rPr>
                            <w:color w:val="000000" w:themeColor="text1"/>
                            <w:kern w:val="24"/>
                            <w:lang w:val="en-US"/>
                          </w:rPr>
                          <w:t xml:space="preserve"> synchronizing data acquisition of the two methods to ensure that TR markers are set precisely in the EEG data. </w:t>
                        </w:r>
                      </w:p>
                    </w:txbxContent>
                  </v:textbox>
                </v:shape>
                <w10:wrap type="topAndBottom" anchory="page"/>
              </v:group>
            </w:pict>
          </mc:Fallback>
        </mc:AlternateContent>
      </w:r>
      <w:r w:rsidR="00F6684B">
        <w:rPr>
          <w:rFonts w:ascii="Times New Roman" w:hAnsi="Times New Roman" w:cs="Times New Roman"/>
          <w:sz w:val="24"/>
          <w:szCs w:val="24"/>
        </w:rPr>
        <w:t xml:space="preserve">illustration of this setup can be seen </w:t>
      </w:r>
      <w:r w:rsidR="00F6684B" w:rsidRPr="00FA5F5C">
        <w:rPr>
          <w:rFonts w:ascii="Times New Roman" w:hAnsi="Times New Roman" w:cs="Times New Roman"/>
          <w:sz w:val="24"/>
          <w:szCs w:val="24"/>
        </w:rPr>
        <w:t xml:space="preserve">in </w:t>
      </w:r>
      <w:r w:rsidR="00FA5F5C" w:rsidRPr="00FA5F5C">
        <w:rPr>
          <w:rFonts w:ascii="Times New Roman" w:hAnsi="Times New Roman" w:cs="Times New Roman"/>
          <w:sz w:val="24"/>
          <w:szCs w:val="24"/>
        </w:rPr>
        <w:fldChar w:fldCharType="begin"/>
      </w:r>
      <w:r w:rsidR="00FA5F5C" w:rsidRPr="00FA5F5C">
        <w:rPr>
          <w:rFonts w:ascii="Times New Roman" w:hAnsi="Times New Roman" w:cs="Times New Roman"/>
          <w:sz w:val="24"/>
          <w:szCs w:val="24"/>
        </w:rPr>
        <w:instrText xml:space="preserve"> REF _Ref508544029 \h </w:instrText>
      </w:r>
      <w:r w:rsidR="00FA5F5C" w:rsidRPr="00FA5F5C">
        <w:rPr>
          <w:rFonts w:ascii="Times New Roman" w:hAnsi="Times New Roman" w:cs="Times New Roman"/>
          <w:sz w:val="24"/>
          <w:szCs w:val="24"/>
        </w:rPr>
      </w:r>
      <w:r w:rsidR="00FA5F5C" w:rsidRPr="00FA5F5C">
        <w:rPr>
          <w:rFonts w:ascii="Times New Roman" w:hAnsi="Times New Roman" w:cs="Times New Roman"/>
          <w:sz w:val="24"/>
          <w:szCs w:val="24"/>
        </w:rPr>
        <w:instrText xml:space="preserve"> \* MERGEFORMAT </w:instrText>
      </w:r>
      <w:r w:rsidR="00FA5F5C" w:rsidRPr="00FA5F5C">
        <w:rPr>
          <w:rFonts w:ascii="Times New Roman" w:hAnsi="Times New Roman" w:cs="Times New Roman"/>
          <w:sz w:val="24"/>
          <w:szCs w:val="24"/>
        </w:rPr>
        <w:fldChar w:fldCharType="separate"/>
      </w:r>
      <w:r w:rsidR="00FA5F5C" w:rsidRPr="00FA5F5C">
        <w:rPr>
          <w:rFonts w:ascii="Times New Roman" w:hAnsi="Times New Roman" w:cs="Times New Roman"/>
          <w:b/>
          <w:sz w:val="24"/>
          <w:szCs w:val="24"/>
        </w:rPr>
        <w:t xml:space="preserve">Figure </w:t>
      </w:r>
      <w:r w:rsidR="00FA5F5C" w:rsidRPr="00FA5F5C">
        <w:rPr>
          <w:rFonts w:ascii="Times New Roman" w:hAnsi="Times New Roman" w:cs="Times New Roman"/>
          <w:b/>
          <w:noProof/>
          <w:sz w:val="24"/>
          <w:szCs w:val="24"/>
        </w:rPr>
        <w:t>5</w:t>
      </w:r>
      <w:r w:rsidR="00FA5F5C" w:rsidRPr="00FA5F5C">
        <w:rPr>
          <w:rFonts w:ascii="Times New Roman" w:hAnsi="Times New Roman" w:cs="Times New Roman"/>
          <w:sz w:val="24"/>
          <w:szCs w:val="24"/>
        </w:rPr>
        <w:fldChar w:fldCharType="end"/>
      </w:r>
      <w:r w:rsidR="00C060D5">
        <w:rPr>
          <w:rFonts w:ascii="Times New Roman" w:hAnsi="Times New Roman" w:cs="Times New Roman"/>
          <w:sz w:val="24"/>
          <w:szCs w:val="24"/>
        </w:rPr>
        <w:t>.</w:t>
      </w:r>
    </w:p>
    <w:p w14:paraId="4EF2BC4B" w14:textId="07D2DFBF" w:rsidR="00BB3D7B" w:rsidRDefault="00936FE3" w:rsidP="00293E31">
      <w:pPr>
        <w:spacing w:after="0" w:line="360" w:lineRule="auto"/>
        <w:ind w:firstLine="425"/>
        <w:jc w:val="both"/>
        <w:rPr>
          <w:rFonts w:ascii="Times New Roman" w:hAnsi="Times New Roman" w:cs="Times New Roman"/>
          <w:sz w:val="24"/>
          <w:szCs w:val="24"/>
        </w:rPr>
      </w:pPr>
      <w:r>
        <w:rPr>
          <w:rFonts w:ascii="Times New Roman" w:hAnsi="Times New Roman" w:cs="Times New Roman"/>
          <w:sz w:val="24"/>
          <w:szCs w:val="24"/>
        </w:rPr>
        <w:lastRenderedPageBreak/>
        <w:t xml:space="preserve">During the experiment EEG data was recorded and observed with </w:t>
      </w:r>
      <w:proofErr w:type="spellStart"/>
      <w:r>
        <w:rPr>
          <w:rFonts w:ascii="Times New Roman" w:hAnsi="Times New Roman" w:cs="Times New Roman"/>
          <w:sz w:val="24"/>
          <w:szCs w:val="24"/>
        </w:rPr>
        <w:t>BrainVision</w:t>
      </w:r>
      <w:proofErr w:type="spellEnd"/>
      <w:r>
        <w:rPr>
          <w:rFonts w:ascii="Times New Roman" w:hAnsi="Times New Roman" w:cs="Times New Roman"/>
          <w:sz w:val="24"/>
          <w:szCs w:val="24"/>
        </w:rPr>
        <w:t xml:space="preserve"> Recorder (</w:t>
      </w:r>
      <w:r w:rsidR="00DA0C06">
        <w:rPr>
          <w:rFonts w:ascii="Times New Roman" w:hAnsi="Times New Roman" w:cs="Times New Roman"/>
          <w:sz w:val="24"/>
          <w:szCs w:val="24"/>
        </w:rPr>
        <w:t>Version</w:t>
      </w:r>
      <w:r>
        <w:rPr>
          <w:rFonts w:ascii="Times New Roman" w:hAnsi="Times New Roman" w:cs="Times New Roman"/>
          <w:sz w:val="24"/>
          <w:szCs w:val="24"/>
        </w:rPr>
        <w:t xml:space="preserve"> 1.21, Brain Products GmbH, </w:t>
      </w:r>
      <w:proofErr w:type="spellStart"/>
      <w:r>
        <w:rPr>
          <w:rFonts w:ascii="Times New Roman" w:hAnsi="Times New Roman" w:cs="Times New Roman"/>
          <w:sz w:val="24"/>
          <w:szCs w:val="24"/>
        </w:rPr>
        <w:t>Gilching</w:t>
      </w:r>
      <w:proofErr w:type="spellEnd"/>
      <w:r>
        <w:rPr>
          <w:rFonts w:ascii="Times New Roman" w:hAnsi="Times New Roman" w:cs="Times New Roman"/>
          <w:sz w:val="24"/>
          <w:szCs w:val="24"/>
        </w:rPr>
        <w:t>, Germany</w:t>
      </w:r>
      <w:r w:rsidR="004B1232">
        <w:rPr>
          <w:rFonts w:ascii="Times New Roman" w:hAnsi="Times New Roman" w:cs="Times New Roman"/>
          <w:sz w:val="24"/>
          <w:szCs w:val="24"/>
        </w:rPr>
        <w:t>).</w:t>
      </w:r>
      <w:r w:rsidR="00EA0C17">
        <w:rPr>
          <w:rFonts w:ascii="Times New Roman" w:hAnsi="Times New Roman" w:cs="Times New Roman"/>
          <w:sz w:val="24"/>
          <w:szCs w:val="24"/>
        </w:rPr>
        <w:t xml:space="preserve"> The DPX task, as de</w:t>
      </w:r>
      <w:r w:rsidR="00412F5F">
        <w:rPr>
          <w:rFonts w:ascii="Times New Roman" w:hAnsi="Times New Roman" w:cs="Times New Roman"/>
          <w:sz w:val="24"/>
          <w:szCs w:val="24"/>
        </w:rPr>
        <w:t>s</w:t>
      </w:r>
      <w:r w:rsidR="00EA0C17">
        <w:rPr>
          <w:rFonts w:ascii="Times New Roman" w:hAnsi="Times New Roman" w:cs="Times New Roman"/>
          <w:sz w:val="24"/>
          <w:szCs w:val="24"/>
        </w:rPr>
        <w:t xml:space="preserve">cribed above, was programmed and presented using Presentation (Neurobehavioral Systems, Albany, USA) on a screen behind the MRI scanner. Subjects were able to view the stimuli through </w:t>
      </w:r>
      <w:r w:rsidR="0018023E">
        <w:rPr>
          <w:rFonts w:ascii="Times New Roman" w:hAnsi="Times New Roman" w:cs="Times New Roman"/>
          <w:sz w:val="24"/>
          <w:szCs w:val="24"/>
        </w:rPr>
        <w:t>a mirror above them, which reflected the images on the screen.</w:t>
      </w:r>
    </w:p>
    <w:p w14:paraId="58AB98CD" w14:textId="5716912F" w:rsidR="00961F4D" w:rsidRPr="00961F4D" w:rsidRDefault="00961F4D" w:rsidP="00495223">
      <w:pPr>
        <w:spacing w:after="0" w:line="360" w:lineRule="auto"/>
        <w:ind w:firstLine="425"/>
        <w:jc w:val="both"/>
        <w:rPr>
          <w:rFonts w:ascii="Times New Roman" w:hAnsi="Times New Roman" w:cs="Times New Roman"/>
          <w:sz w:val="24"/>
          <w:szCs w:val="24"/>
        </w:rPr>
      </w:pPr>
      <w:r>
        <w:rPr>
          <w:rFonts w:ascii="Times New Roman" w:hAnsi="Times New Roman" w:cs="Times New Roman"/>
          <w:sz w:val="24"/>
          <w:szCs w:val="24"/>
        </w:rPr>
        <w:t>For s</w:t>
      </w:r>
      <w:r w:rsidR="007A4FC1">
        <w:rPr>
          <w:rFonts w:ascii="Times New Roman" w:hAnsi="Times New Roman" w:cs="Times New Roman"/>
          <w:sz w:val="24"/>
          <w:szCs w:val="24"/>
        </w:rPr>
        <w:t>ubsequent pre-processing of the EEG</w:t>
      </w:r>
      <w:r>
        <w:rPr>
          <w:rFonts w:ascii="Times New Roman" w:hAnsi="Times New Roman" w:cs="Times New Roman"/>
          <w:sz w:val="24"/>
          <w:szCs w:val="24"/>
        </w:rPr>
        <w:t xml:space="preserve"> data</w:t>
      </w:r>
      <w:r w:rsidR="00622983">
        <w:rPr>
          <w:rFonts w:ascii="Times New Roman" w:hAnsi="Times New Roman" w:cs="Times New Roman"/>
          <w:sz w:val="24"/>
          <w:szCs w:val="24"/>
        </w:rPr>
        <w:t>,</w:t>
      </w:r>
      <w:r>
        <w:rPr>
          <w:rFonts w:ascii="Times New Roman" w:hAnsi="Times New Roman" w:cs="Times New Roman"/>
          <w:sz w:val="24"/>
          <w:szCs w:val="24"/>
        </w:rPr>
        <w:t xml:space="preserve"> </w:t>
      </w:r>
      <w:r w:rsidR="00C8492E">
        <w:rPr>
          <w:rFonts w:ascii="Times New Roman" w:hAnsi="Times New Roman" w:cs="Times New Roman"/>
          <w:sz w:val="24"/>
          <w:szCs w:val="24"/>
        </w:rPr>
        <w:t xml:space="preserve">the </w:t>
      </w:r>
      <w:r>
        <w:rPr>
          <w:rFonts w:ascii="Times New Roman" w:hAnsi="Times New Roman" w:cs="Times New Roman"/>
          <w:sz w:val="24"/>
          <w:szCs w:val="24"/>
        </w:rPr>
        <w:t>MNE-python software</w:t>
      </w:r>
      <w:r w:rsidR="0029433A">
        <w:rPr>
          <w:rFonts w:ascii="Times New Roman" w:hAnsi="Times New Roman" w:cs="Times New Roman"/>
          <w:sz w:val="24"/>
          <w:szCs w:val="24"/>
        </w:rPr>
        <w:t xml:space="preserve"> </w:t>
      </w:r>
      <w:r w:rsidR="0029433A">
        <w:rPr>
          <w:rFonts w:ascii="Times New Roman" w:hAnsi="Times New Roman" w:cs="Times New Roman"/>
          <w:sz w:val="24"/>
          <w:szCs w:val="24"/>
        </w:rPr>
        <w:fldChar w:fldCharType="begin" w:fldLock="1"/>
      </w:r>
      <w:r w:rsidR="0029433A">
        <w:rPr>
          <w:rFonts w:ascii="Times New Roman" w:hAnsi="Times New Roman" w:cs="Times New Roman"/>
          <w:sz w:val="24"/>
          <w:szCs w:val="24"/>
        </w:rPr>
        <w:instrText>ADDIN CSL_CITATION { "citationItems" : [ { "id" : "ITEM-1", "itemData" : { "DOI" : "10.3389/fnins.2013.00267", "ISSN" : "1662-4548", "PMID" : "24431986", "abstract" : "Magnetoencephalography and electroencephalography (M/EEG) measure the weak electromagnetic signals generated by neuronal activity in the brain. Using these signals to characterize and locate neural activation in the brain is a challenge that requires expertise in physics, signal processing, statistics, and numerical methods. As part of the MNE software suite, MNE-Python is an open-source software package that addresses this challenge by providing state-of-the-art algorithms implemented in Python that cover multiple methods of data preprocessing, source localization, statistical analysis, and estimation of functional connectivity between distributed brain regions. All algorithms and utility functions are implemented in a consistent manner with well-documented interfaces, enabling users to create M/EEG data analysis pipelines by writing Python scripts. Moreover, MNE-Python is tightly integrated with the core Python libraries for scientific comptutation (NumPy, SciPy) and visualization (matplotlib and Mayavi), as well as the greater neuroimaging ecosystem in Python via the Nibabel package. The code is provided under the new BSD license allowing code reuse, even in commercial products. Although MNE-Python has only been under heavy development for a couple of years, it has rapidly evolved with expanded analysis capabilities and pedagogical tutorials because multiple labs have collaborated during code development to help share best practices. MNE-Python also gives easy access to preprocessed datasets, helping users to get started quickly and facilitating reproducibility of methods by other researchers. Full documentation, including dozens of examples, is available at http://martinos.org/mne.", "author" : [ { "dropping-particle" : "", "family" : "Gramfort", "given" : "Alexandre", "non-dropping-particle" : "", "parse-names" : false, "suffix" : "" }, { "dropping-particle" : "", "family" : "Luessi", "given" : "Martin", "non-dropping-particle" : "", "parse-names" : false, "suffix" : "" }, { "dropping-particle" : "", "family" : "Larson", "given" : "Eric", "non-dropping-particle" : "", "parse-names" : false, "suffix" : "" }, { "dropping-particle" : "", "family" : "Engemann", "given" : "Denis A", "non-dropping-particle" : "", "parse-names" : false, "suffix" : "" }, { "dropping-particle" : "", "family" : "Strohmeier", "given" : "Daniel", "non-dropping-particle" : "", "parse-names" : false, "suffix" : "" }, { "dropping-particle" : "", "family" : "Brodbeck", "given" : "Christian", "non-dropping-particle" : "", "parse-names" : false, "suffix" : "" }, { "dropping-particle" : "", "family" : "Goj", "given" : "Roman", "non-dropping-particle" : "", "parse-names" : false, "suffix" : "" }, { "dropping-particle" : "", "family" : "Jas", "given" : "Mainak", "non-dropping-particle" : "", "parse-names" : false, "suffix" : "" }, { "dropping-particle" : "", "family" : "Brooks", "given" : "Teon", "non-dropping-particle" : "", "parse-names" : false, "suffix" : "" }, { "dropping-particle" : "", "family" : "Parkkonen", "given" : "Lauri", "non-dropping-particle" : "", "parse-names" : false, "suffix" : "" }, { "dropping-particle" : "", "family" : "H\u00e4m\u00e4l\u00e4inen", "given" : "Matti", "non-dropping-particle" : "", "parse-names" : false, "suffix" : "" } ], "container-title" : "Frontiers in neuroscience", "id" : "ITEM-1", "issued" : { "date-parts" : [ [ "2013", "12", "26" ] ] }, "page" : "267", "publisher" : "Frontiers Media SA", "title" : "MEG and EEG data analysis with MNE-Python.", "type" : "article-journal", "volume" : "7" }, "uris" : [ "http://www.mendeley.com/documents/?uuid=e75f6920-2c2f-3d23-9ecb-a6ee6449f322" ] } ], "mendeley" : { "formattedCitation" : "(Gramfort et al., 2013)", "plainTextFormattedCitation" : "(Gramfort et al., 2013)", "previouslyFormattedCitation" : "(Gramfort et al., 2013)" }, "properties" : {  }, "schema" : "https://github.com/citation-style-language/schema/raw/master/csl-citation.json" }</w:instrText>
      </w:r>
      <w:r w:rsidR="0029433A">
        <w:rPr>
          <w:rFonts w:ascii="Times New Roman" w:hAnsi="Times New Roman" w:cs="Times New Roman"/>
          <w:sz w:val="24"/>
          <w:szCs w:val="24"/>
        </w:rPr>
        <w:fldChar w:fldCharType="separate"/>
      </w:r>
      <w:r w:rsidR="0029433A" w:rsidRPr="0029433A">
        <w:rPr>
          <w:rFonts w:ascii="Times New Roman" w:hAnsi="Times New Roman" w:cs="Times New Roman"/>
          <w:noProof/>
          <w:sz w:val="24"/>
          <w:szCs w:val="24"/>
        </w:rPr>
        <w:t>(Gramfort et al., 2013)</w:t>
      </w:r>
      <w:r w:rsidR="0029433A">
        <w:rPr>
          <w:rFonts w:ascii="Times New Roman" w:hAnsi="Times New Roman" w:cs="Times New Roman"/>
          <w:sz w:val="24"/>
          <w:szCs w:val="24"/>
        </w:rPr>
        <w:fldChar w:fldCharType="end"/>
      </w:r>
      <w:r w:rsidR="00656397">
        <w:rPr>
          <w:rFonts w:ascii="Times New Roman" w:hAnsi="Times New Roman" w:cs="Times New Roman"/>
          <w:sz w:val="24"/>
          <w:szCs w:val="24"/>
        </w:rPr>
        <w:t xml:space="preserve">, </w:t>
      </w:r>
      <w:r>
        <w:rPr>
          <w:rFonts w:ascii="Times New Roman" w:hAnsi="Times New Roman" w:cs="Times New Roman"/>
          <w:sz w:val="24"/>
          <w:szCs w:val="24"/>
        </w:rPr>
        <w:t xml:space="preserve">the </w:t>
      </w:r>
      <w:r w:rsidRPr="00961F4D">
        <w:rPr>
          <w:rFonts w:ascii="Times New Roman" w:hAnsi="Times New Roman" w:cs="Times New Roman"/>
          <w:sz w:val="24"/>
          <w:szCs w:val="24"/>
        </w:rPr>
        <w:t>Bergen plug-in for</w:t>
      </w:r>
      <w:r w:rsidR="0029433A">
        <w:rPr>
          <w:rFonts w:ascii="Times New Roman" w:hAnsi="Times New Roman" w:cs="Times New Roman"/>
          <w:sz w:val="24"/>
          <w:szCs w:val="24"/>
        </w:rPr>
        <w:t xml:space="preserve"> </w:t>
      </w:r>
      <w:r w:rsidRPr="00961F4D">
        <w:rPr>
          <w:rFonts w:ascii="Times New Roman" w:hAnsi="Times New Roman" w:cs="Times New Roman"/>
          <w:sz w:val="24"/>
          <w:szCs w:val="24"/>
        </w:rPr>
        <w:t>EEGLAB</w:t>
      </w:r>
      <w:r w:rsidR="0029433A">
        <w:rPr>
          <w:rFonts w:ascii="Times New Roman" w:hAnsi="Times New Roman" w:cs="Times New Roman"/>
          <w:sz w:val="24"/>
          <w:szCs w:val="24"/>
        </w:rPr>
        <w:t xml:space="preserve"> </w:t>
      </w:r>
      <w:r w:rsidR="0029433A">
        <w:rPr>
          <w:rFonts w:ascii="Times New Roman" w:hAnsi="Times New Roman" w:cs="Times New Roman"/>
          <w:sz w:val="24"/>
          <w:szCs w:val="24"/>
        </w:rPr>
        <w:fldChar w:fldCharType="begin" w:fldLock="1"/>
      </w:r>
      <w:r w:rsidR="0029433A">
        <w:rPr>
          <w:rFonts w:ascii="Times New Roman" w:hAnsi="Times New Roman" w:cs="Times New Roman"/>
          <w:sz w:val="24"/>
          <w:szCs w:val="24"/>
        </w:rPr>
        <w:instrText>ADDIN CSL_CITATION { "citationItems" : [ { "id" : "ITEM-1", "itemData" : { "author" : [ { "dropping-particle" : "", "family" : "Delorme", "given" : "A", "non-dropping-particle" : "", "parse-names" : false, "suffix" : "" }, { "dropping-particle" : "", "family" : "Makeig", "given" : "S", "non-dropping-particle" : "", "parse-names" : false, "suffix" : "" } ], "container-title" : "Journal of neuroscience methods", "id" : "ITEM-1", "issued" : { "date-parts" : [ [ "2004" ] ] }, "title" : "EEGLAB: an open source toolbox for analysis of single-trial EEG dynamics including independent component analysis", "type" : "article-journal" }, "uris" : [ "http://www.mendeley.com/documents/?uuid=e7e5318d-3142-3cd8-985e-5a91acfbbdab" ] } ], "mendeley" : { "formattedCitation" : "(Delorme &amp; Makeig, 2004)", "plainTextFormattedCitation" : "(Delorme &amp; Makeig, 2004)", "previouslyFormattedCitation" : "(Delorme &amp; Makeig, 2004)" }, "properties" : {  }, "schema" : "https://github.com/citation-style-language/schema/raw/master/csl-citation.json" }</w:instrText>
      </w:r>
      <w:r w:rsidR="0029433A">
        <w:rPr>
          <w:rFonts w:ascii="Times New Roman" w:hAnsi="Times New Roman" w:cs="Times New Roman"/>
          <w:sz w:val="24"/>
          <w:szCs w:val="24"/>
        </w:rPr>
        <w:fldChar w:fldCharType="separate"/>
      </w:r>
      <w:r w:rsidR="0029433A" w:rsidRPr="0029433A">
        <w:rPr>
          <w:rFonts w:ascii="Times New Roman" w:hAnsi="Times New Roman" w:cs="Times New Roman"/>
          <w:noProof/>
          <w:sz w:val="24"/>
          <w:szCs w:val="24"/>
        </w:rPr>
        <w:t>(Delorme &amp; Makeig, 2004)</w:t>
      </w:r>
      <w:r w:rsidR="0029433A">
        <w:rPr>
          <w:rFonts w:ascii="Times New Roman" w:hAnsi="Times New Roman" w:cs="Times New Roman"/>
          <w:sz w:val="24"/>
          <w:szCs w:val="24"/>
        </w:rPr>
        <w:fldChar w:fldCharType="end"/>
      </w:r>
      <w:r w:rsidRPr="00961F4D">
        <w:rPr>
          <w:rFonts w:ascii="Times New Roman" w:hAnsi="Times New Roman" w:cs="Times New Roman"/>
          <w:sz w:val="24"/>
          <w:szCs w:val="24"/>
        </w:rPr>
        <w:t>, provided by the fMRI group of the University of Bergen, Norway</w:t>
      </w:r>
      <w:r w:rsidR="00C66CB6">
        <w:rPr>
          <w:rFonts w:ascii="Times New Roman" w:hAnsi="Times New Roman" w:cs="Times New Roman"/>
          <w:sz w:val="24"/>
          <w:szCs w:val="24"/>
        </w:rPr>
        <w:t xml:space="preserve">, </w:t>
      </w:r>
      <w:r w:rsidR="00656397">
        <w:rPr>
          <w:rFonts w:ascii="Times New Roman" w:hAnsi="Times New Roman" w:cs="Times New Roman"/>
          <w:sz w:val="24"/>
          <w:szCs w:val="24"/>
        </w:rPr>
        <w:t>as well as the Fusion ICA Toolbox,</w:t>
      </w:r>
      <w:r w:rsidR="00D842D9">
        <w:rPr>
          <w:rFonts w:ascii="Times New Roman" w:hAnsi="Times New Roman" w:cs="Times New Roman"/>
          <w:sz w:val="24"/>
          <w:szCs w:val="24"/>
        </w:rPr>
        <w:t xml:space="preserve"> provided by the Medical Image Analysis Lab of the University of New Mexico, USA,</w:t>
      </w:r>
      <w:r w:rsidR="00656397">
        <w:rPr>
          <w:rFonts w:ascii="Times New Roman" w:hAnsi="Times New Roman" w:cs="Times New Roman"/>
          <w:sz w:val="24"/>
          <w:szCs w:val="24"/>
        </w:rPr>
        <w:t xml:space="preserve"> for </w:t>
      </w:r>
      <w:proofErr w:type="spellStart"/>
      <w:r w:rsidR="00656397">
        <w:rPr>
          <w:rFonts w:ascii="Times New Roman" w:hAnsi="Times New Roman" w:cs="Times New Roman"/>
          <w:sz w:val="24"/>
          <w:szCs w:val="24"/>
        </w:rPr>
        <w:t>Matlab</w:t>
      </w:r>
      <w:proofErr w:type="spellEnd"/>
      <w:r w:rsidR="00CA314D">
        <w:rPr>
          <w:rFonts w:ascii="Times New Roman" w:hAnsi="Times New Roman" w:cs="Times New Roman"/>
          <w:sz w:val="24"/>
          <w:szCs w:val="24"/>
        </w:rPr>
        <w:t xml:space="preserve"> </w:t>
      </w:r>
      <w:r w:rsidR="00CA314D" w:rsidRPr="00383F89">
        <w:rPr>
          <w:rFonts w:ascii="Times New Roman" w:hAnsi="Times New Roman" w:cs="Times New Roman"/>
          <w:sz w:val="24"/>
          <w:szCs w:val="24"/>
        </w:rPr>
        <w:t xml:space="preserve">(Release 2014b, The </w:t>
      </w:r>
      <w:proofErr w:type="spellStart"/>
      <w:r w:rsidR="00CA314D" w:rsidRPr="00383F89">
        <w:rPr>
          <w:rFonts w:ascii="Times New Roman" w:hAnsi="Times New Roman" w:cs="Times New Roman"/>
          <w:sz w:val="24"/>
          <w:szCs w:val="24"/>
        </w:rPr>
        <w:t>MathWorks</w:t>
      </w:r>
      <w:proofErr w:type="spellEnd"/>
      <w:r w:rsidR="00CA314D" w:rsidRPr="00383F89">
        <w:rPr>
          <w:rFonts w:ascii="Times New Roman" w:hAnsi="Times New Roman" w:cs="Times New Roman"/>
          <w:sz w:val="24"/>
          <w:szCs w:val="24"/>
        </w:rPr>
        <w:t>, Inc., Natick, Massachusetts, United States)</w:t>
      </w:r>
      <w:r w:rsidR="00656397">
        <w:rPr>
          <w:rFonts w:ascii="Times New Roman" w:hAnsi="Times New Roman" w:cs="Times New Roman"/>
          <w:sz w:val="24"/>
          <w:szCs w:val="24"/>
        </w:rPr>
        <w:t xml:space="preserve"> </w:t>
      </w:r>
      <w:r w:rsidR="00C66CB6">
        <w:rPr>
          <w:rFonts w:ascii="Times New Roman" w:hAnsi="Times New Roman" w:cs="Times New Roman"/>
          <w:sz w:val="24"/>
          <w:szCs w:val="24"/>
        </w:rPr>
        <w:t>were used</w:t>
      </w:r>
      <w:r w:rsidR="0029433A">
        <w:rPr>
          <w:rFonts w:ascii="Times New Roman" w:hAnsi="Times New Roman" w:cs="Times New Roman"/>
          <w:sz w:val="24"/>
          <w:szCs w:val="24"/>
        </w:rPr>
        <w:t>.</w:t>
      </w:r>
      <w:r w:rsidR="00C66CB6">
        <w:rPr>
          <w:rFonts w:ascii="Times New Roman" w:hAnsi="Times New Roman" w:cs="Times New Roman"/>
          <w:sz w:val="24"/>
          <w:szCs w:val="24"/>
        </w:rPr>
        <w:t xml:space="preserve"> Pre-processing of the fMRI data was performed with processing pipelines build in </w:t>
      </w:r>
      <w:proofErr w:type="spellStart"/>
      <w:r w:rsidR="00C66CB6">
        <w:rPr>
          <w:rFonts w:ascii="Times New Roman" w:hAnsi="Times New Roman" w:cs="Times New Roman"/>
          <w:sz w:val="24"/>
          <w:szCs w:val="24"/>
        </w:rPr>
        <w:t>Nipype</w:t>
      </w:r>
      <w:proofErr w:type="spellEnd"/>
      <w:r w:rsidR="00C66CB6">
        <w:rPr>
          <w:rFonts w:ascii="Times New Roman" w:hAnsi="Times New Roman" w:cs="Times New Roman"/>
          <w:sz w:val="24"/>
          <w:szCs w:val="24"/>
        </w:rPr>
        <w:t xml:space="preserve"> </w:t>
      </w:r>
      <w:r w:rsidR="00C66CB6">
        <w:rPr>
          <w:rFonts w:ascii="Times New Roman" w:hAnsi="Times New Roman" w:cs="Times New Roman"/>
          <w:sz w:val="24"/>
          <w:szCs w:val="24"/>
        </w:rPr>
        <w:fldChar w:fldCharType="begin" w:fldLock="1"/>
      </w:r>
      <w:r w:rsidR="00C66CB6">
        <w:rPr>
          <w:rFonts w:ascii="Times New Roman" w:hAnsi="Times New Roman" w:cs="Times New Roman"/>
          <w:sz w:val="24"/>
          <w:szCs w:val="24"/>
        </w:rPr>
        <w:instrText>ADDIN CSL_CITATION { "citationItems" : [ { "id" : "ITEM-1", "itemData" : { "DOI" : "10.3389/fninf.2011.00013", "ISSN" : "1662-5196", "abstract" : "Current neuroimaging software offer users an incredible opportunity to analyze their data in different ways, with different underlying assumptions. Several sophisticated software packages (e.g., AFNI, BrainVoyager, FSL, FreeSurfer, Nipy, R, SPM) are used to process and analyze large and often diverse (highly multi-dimensional) data. However, this heterogeneous collection of specialized applications creates several issues that hinder replicable, efficient and optimal use of neuroimaging analysis approaches: 1) No uniform access to neuroimaging analysis software and usage information; 2) No framework for comparative algorithm development and dissemination; 3) Personnel turnover in laboratories often limits methodological continuity and training new personnel takes time; 4) Neuroimaging software packages do not address computational efficiency; and 5) Methods sections in journal articles are inadequate for reproducing results. To address these issues, we present Nipype (Neuroimaging in Python: Pipelines and Interfaces; http://nipy.org/nipype), an open-source, community-developed, software package and scriptable library. Nipype solves the issues by providing Interfaces to existing neuroimaging software with uniform usage semantics and by facilitating interaction between these packages using Workflows. Nipype provides an environment that encourages interactive exploration of algorithms, eases the design of Workflows within and between packages, allows rapid comparative development of algorithms and reduces the learning curve necessary to use different packages. Nipype supports both local and remote execution on multi-core machines and clusters, without additional scripting. Nipype is BSD licensed, allowing anyone unrestricted usage. An open, community-driven development philosophy allows the software to quickly adapt and address the varied needs of the evolving neuroimaging community, especially in the context of increasing demand for reproducible research.", "author" : [ { "dropping-particle" : "", "family" : "Gorgolewski", "given" : "Krzysztof", "non-dropping-particle" : "", "parse-names" : false, "suffix" : "" }, { "dropping-particle" : "", "family" : "Burns", "given" : "Christopher D.", "non-dropping-particle" : "", "parse-names" : false, "suffix" : "" }, { "dropping-particle" : "", "family" : "Madison", "given" : "Cindee", "non-dropping-particle" : "", "parse-names" : false, "suffix" : "" }, { "dropping-particle" : "", "family" : "Clark", "given" : "Dav", "non-dropping-particle" : "", "parse-names" : false, "suffix" : "" }, { "dropping-particle" : "", "family" : "Halchenko", "given" : "Yaroslav O.", "non-dropping-particle" : "", "parse-names" : false, "suffix" : "" }, { "dropping-particle" : "", "family" : "Waskom", "given" : "Michael L.", "non-dropping-particle" : "", "parse-names" : false, "suffix" : "" }, { "dropping-particle" : "", "family" : "Ghosh", "given" : "Satrajit S.", "non-dropping-particle" : "", "parse-names" : false, "suffix" : "" } ], "container-title" : "Frontiers in Neuroinformatics", "id" : "ITEM-1", "issued" : { "date-parts" : [ [ "2011", "8", "22" ] ] }, "page" : "13", "publisher" : "Frontiers", "title" : "Nipype: A Flexible, Lightweight and Extensible Neuroimaging Data Processing Framework in Python", "type" : "article-journal", "volume" : "5" }, "uris" : [ "http://www.mendeley.com/documents/?uuid=2ec3ead8-8cf0-3861-8424-aff8686f1974" ] } ], "mendeley" : { "formattedCitation" : "(Gorgolewski et al., 2011)", "plainTextFormattedCitation" : "(Gorgolewski et al., 2011)", "previouslyFormattedCitation" : "(Gorgolewski et al., 2011)" }, "properties" : {  }, "schema" : "https://github.com/citation-style-language/schema/raw/master/csl-citation.json" }</w:instrText>
      </w:r>
      <w:r w:rsidR="00C66CB6">
        <w:rPr>
          <w:rFonts w:ascii="Times New Roman" w:hAnsi="Times New Roman" w:cs="Times New Roman"/>
          <w:sz w:val="24"/>
          <w:szCs w:val="24"/>
        </w:rPr>
        <w:fldChar w:fldCharType="separate"/>
      </w:r>
      <w:r w:rsidR="00C66CB6" w:rsidRPr="00C66CB6">
        <w:rPr>
          <w:rFonts w:ascii="Times New Roman" w:hAnsi="Times New Roman" w:cs="Times New Roman"/>
          <w:noProof/>
          <w:sz w:val="24"/>
          <w:szCs w:val="24"/>
        </w:rPr>
        <w:t>(Gorgolewski et al., 2011)</w:t>
      </w:r>
      <w:r w:rsidR="00C66CB6">
        <w:rPr>
          <w:rFonts w:ascii="Times New Roman" w:hAnsi="Times New Roman" w:cs="Times New Roman"/>
          <w:sz w:val="24"/>
          <w:szCs w:val="24"/>
        </w:rPr>
        <w:fldChar w:fldCharType="end"/>
      </w:r>
      <w:r w:rsidR="00C66CB6">
        <w:rPr>
          <w:rFonts w:ascii="Times New Roman" w:hAnsi="Times New Roman" w:cs="Times New Roman"/>
          <w:sz w:val="24"/>
          <w:szCs w:val="24"/>
        </w:rPr>
        <w:t xml:space="preserve">. For this purpose, software packages containing functions from </w:t>
      </w:r>
      <w:r w:rsidR="00CE3CCA">
        <w:rPr>
          <w:rFonts w:ascii="Times New Roman" w:hAnsi="Times New Roman" w:cs="Times New Roman"/>
          <w:sz w:val="24"/>
          <w:szCs w:val="24"/>
        </w:rPr>
        <w:t>FSL</w:t>
      </w:r>
      <w:r w:rsidR="00AA0E5A">
        <w:rPr>
          <w:rFonts w:ascii="Times New Roman" w:hAnsi="Times New Roman" w:cs="Times New Roman"/>
          <w:sz w:val="24"/>
          <w:szCs w:val="24"/>
        </w:rPr>
        <w:t xml:space="preserve"> </w:t>
      </w:r>
      <w:r w:rsidR="00AA0E5A">
        <w:rPr>
          <w:rFonts w:ascii="Times New Roman" w:hAnsi="Times New Roman" w:cs="Times New Roman"/>
          <w:sz w:val="24"/>
          <w:szCs w:val="24"/>
        </w:rPr>
        <w:fldChar w:fldCharType="begin" w:fldLock="1"/>
      </w:r>
      <w:r w:rsidR="00CE3CCA">
        <w:rPr>
          <w:rFonts w:ascii="Times New Roman" w:hAnsi="Times New Roman" w:cs="Times New Roman"/>
          <w:sz w:val="24"/>
          <w:szCs w:val="24"/>
        </w:rPr>
        <w:instrText>ADDIN CSL_CITATION { "citationItems" : [ { "id" : "ITEM-1", "itemData" : { "DOI" : "10.1016/j.neuroimage.2004.07.051", "ISBN" : "1053-8119 (Print)", "ISSN" : "10538119", "PMID" : "15501092", "abstract" : "The techniques available for the interrogation and analysis of neuroimaging data have a large influence in determining the flexibil-ity, sensitivity and scope of neuroimaging experiments. The development of such methodologies has allowed investigators to address scientific questions which could not previously be answered and, as such, has become an important research area in its own right. In this paper, we present a review of the research carried out by the Analysis Group at the Oxford Centre for Functional MRI of the Brain (FMRIB). This research has focussed on the development of new methodologies for the analysis of both structural and functional magnetic resonance imaging data . The majority of the research laid out in this paper has been implemented as freely available software tools within FMRIB's Software Library (FSL).", "author" : [ { "dropping-particle" : "", "family" : "Smith", "given" : "Stephen M", "non-dropping-particle" : "", "parse-names" : false, "suffix" : "" }, { "dropping-particle" : "", "family" : "Jenkinson", "given" : "Mark", "non-dropping-particle" : "", "parse-names" : false, "suffix" : "" }, { "dropping-particle" : "", "family" : "Woolrich", "given" : "Mark W", "non-dropping-particle" : "", "parse-names" : false, "suffix" : "" }, { "dropping-particle" : "", "family" : "Beckmann", "given" : "Christian F", "non-dropping-particle" : "", "parse-names" : false, "suffix" : "" }, { "dropping-particle" : "", "family" : "Behrens", "given" : "Timothy E J", "non-dropping-particle" : "", "parse-names" : false, "suffix" : "" }, { "dropping-particle" : "", "family" : "Johansen-berg", "given" : "Heidi", "non-dropping-particle" : "", "parse-names" : false, "suffix" : "" }, { "dropping-particle" : "", "family" : "Bannister", "given" : "Peter R", "non-dropping-particle" : "", "parse-names" : false, "suffix" : "" }, { "dropping-particle" : "De", "family" : "Luca", "given" : "Marilena", "non-dropping-particle" : "", "parse-names" : false, "suffix" : "" }, { "dropping-particle" : "", "family" : "Drobnjak", "given" : "Ivana", "non-dropping-particle" : "", "parse-names" : false, "suffix" : "" }, { "dropping-particle" : "", "family" : "Flitney", "given" : "David E", "non-dropping-particle" : "", "parse-names" : false, "suffix" : "" }, { "dropping-particle" : "", "family" : "Niazy", "given" : "Rami K", "non-dropping-particle" : "", "parse-names" : false, "suffix" : "" }, { "dropping-particle" : "", "family" : "Saunders", "given" : "James", "non-dropping-particle" : "", "parse-names" : false, "suffix" : "" }, { "dropping-particle" : "", "family" : "Vickers", "given" : "John", "non-dropping-particle" : "", "parse-names" : false, "suffix" : "" }, { "dropping-particle" : "", "family" : "Zhang", "given" : "Yongyue", "non-dropping-particle" : "", "parse-names" : false, "suffix" : "" }, { "dropping-particle" : "De", "family" : "Stefano", "given" : "Nicola", "non-dropping-particle" : "", "parse-names" : false, "suffix" : "" }, { "dropping-particle" : "", "family" : "Brady", "given" : "J Michael", "non-dropping-particle" : "", "parse-names" : false, "suffix" : "" }, { "dropping-particle" : "", "family" : "Matthews", "given" : "Paul M", "non-dropping-particle" : "", "parse-names" : false, "suffix" : "" } ], "container-title" : "Neuroimage", "id" : "ITEM-1", "issued" : { "date-parts" : [ [ "2004" ] ] }, "page" : "208-219", "title" : "Advances in Functional and Structural MR Image Analysis and Implementation as FSL Technical Report TR04SS2", "type" : "article-journal", "volume" : "23(S1)" }, "uris" : [ "http://www.mendeley.com/documents/?uuid=abc59cfc-7bf8-3f14-ba49-86a0df9acca2" ] } ], "mendeley" : { "formattedCitation" : "(Smith et al., 2004)", "plainTextFormattedCitation" : "(Smith et al., 2004)", "previouslyFormattedCitation" : "(Smith et al., 2004)" }, "properties" : {  }, "schema" : "https://github.com/citation-style-language/schema/raw/master/csl-citation.json" }</w:instrText>
      </w:r>
      <w:r w:rsidR="00AA0E5A">
        <w:rPr>
          <w:rFonts w:ascii="Times New Roman" w:hAnsi="Times New Roman" w:cs="Times New Roman"/>
          <w:sz w:val="24"/>
          <w:szCs w:val="24"/>
        </w:rPr>
        <w:fldChar w:fldCharType="separate"/>
      </w:r>
      <w:r w:rsidR="00AA0E5A" w:rsidRPr="00AA0E5A">
        <w:rPr>
          <w:rFonts w:ascii="Times New Roman" w:hAnsi="Times New Roman" w:cs="Times New Roman"/>
          <w:noProof/>
          <w:sz w:val="24"/>
          <w:szCs w:val="24"/>
        </w:rPr>
        <w:t>(Smith et al., 2004)</w:t>
      </w:r>
      <w:r w:rsidR="00AA0E5A">
        <w:rPr>
          <w:rFonts w:ascii="Times New Roman" w:hAnsi="Times New Roman" w:cs="Times New Roman"/>
          <w:sz w:val="24"/>
          <w:szCs w:val="24"/>
        </w:rPr>
        <w:fldChar w:fldCharType="end"/>
      </w:r>
      <w:r w:rsidR="00CE3CCA">
        <w:rPr>
          <w:rFonts w:ascii="Times New Roman" w:hAnsi="Times New Roman" w:cs="Times New Roman"/>
          <w:sz w:val="24"/>
          <w:szCs w:val="24"/>
        </w:rPr>
        <w:t xml:space="preserve"> and SPM </w:t>
      </w:r>
      <w:r w:rsidR="00CE3CCA">
        <w:rPr>
          <w:rFonts w:ascii="Times New Roman" w:hAnsi="Times New Roman" w:cs="Times New Roman"/>
          <w:sz w:val="24"/>
          <w:szCs w:val="24"/>
        </w:rPr>
        <w:fldChar w:fldCharType="begin" w:fldLock="1"/>
      </w:r>
      <w:r w:rsidR="00CE3CCA">
        <w:rPr>
          <w:rFonts w:ascii="Times New Roman" w:hAnsi="Times New Roman" w:cs="Times New Roman"/>
          <w:sz w:val="24"/>
          <w:szCs w:val="24"/>
        </w:rPr>
        <w:instrText>ADDIN CSL_CITATION { "citationItems" : [ { "id" : "ITEM-1", "itemData" : { "abstract" : "Statistical parametric maps are spatially extended statistical processes that are used to test hypotheses about regionally specific effects in neuroimaging data. The most established sorts of statistical parametric maps (e.g. Friston et al 1991, Worsley et al 1992) are based on linear models, for example ANCOVA, correlation coefficients and t tests. In the sense that these examples are all special cases of the general linear model it should be possible to implement them (and many others) within a unified framework. We present here a general approach that accommodates most forms of experimental layout and ensuing analysis (designed experiments with fixed effects for factors, covariates and interaction of factors). This approach brings together two well established bodies of theory (the general linear model and the theory of Gaussian Fields) to provide a complete and simple framework for the analysis of imaging data. The importance of this framework is twofold: (i) Conceptual and mathematical simplicity, in that the small number of operational equations used are the same, irrespective of the complexity of the experiment or nature of the statistical model and (ii) the generality of the framework provides for great latitude in experimental design and analysis.", "author" : [ { "dropping-particle" : "", "family" : "Friston", "given" : "Karl J", "non-dropping-particle" : "", "parse-names" : false, "suffix" : "" }, { "dropping-particle" : "", "family" : "Holmes", "given" : "A P", "non-dropping-particle" : "", "parse-names" : false, "suffix" : "" }, { "dropping-particle" : "", "family" : "Worsley", "given" : "K J", "non-dropping-particle" : "", "parse-names" : false, "suffix" : "" }, { "dropping-particle" : "", "family" : "Poline", "given" : "J-B", "non-dropping-particle" : "", "parse-names" : false, "suffix" : "" }, { "dropping-particle" : "", "family" : "Frith", "given" : "C D", "non-dropping-particle" : "", "parse-names" : false, "suffix" : "" }, { "dropping-particle" : "", "family" : "Frackowiak", "given" : "R S J", "non-dropping-particle" : "", "parse-names" : false, "suffix" : "" } ], "container-title" : "Human Brain Mapping", "id" : "ITEM-1", "issue" : "4", "issued" : { "date-parts" : [ [ "1995" ] ] }, "page" : "189-210", "title" : "Statistical Parametric Maps in Functional Imaging : A General Linear Approach", "type" : "article-journal", "volume" : "2" }, "uris" : [ "http://www.mendeley.com/documents/?uuid=25d63f82-e5a6-3bc2-9f86-195840f65c59" ] } ], "mendeley" : { "formattedCitation" : "(Friston et al., 1995)", "plainTextFormattedCitation" : "(Friston et al., 1995)", "previouslyFormattedCitation" : "(Friston et al., 1995)" }, "properties" : {  }, "schema" : "https://github.com/citation-style-language/schema/raw/master/csl-citation.json" }</w:instrText>
      </w:r>
      <w:r w:rsidR="00CE3CCA">
        <w:rPr>
          <w:rFonts w:ascii="Times New Roman" w:hAnsi="Times New Roman" w:cs="Times New Roman"/>
          <w:sz w:val="24"/>
          <w:szCs w:val="24"/>
        </w:rPr>
        <w:fldChar w:fldCharType="separate"/>
      </w:r>
      <w:r w:rsidR="00CE3CCA" w:rsidRPr="00CE3CCA">
        <w:rPr>
          <w:rFonts w:ascii="Times New Roman" w:hAnsi="Times New Roman" w:cs="Times New Roman"/>
          <w:noProof/>
          <w:sz w:val="24"/>
          <w:szCs w:val="24"/>
        </w:rPr>
        <w:t>(Friston et al., 1995)</w:t>
      </w:r>
      <w:r w:rsidR="00CE3CCA">
        <w:rPr>
          <w:rFonts w:ascii="Times New Roman" w:hAnsi="Times New Roman" w:cs="Times New Roman"/>
          <w:sz w:val="24"/>
          <w:szCs w:val="24"/>
        </w:rPr>
        <w:fldChar w:fldCharType="end"/>
      </w:r>
      <w:r w:rsidR="00774161">
        <w:rPr>
          <w:rFonts w:ascii="Times New Roman" w:hAnsi="Times New Roman" w:cs="Times New Roman"/>
          <w:sz w:val="24"/>
          <w:szCs w:val="24"/>
        </w:rPr>
        <w:t xml:space="preserve"> were integrated in the pipeline.</w:t>
      </w:r>
      <w:r w:rsidR="00152984">
        <w:rPr>
          <w:rFonts w:ascii="Times New Roman" w:hAnsi="Times New Roman" w:cs="Times New Roman"/>
          <w:sz w:val="24"/>
          <w:szCs w:val="24"/>
        </w:rPr>
        <w:t xml:space="preserve"> Behavioral data analysis and the multilevel model</w:t>
      </w:r>
      <w:r w:rsidR="00801F2A">
        <w:rPr>
          <w:rFonts w:ascii="Times New Roman" w:hAnsi="Times New Roman" w:cs="Times New Roman"/>
          <w:sz w:val="24"/>
          <w:szCs w:val="24"/>
        </w:rPr>
        <w:t xml:space="preserve"> were</w:t>
      </w:r>
      <w:r w:rsidR="00E377FF">
        <w:rPr>
          <w:rFonts w:ascii="Times New Roman" w:hAnsi="Times New Roman" w:cs="Times New Roman"/>
          <w:sz w:val="24"/>
          <w:szCs w:val="24"/>
        </w:rPr>
        <w:t xml:space="preserve"> written and</w:t>
      </w:r>
      <w:r w:rsidR="00801F2A">
        <w:rPr>
          <w:rFonts w:ascii="Times New Roman" w:hAnsi="Times New Roman" w:cs="Times New Roman"/>
          <w:sz w:val="24"/>
          <w:szCs w:val="24"/>
        </w:rPr>
        <w:t xml:space="preserve"> performed in the </w:t>
      </w:r>
      <w:r w:rsidR="00801F2A" w:rsidRPr="00801F2A">
        <w:rPr>
          <w:rFonts w:ascii="Times New Roman" w:hAnsi="Times New Roman" w:cs="Times New Roman"/>
          <w:sz w:val="24"/>
          <w:szCs w:val="24"/>
        </w:rPr>
        <w:t>R Programming Environmen</w:t>
      </w:r>
      <w:r w:rsidR="00801F2A">
        <w:rPr>
          <w:rFonts w:ascii="Times New Roman" w:hAnsi="Times New Roman" w:cs="Times New Roman"/>
          <w:sz w:val="24"/>
          <w:szCs w:val="24"/>
        </w:rPr>
        <w:t xml:space="preserve">t </w:t>
      </w:r>
      <w:r w:rsidR="00801F2A">
        <w:rPr>
          <w:rFonts w:ascii="Times New Roman" w:hAnsi="Times New Roman" w:cs="Times New Roman"/>
          <w:sz w:val="24"/>
          <w:szCs w:val="24"/>
        </w:rPr>
        <w:fldChar w:fldCharType="begin" w:fldLock="1"/>
      </w:r>
      <w:r w:rsidR="00726F01">
        <w:rPr>
          <w:rFonts w:ascii="Times New Roman" w:hAnsi="Times New Roman" w:cs="Times New Roman"/>
          <w:sz w:val="24"/>
          <w:szCs w:val="24"/>
        </w:rPr>
        <w:instrText>ADDIN CSL_CITATION { "citationItems" : [ { "id" : "ITEM-1", "itemData" : { "author" : [ { "dropping-particle" : "", "family" : "R Development Core Team", "given" : "", "non-dropping-particle" : "", "parse-names" : false, "suffix" : "" } ], "id" : "ITEM-1", "issued" : { "date-parts" : [ [ "2016" ] ] }, "title" : "R: A language and environment for statistical computing. R Foundation for Statistical Computing, Vienna, Austria. 2014", "type" : "article-journal" }, "uris" : [ "http://www.mendeley.com/documents/?uuid=8ea51e1d-a243-3bb4-836c-70a91d81c044" ] } ], "mendeley" : { "formattedCitation" : "(R Development Core Team, 2016)", "manualFormatting" : "(R Development Core Team, 2016)", "plainTextFormattedCitation" : "(R Development Core Team, 2016)", "previouslyFormattedCitation" : "(R Development Core Team, 2016)" }, "properties" : {  }, "schema" : "https://github.com/citation-style-language/schema/raw/master/csl-citation.json" }</w:instrText>
      </w:r>
      <w:r w:rsidR="00801F2A">
        <w:rPr>
          <w:rFonts w:ascii="Times New Roman" w:hAnsi="Times New Roman" w:cs="Times New Roman"/>
          <w:sz w:val="24"/>
          <w:szCs w:val="24"/>
        </w:rPr>
        <w:fldChar w:fldCharType="separate"/>
      </w:r>
      <w:r w:rsidR="00E424E0">
        <w:rPr>
          <w:rFonts w:ascii="Times New Roman" w:hAnsi="Times New Roman" w:cs="Times New Roman"/>
          <w:noProof/>
          <w:sz w:val="24"/>
          <w:szCs w:val="24"/>
        </w:rPr>
        <w:t>(R Development Core Team</w:t>
      </w:r>
      <w:r w:rsidR="00801F2A" w:rsidRPr="00801F2A">
        <w:rPr>
          <w:rFonts w:ascii="Times New Roman" w:hAnsi="Times New Roman" w:cs="Times New Roman"/>
          <w:noProof/>
          <w:sz w:val="24"/>
          <w:szCs w:val="24"/>
        </w:rPr>
        <w:t>, 2016)</w:t>
      </w:r>
      <w:r w:rsidR="00801F2A">
        <w:rPr>
          <w:rFonts w:ascii="Times New Roman" w:hAnsi="Times New Roman" w:cs="Times New Roman"/>
          <w:sz w:val="24"/>
          <w:szCs w:val="24"/>
        </w:rPr>
        <w:fldChar w:fldCharType="end"/>
      </w:r>
      <w:r w:rsidR="00E377FF">
        <w:rPr>
          <w:rFonts w:ascii="Times New Roman" w:hAnsi="Times New Roman" w:cs="Times New Roman"/>
          <w:sz w:val="24"/>
          <w:szCs w:val="24"/>
        </w:rPr>
        <w:t xml:space="preserve"> as well as </w:t>
      </w:r>
      <w:r w:rsidR="00726F01">
        <w:rPr>
          <w:rFonts w:ascii="Times New Roman" w:hAnsi="Times New Roman" w:cs="Times New Roman"/>
          <w:sz w:val="24"/>
          <w:szCs w:val="24"/>
        </w:rPr>
        <w:t xml:space="preserve">the </w:t>
      </w:r>
      <w:proofErr w:type="spellStart"/>
      <w:r w:rsidR="00726F01">
        <w:rPr>
          <w:rFonts w:ascii="Times New Roman" w:hAnsi="Times New Roman" w:cs="Times New Roman"/>
          <w:sz w:val="24"/>
          <w:szCs w:val="24"/>
        </w:rPr>
        <w:t>scikit</w:t>
      </w:r>
      <w:proofErr w:type="spellEnd"/>
      <w:r w:rsidR="00726F01">
        <w:rPr>
          <w:rFonts w:ascii="Times New Roman" w:hAnsi="Times New Roman" w:cs="Times New Roman"/>
          <w:sz w:val="24"/>
          <w:szCs w:val="24"/>
        </w:rPr>
        <w:t>-learn package for machine l</w:t>
      </w:r>
      <w:r w:rsidR="00495223">
        <w:rPr>
          <w:rFonts w:ascii="Times New Roman" w:hAnsi="Times New Roman" w:cs="Times New Roman"/>
          <w:sz w:val="24"/>
          <w:szCs w:val="24"/>
        </w:rPr>
        <w:t>earning in p</w:t>
      </w:r>
      <w:r w:rsidR="00726F01">
        <w:rPr>
          <w:rFonts w:ascii="Times New Roman" w:hAnsi="Times New Roman" w:cs="Times New Roman"/>
          <w:sz w:val="24"/>
          <w:szCs w:val="24"/>
        </w:rPr>
        <w:t xml:space="preserve">ython </w:t>
      </w:r>
      <w:r w:rsidR="00726F01">
        <w:rPr>
          <w:rFonts w:ascii="Times New Roman" w:hAnsi="Times New Roman" w:cs="Times New Roman"/>
          <w:sz w:val="24"/>
          <w:szCs w:val="24"/>
        </w:rPr>
        <w:fldChar w:fldCharType="begin" w:fldLock="1"/>
      </w:r>
      <w:r w:rsidR="00726F01">
        <w:rPr>
          <w:rFonts w:ascii="Times New Roman" w:hAnsi="Times New Roman" w:cs="Times New Roman"/>
          <w:sz w:val="24"/>
          <w:szCs w:val="24"/>
        </w:rPr>
        <w:instrText>ADDIN CSL_CITATION { "citationItems" : [ { "id" : "ITEM-1", "itemData" : { "DOI" : "10.1007/s13398-014-0173-7.2", "ISBN" : "1532-4435", "ISSN" : "15324435", "PMID" : "1000044560", "abstract" : "Scikit-learn is a Python module integrating a wide range of state-of-the-art machine learning algorithms for medium-scale supervised and unsupervised problems. This package focuses on bringing machine learning to non-specialists using a general-purpose high-level language. Emphasis is put on ease of use, performance, documentation, and API consistency. It has minimal dependencies and is distributed under the simplified BSD license, encouraging its use in both academic and commercial settings. Source code, binaries, and documentation can be downloaded from http://scikit-learn.sourceforge.net.", "author" : [ { "dropping-particle" : "", "family" : "Pedregosa", "given" : "Fabian", "non-dropping-particle" : "", "parse-names" : false, "suffix" : "" }, { "dropping-particle" : "", "family" : "Varoquaux", "given" : "Ga\u00ebl", "non-dropping-particle" : "", "parse-names" : false, "suffix" : "" }, { "dropping-particle" : "", "family" : "Gramfort", "given" : "Alexandre", "non-dropping-particle" : "", "parse-names" : false, "suffix" : "" }, { "dropping-particle" : "", "family" : "Michel", "given" : "Vincent", "non-dropping-particle" : "", "parse-names" : false, "suffix" : "" }, { "dropping-particle" : "", "family" : "Thirion", "given" : "Bertrand", "non-dropping-particle" : "", "parse-names" : false, "suffix" : "" }, { "dropping-particle" : "", "family" : "Grisel", "given" : "Olivier", "non-dropping-particle" : "", "parse-names" : false, "suffix" : "" }, { "dropping-particle" : "", "family" : "Blondel", "given" : "Mathieu", "non-dropping-particle" : "", "parse-names" : false, "suffix" : "" }, { "dropping-particle" : "", "family" : "Prettenhofer", "given" : "Peter", "non-dropping-particle" : "", "parse-names" : false, "suffix" : "" }, { "dropping-particle" : "", "family" : "Weiss", "given" : "Ron", "non-dropping-particle" : "", "parse-names" : false, "suffix" : "" }, { "dropping-particle" : "", "family" : "Dubourg", "given" : "Vincent", "non-dropping-particle" : "", "parse-names" : false, "suffix" : "" }, { "dropping-particle" : "", "family" : "Vanderplas", "given" : "Jake", "non-dropping-particle" : "", "parse-names" : false, "suffix" : "" }, { "dropping-particle" : "", "family" : "Passos", "given" : "Alexandre", "non-dropping-particle" : "", "parse-names" : false, "suffix" : "" }, { "dropping-particle" : "", "family" : "Cournapeau", "given" : "David", "non-dropping-particle" : "", "parse-names" : false, "suffix" : "" }, { "dropping-particle" : "", "family" : "Brucher", "given" : "Matthieu", "non-dropping-particle" : "", "parse-names" : false, "suffix" : "" }, { "dropping-particle" : "", "family" : "Perrot", "given" : "Matthieu", "non-dropping-particle" : "", "parse-names" : false, "suffix" : "" }, { "dropping-particle" : "", "family" : "Duchesnay", "given" : "\u00c9douard", "non-dropping-particle" : "", "parse-names" : false, "suffix" : "" } ], "container-title" : "Journal of Machine Learning Research", "id" : "ITEM-1", "issued" : { "date-parts" : [ [ "2012" ] ] }, "page" : "2825-2830", "title" : "Scikit-learn: Machine Learning in Python", "type" : "article-journal", "volume" : "12" }, "uris" : [ "http://www.mendeley.com/documents/?uuid=2d449258-d6ef-3b59-99cb-5a89ca8476da" ] } ], "mendeley" : { "formattedCitation" : "(Pedregosa et al., 2012)", "plainTextFormattedCitation" : "(Pedregosa et al., 2012)", "previouslyFormattedCitation" : "(Pedregosa et al., 2012)" }, "properties" : {  }, "schema" : "https://github.com/citation-style-language/schema/raw/master/csl-citation.json" }</w:instrText>
      </w:r>
      <w:r w:rsidR="00726F01">
        <w:rPr>
          <w:rFonts w:ascii="Times New Roman" w:hAnsi="Times New Roman" w:cs="Times New Roman"/>
          <w:sz w:val="24"/>
          <w:szCs w:val="24"/>
        </w:rPr>
        <w:fldChar w:fldCharType="separate"/>
      </w:r>
      <w:r w:rsidR="00726F01" w:rsidRPr="00726F01">
        <w:rPr>
          <w:rFonts w:ascii="Times New Roman" w:hAnsi="Times New Roman" w:cs="Times New Roman"/>
          <w:noProof/>
          <w:sz w:val="24"/>
          <w:szCs w:val="24"/>
        </w:rPr>
        <w:t>(Pedregosa et al., 2012)</w:t>
      </w:r>
      <w:r w:rsidR="00726F01">
        <w:rPr>
          <w:rFonts w:ascii="Times New Roman" w:hAnsi="Times New Roman" w:cs="Times New Roman"/>
          <w:sz w:val="24"/>
          <w:szCs w:val="24"/>
        </w:rPr>
        <w:fldChar w:fldCharType="end"/>
      </w:r>
      <w:r w:rsidR="002232EC">
        <w:rPr>
          <w:rFonts w:ascii="Times New Roman" w:hAnsi="Times New Roman" w:cs="Times New Roman"/>
          <w:sz w:val="24"/>
          <w:szCs w:val="24"/>
        </w:rPr>
        <w:t xml:space="preserve"> to implement the N-PLS regression</w:t>
      </w:r>
      <w:r w:rsidR="00921CB7">
        <w:rPr>
          <w:rFonts w:ascii="Times New Roman" w:hAnsi="Times New Roman" w:cs="Times New Roman"/>
          <w:sz w:val="24"/>
          <w:szCs w:val="24"/>
        </w:rPr>
        <w:t>.</w:t>
      </w:r>
    </w:p>
    <w:p w14:paraId="161DD82F" w14:textId="4DC2AA8B" w:rsidR="0008799C" w:rsidRPr="00F4550C" w:rsidRDefault="0008799C" w:rsidP="00016E35">
      <w:pPr>
        <w:rPr>
          <w:rFonts w:ascii="Times New Roman" w:hAnsi="Times New Roman" w:cs="Times New Roman"/>
        </w:rPr>
      </w:pPr>
    </w:p>
    <w:p w14:paraId="2F781625" w14:textId="2C8D5B63" w:rsidR="004B20E5" w:rsidRPr="00F4550C" w:rsidRDefault="004B20E5" w:rsidP="00016E35">
      <w:pPr>
        <w:pStyle w:val="Heading3"/>
        <w:ind w:left="720"/>
        <w:rPr>
          <w:rFonts w:ascii="Times New Roman" w:hAnsi="Times New Roman" w:cs="Times New Roman"/>
          <w:color w:val="auto"/>
        </w:rPr>
      </w:pPr>
      <w:bookmarkStart w:id="53" w:name="_Toc508189758"/>
      <w:r w:rsidRPr="00F4550C">
        <w:rPr>
          <w:rFonts w:ascii="Times New Roman" w:hAnsi="Times New Roman" w:cs="Times New Roman"/>
          <w:color w:val="auto"/>
        </w:rPr>
        <w:t xml:space="preserve">2.3.2 </w:t>
      </w:r>
      <w:r w:rsidR="0034427B" w:rsidRPr="00F4550C">
        <w:rPr>
          <w:rFonts w:ascii="Times New Roman" w:hAnsi="Times New Roman" w:cs="Times New Roman"/>
          <w:color w:val="auto"/>
        </w:rPr>
        <w:t>Experimental protocol for</w:t>
      </w:r>
      <w:r w:rsidRPr="00F4550C">
        <w:rPr>
          <w:rFonts w:ascii="Times New Roman" w:hAnsi="Times New Roman" w:cs="Times New Roman"/>
          <w:color w:val="auto"/>
        </w:rPr>
        <w:t xml:space="preserve"> simultaneous recordings</w:t>
      </w:r>
      <w:bookmarkEnd w:id="53"/>
    </w:p>
    <w:p w14:paraId="31B34AD2" w14:textId="0BF83688" w:rsidR="0069321E" w:rsidRPr="00F4550C" w:rsidRDefault="0069321E" w:rsidP="0069321E">
      <w:pPr>
        <w:spacing w:after="0" w:line="360" w:lineRule="auto"/>
        <w:ind w:firstLine="425"/>
        <w:jc w:val="both"/>
        <w:rPr>
          <w:rFonts w:ascii="Times New Roman" w:hAnsi="Times New Roman" w:cs="Times New Roman"/>
          <w:noProof/>
          <w:sz w:val="24"/>
          <w:szCs w:val="24"/>
          <w:lang w:val="en-GB"/>
        </w:rPr>
      </w:pPr>
    </w:p>
    <w:p w14:paraId="11F9B3E4" w14:textId="72732B21" w:rsidR="007D74E4" w:rsidRDefault="007D74E4" w:rsidP="007D74E4">
      <w:pPr>
        <w:spacing w:after="0" w:line="360" w:lineRule="auto"/>
        <w:ind w:firstLine="425"/>
        <w:jc w:val="both"/>
        <w:rPr>
          <w:rFonts w:ascii="Times New Roman" w:hAnsi="Times New Roman" w:cs="Times New Roman"/>
          <w:sz w:val="24"/>
          <w:szCs w:val="24"/>
        </w:rPr>
      </w:pPr>
      <w:r>
        <w:rPr>
          <w:rFonts w:ascii="Times New Roman" w:hAnsi="Times New Roman" w:cs="Times New Roman"/>
          <w:noProof/>
          <w:sz w:val="24"/>
          <w:szCs w:val="24"/>
          <w:lang w:val="en-GB"/>
        </w:rPr>
        <w:t xml:space="preserve">Besides </w:t>
      </w:r>
      <w:r w:rsidR="009E7526">
        <w:rPr>
          <w:rFonts w:ascii="Times New Roman" w:hAnsi="Times New Roman" w:cs="Times New Roman"/>
          <w:noProof/>
          <w:sz w:val="24"/>
          <w:szCs w:val="24"/>
          <w:lang w:val="en-GB"/>
        </w:rPr>
        <w:t xml:space="preserve">the </w:t>
      </w:r>
      <w:r>
        <w:rPr>
          <w:rFonts w:ascii="Times New Roman" w:hAnsi="Times New Roman" w:cs="Times New Roman"/>
          <w:noProof/>
          <w:sz w:val="24"/>
          <w:szCs w:val="24"/>
          <w:lang w:val="en-GB"/>
        </w:rPr>
        <w:t xml:space="preserve">aformentioned aspects of the experimental setup, </w:t>
      </w:r>
      <w:r>
        <w:rPr>
          <w:rFonts w:ascii="Times New Roman" w:hAnsi="Times New Roman" w:cs="Times New Roman"/>
          <w:sz w:val="24"/>
          <w:szCs w:val="24"/>
        </w:rPr>
        <w:t>a number of additional measures were taken to follow a sensible protocol for the concurrent assessment of electrophysiological and imaging data.</w:t>
      </w:r>
    </w:p>
    <w:p w14:paraId="23B00781" w14:textId="2A08217D" w:rsidR="009E7526" w:rsidRDefault="002270E0" w:rsidP="007D74E4">
      <w:pPr>
        <w:spacing w:after="0" w:line="360" w:lineRule="auto"/>
        <w:ind w:firstLine="425"/>
        <w:jc w:val="both"/>
        <w:rPr>
          <w:rFonts w:ascii="Times New Roman" w:hAnsi="Times New Roman" w:cs="Times New Roman"/>
          <w:sz w:val="24"/>
          <w:szCs w:val="24"/>
        </w:rPr>
      </w:pPr>
      <w:r>
        <w:rPr>
          <w:rFonts w:ascii="Times New Roman" w:hAnsi="Times New Roman" w:cs="Times New Roman"/>
          <w:sz w:val="24"/>
          <w:szCs w:val="24"/>
        </w:rPr>
        <w:t xml:space="preserve">Even with MRI-compatible materials, performing an EEG recording inside the MRI scanner causes the electrodes and other materials to heat up, posing a potential safety risk to the subject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 "citationItems" : [ { "id" : "ITEM-1", "itemData" : { "DOI" : "10.1002/mrm.10310", "ISSN" : "0740-3194", "author" : [ { "dropping-particle" : "", "family" : "Yeung", "given" : "Christopher J.", "non-dropping-particle" : "", "parse-names" : false, "suffix" : "" }, { "dropping-particle" : "", "family" : "Susil", "given" : "Robert C.", "non-dropping-particle" : "", "parse-names" : false, "suffix" : "" }, { "dropping-particle" : "", "family" : "Atalar", "given" : "Ergin", "non-dropping-particle" : "", "parse-names" : false, "suffix" : "" } ], "container-title" : "Magnetic Resonance in Medicine", "id" : "ITEM-1", "issue" : "6", "issued" : { "date-parts" : [ [ "2002", "12", "1" ] ] }, "page" : "1096-1098", "publisher" : "Wiley Subscription Services, Inc., A Wiley Company", "title" : "RF heating due to conductive wires during MRI depends on the phase distribution of the transmit field", "type" : "article-journal", "volume" : "48" }, "uris" : [ "http://www.mendeley.com/documents/?uuid=eb386f14-1dd5-3da3-b5a3-d0c844846859" ] } ], "mendeley" : { "formattedCitation" : "(Yeung et al., 2002)", "plainTextFormattedCitation" : "(Yeung et al., 2002)", "previouslyFormattedCitation" : "(Yeung et al., 2002)" }, "properties" : {  }, "schema" : "https://github.com/citation-style-language/schema/raw/master/csl-citation.json" }</w:instrText>
      </w:r>
      <w:r>
        <w:rPr>
          <w:rFonts w:ascii="Times New Roman" w:hAnsi="Times New Roman" w:cs="Times New Roman"/>
          <w:sz w:val="24"/>
          <w:szCs w:val="24"/>
        </w:rPr>
        <w:fldChar w:fldCharType="separate"/>
      </w:r>
      <w:r w:rsidRPr="002270E0">
        <w:rPr>
          <w:rFonts w:ascii="Times New Roman" w:hAnsi="Times New Roman" w:cs="Times New Roman"/>
          <w:noProof/>
          <w:sz w:val="24"/>
          <w:szCs w:val="24"/>
        </w:rPr>
        <w:t>(Yeung et al., 2002)</w:t>
      </w:r>
      <w:r>
        <w:rPr>
          <w:rFonts w:ascii="Times New Roman" w:hAnsi="Times New Roman" w:cs="Times New Roman"/>
          <w:sz w:val="24"/>
          <w:szCs w:val="24"/>
        </w:rPr>
        <w:fldChar w:fldCharType="end"/>
      </w:r>
      <w:r>
        <w:rPr>
          <w:rFonts w:ascii="Times New Roman" w:hAnsi="Times New Roman" w:cs="Times New Roman"/>
          <w:sz w:val="24"/>
          <w:szCs w:val="24"/>
        </w:rPr>
        <w:t xml:space="preserve">. As a preventive measure, it is essential to assess how intensively materials of the EEG system (most importantly the electrodes) heat while using the planned EPI sequence. </w:t>
      </w:r>
      <w:r w:rsidR="007C4E0D">
        <w:rPr>
          <w:rFonts w:ascii="Times New Roman" w:hAnsi="Times New Roman" w:cs="Times New Roman"/>
          <w:sz w:val="24"/>
          <w:szCs w:val="24"/>
        </w:rPr>
        <w:t>During the test run over the entire experiment all</w:t>
      </w:r>
      <w:r>
        <w:rPr>
          <w:rFonts w:ascii="Times New Roman" w:hAnsi="Times New Roman" w:cs="Times New Roman"/>
          <w:sz w:val="24"/>
          <w:szCs w:val="24"/>
        </w:rPr>
        <w:t xml:space="preserve"> electrodes showed </w:t>
      </w:r>
      <w:r w:rsidR="007C4E0D">
        <w:rPr>
          <w:rFonts w:ascii="Times New Roman" w:hAnsi="Times New Roman" w:cs="Times New Roman"/>
          <w:sz w:val="24"/>
          <w:szCs w:val="24"/>
        </w:rPr>
        <w:t>temperatures</w:t>
      </w:r>
      <w:r w:rsidR="0088479E">
        <w:rPr>
          <w:rFonts w:ascii="Times New Roman" w:hAnsi="Times New Roman" w:cs="Times New Roman"/>
          <w:sz w:val="24"/>
          <w:szCs w:val="24"/>
        </w:rPr>
        <w:t xml:space="preserve"> equal to or below 28</w:t>
      </w:r>
      <w:r w:rsidR="007C4E0D">
        <w:rPr>
          <w:rFonts w:ascii="Times New Roman" w:hAnsi="Times New Roman" w:cs="Times New Roman"/>
          <w:sz w:val="24"/>
          <w:szCs w:val="24"/>
        </w:rPr>
        <w:t xml:space="preserve"> °C.</w:t>
      </w:r>
    </w:p>
    <w:p w14:paraId="3F6DD7C2" w14:textId="54A2DC53" w:rsidR="007C4E0D" w:rsidRPr="007D74E4" w:rsidRDefault="007C4E0D" w:rsidP="007D74E4">
      <w:pPr>
        <w:spacing w:after="0" w:line="360" w:lineRule="auto"/>
        <w:ind w:firstLine="425"/>
        <w:jc w:val="both"/>
        <w:rPr>
          <w:rFonts w:ascii="Times New Roman" w:hAnsi="Times New Roman" w:cs="Times New Roman"/>
          <w:sz w:val="24"/>
          <w:szCs w:val="24"/>
        </w:rPr>
      </w:pPr>
      <w:r>
        <w:rPr>
          <w:rFonts w:ascii="Times New Roman" w:hAnsi="Times New Roman" w:cs="Times New Roman"/>
          <w:sz w:val="24"/>
          <w:szCs w:val="24"/>
        </w:rPr>
        <w:t xml:space="preserve">Another preventive measure taken before running an experiment, was to switch off the helium pump. With subtle vibrations caused by the pump’s compressor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 "citationItems" : [ { "id" : "ITEM-1", "itemData" : { "DOI" : "10.1007/s10548-014-0408-0", "ISBN" : "1573-6792 (Electronic)\\r0896-0267 (Linking)", "ISSN" : "15736792", "PMID" : "25344750", "abstract" : "The EEG acquired simultaneously with fMRI is distorted by a number of artefacts related to the presence of strong magnetic fields, which must be reduced in order to allow for a useful interpretation and quantification of the EEG data. For the two most prominent artefacts, associated with magnetic field gradient switching and the heart beat, reduction methods have been developed and applied suc-cessfully. However, a number of artefacts related to the MR-environment can be found to distort the EEG data acquired even without ongoing fMRI acquisition. In this paper, we investigate the most prominent of those artefacts, caused by the Helium cooling pump, and propose a method for its reduction and respective validation in data collected from epilepsy patients. Since the Helium cooling pump artefact was found to be repetitive, an average template subtraction method was developed for its reduction with appropriate adjustments for minimizing the degradation of the physiological part of the signal. The new methodology was validated in a group of 15 EEG\u2013fMRI datasets col-lected from six consecutive epilepsy patients, where it successfully reduced the amplitude of the artefact spectral peaks by 95 \u00b1 2 % while the background spectral ampli-tude within those peaks was reduced by only -5 \u00b1 4 %. Although the Helium cooling pump should ideally be switched off during simultaneous EEG\u2013fMRI acquisitions, we have shown here that in cases where this is not possible the associated artefact can be effectively reduced in post processing.", "author" : [ { "dropping-particle" : "", "family" : "Rothl\u00fcbbers", "given" : "Sven", "non-dropping-particle" : "", "parse-names" : false, "suffix" : "" }, { "dropping-particle" : "", "family" : "Relvas", "given" : "V\u00e2nia", "non-dropping-particle" : "", "parse-names" : false, "suffix" : "" }, { "dropping-particle" : "", "family" : "Leal", "given" : "Alberto", "non-dropping-particle" : "", "parse-names" : false, "suffix" : "" }, { "dropping-particle" : "", "family" : "Murta", "given" : "Teresa", "non-dropping-particle" : "", "parse-names" : false, "suffix" : "" }, { "dropping-particle" : "", "family" : "Lemieux", "given" : "Louis", "non-dropping-particle" : "", "parse-names" : false, "suffix" : "" }, { "dropping-particle" : "", "family" : "Figueiredo", "given" : "Patr\u00edcia", "non-dropping-particle" : "", "parse-names" : false, "suffix" : "" } ], "container-title" : "Brain Topography", "id" : "ITEM-1", "issue" : "2", "issued" : { "date-parts" : [ [ "2014" ] ] }, "page" : "208-220", "title" : "Characterisation and Reduction of the EEG Artefact Caused by the Helium Cooling Pump in the MR Environment: Validation in Epilepsy Patient Data", "type" : "article-journal", "volume" : "28" }, "uris" : [ "http://www.mendeley.com/documents/?uuid=9467e617-61b3-3085-9e67-fde93c284fb0" ] } ], "mendeley" : { "formattedCitation" : "(Rothl\u00fcbbers et al., 2014)", "plainTextFormattedCitation" : "(Rothl\u00fcbbers et al., 2014)", "previouslyFormattedCitation" : "(Rothl\u00fcbbers et al., 2014)" }, "properties" : {  }, "schema" : "https://github.com/citation-style-language/schema/raw/master/csl-citation.json" }</w:instrText>
      </w:r>
      <w:r>
        <w:rPr>
          <w:rFonts w:ascii="Times New Roman" w:hAnsi="Times New Roman" w:cs="Times New Roman"/>
          <w:sz w:val="24"/>
          <w:szCs w:val="24"/>
        </w:rPr>
        <w:fldChar w:fldCharType="separate"/>
      </w:r>
      <w:r w:rsidRPr="007C4E0D">
        <w:rPr>
          <w:rFonts w:ascii="Times New Roman" w:hAnsi="Times New Roman" w:cs="Times New Roman"/>
          <w:noProof/>
          <w:sz w:val="24"/>
          <w:szCs w:val="24"/>
        </w:rPr>
        <w:t>(Rothlübbers et al., 2014)</w:t>
      </w:r>
      <w:r>
        <w:rPr>
          <w:rFonts w:ascii="Times New Roman" w:hAnsi="Times New Roman" w:cs="Times New Roman"/>
          <w:sz w:val="24"/>
          <w:szCs w:val="24"/>
        </w:rPr>
        <w:fldChar w:fldCharType="end"/>
      </w:r>
      <w:r>
        <w:rPr>
          <w:rFonts w:ascii="Times New Roman" w:hAnsi="Times New Roman" w:cs="Times New Roman"/>
          <w:sz w:val="24"/>
          <w:szCs w:val="24"/>
        </w:rPr>
        <w:t xml:space="preserve"> cables and other materials are moved inside the magnetic field. This leads to serious artefacts impacting the quality of the EEG data.</w:t>
      </w:r>
    </w:p>
    <w:p w14:paraId="24FC433D" w14:textId="77777777" w:rsidR="008D29A4" w:rsidRDefault="00305D80" w:rsidP="0069321E">
      <w:pPr>
        <w:spacing w:after="0" w:line="360" w:lineRule="auto"/>
        <w:ind w:firstLine="425"/>
        <w:jc w:val="both"/>
        <w:rPr>
          <w:rFonts w:ascii="Times New Roman" w:hAnsi="Times New Roman" w:cs="Times New Roman"/>
          <w:sz w:val="24"/>
          <w:szCs w:val="24"/>
        </w:rPr>
      </w:pPr>
      <w:r>
        <w:rPr>
          <w:rFonts w:ascii="Times New Roman" w:hAnsi="Times New Roman" w:cs="Times New Roman"/>
          <w:noProof/>
          <w:sz w:val="24"/>
          <w:szCs w:val="24"/>
          <w:lang w:val="en-GB"/>
        </w:rPr>
        <w:t>During the experiment</w:t>
      </w:r>
      <w:r w:rsidR="0069321E" w:rsidRPr="00F4550C">
        <w:rPr>
          <w:rFonts w:ascii="Times New Roman" w:hAnsi="Times New Roman" w:cs="Times New Roman"/>
          <w:noProof/>
          <w:sz w:val="24"/>
          <w:szCs w:val="24"/>
          <w:lang w:val="en-GB"/>
        </w:rPr>
        <w:t xml:space="preserve">, </w:t>
      </w:r>
      <w:r w:rsidR="009E7526">
        <w:rPr>
          <w:rFonts w:ascii="Times New Roman" w:hAnsi="Times New Roman" w:cs="Times New Roman"/>
          <w:noProof/>
          <w:sz w:val="24"/>
          <w:szCs w:val="24"/>
          <w:lang w:val="en-GB"/>
        </w:rPr>
        <w:t xml:space="preserve">when </w:t>
      </w:r>
      <w:r w:rsidR="0069321E" w:rsidRPr="00F4550C">
        <w:rPr>
          <w:rFonts w:ascii="Times New Roman" w:hAnsi="Times New Roman" w:cs="Times New Roman"/>
          <w:noProof/>
          <w:sz w:val="24"/>
          <w:szCs w:val="24"/>
          <w:lang w:val="en-GB"/>
        </w:rPr>
        <w:t>subjects</w:t>
      </w:r>
      <w:r>
        <w:rPr>
          <w:rFonts w:ascii="Times New Roman" w:hAnsi="Times New Roman" w:cs="Times New Roman"/>
          <w:noProof/>
          <w:sz w:val="24"/>
          <w:szCs w:val="24"/>
          <w:lang w:val="en-GB"/>
        </w:rPr>
        <w:t xml:space="preserve"> first</w:t>
      </w:r>
      <w:r w:rsidR="009E7526">
        <w:rPr>
          <w:rFonts w:ascii="Times New Roman" w:hAnsi="Times New Roman" w:cs="Times New Roman"/>
          <w:noProof/>
          <w:sz w:val="24"/>
          <w:szCs w:val="24"/>
          <w:lang w:val="en-GB"/>
        </w:rPr>
        <w:t xml:space="preserve"> entered the MRI room, they</w:t>
      </w:r>
      <w:r w:rsidR="0069321E" w:rsidRPr="00F4550C">
        <w:rPr>
          <w:rFonts w:ascii="Times New Roman" w:hAnsi="Times New Roman" w:cs="Times New Roman"/>
          <w:noProof/>
          <w:sz w:val="24"/>
          <w:szCs w:val="24"/>
          <w:lang w:val="en-GB"/>
        </w:rPr>
        <w:t xml:space="preserve"> were once more instructed about how to behave during the exp</w:t>
      </w:r>
      <w:r w:rsidR="001F1A3B">
        <w:rPr>
          <w:rFonts w:ascii="Times New Roman" w:hAnsi="Times New Roman" w:cs="Times New Roman"/>
          <w:noProof/>
          <w:sz w:val="24"/>
          <w:szCs w:val="24"/>
          <w:lang w:val="en-GB"/>
        </w:rPr>
        <w:t>e</w:t>
      </w:r>
      <w:r w:rsidR="0069321E" w:rsidRPr="00F4550C">
        <w:rPr>
          <w:rFonts w:ascii="Times New Roman" w:hAnsi="Times New Roman" w:cs="Times New Roman"/>
          <w:noProof/>
          <w:sz w:val="24"/>
          <w:szCs w:val="24"/>
          <w:lang w:val="en-GB"/>
        </w:rPr>
        <w:t xml:space="preserve">riment. They were asked to </w:t>
      </w:r>
      <w:r w:rsidR="0069321E" w:rsidRPr="00F4550C">
        <w:rPr>
          <w:rFonts w:ascii="Times New Roman" w:hAnsi="Times New Roman" w:cs="Times New Roman"/>
          <w:sz w:val="24"/>
          <w:szCs w:val="24"/>
        </w:rPr>
        <w:t xml:space="preserve">abstain from any unnecessary movements of the head, torso or shoulders and to avoid crossing their limbs, as </w:t>
      </w:r>
      <w:r w:rsidR="0069321E" w:rsidRPr="00F4550C">
        <w:rPr>
          <w:rFonts w:ascii="Times New Roman" w:hAnsi="Times New Roman" w:cs="Times New Roman"/>
          <w:sz w:val="24"/>
          <w:szCs w:val="24"/>
        </w:rPr>
        <w:lastRenderedPageBreak/>
        <w:t xml:space="preserve">this would cause severe artefacts for both the EEG and fMRI. Furthermore, they were given a brief oral explanation of the experimental task. The participant’s head was then placed on a pressure-insensitive cushion and further stabilized with </w:t>
      </w:r>
      <w:r w:rsidR="009E7526">
        <w:rPr>
          <w:rFonts w:ascii="Times New Roman" w:hAnsi="Times New Roman" w:cs="Times New Roman"/>
          <w:sz w:val="24"/>
          <w:szCs w:val="24"/>
        </w:rPr>
        <w:t xml:space="preserve">foam </w:t>
      </w:r>
      <w:r w:rsidR="0069321E" w:rsidRPr="00F4550C">
        <w:rPr>
          <w:rFonts w:ascii="Times New Roman" w:hAnsi="Times New Roman" w:cs="Times New Roman"/>
          <w:sz w:val="24"/>
          <w:szCs w:val="24"/>
        </w:rPr>
        <w:t xml:space="preserve">pads to minimize head movements. </w:t>
      </w:r>
    </w:p>
    <w:p w14:paraId="68B638F0" w14:textId="4B1F1502" w:rsidR="0069321E" w:rsidRPr="00F4550C" w:rsidRDefault="0069321E" w:rsidP="0069321E">
      <w:pPr>
        <w:spacing w:after="0" w:line="360" w:lineRule="auto"/>
        <w:ind w:firstLine="425"/>
        <w:jc w:val="both"/>
        <w:rPr>
          <w:rFonts w:ascii="Times New Roman" w:hAnsi="Times New Roman" w:cs="Times New Roman"/>
          <w:sz w:val="24"/>
          <w:szCs w:val="24"/>
        </w:rPr>
      </w:pPr>
      <w:r w:rsidRPr="00F4550C">
        <w:rPr>
          <w:rFonts w:ascii="Times New Roman" w:hAnsi="Times New Roman" w:cs="Times New Roman"/>
          <w:sz w:val="24"/>
          <w:szCs w:val="24"/>
        </w:rPr>
        <w:t>Electrode leads were passed through the head coil above the subject. Before moving the subject into the scanner bore, they were given an emergency control to be able to abort the experiment at any time they felt in danger. Inside the bore electrode leads were connected to the amplifier positioned behind the subject’s head. All cables between</w:t>
      </w:r>
      <w:r w:rsidR="0030396E">
        <w:rPr>
          <w:rFonts w:ascii="Times New Roman" w:hAnsi="Times New Roman" w:cs="Times New Roman"/>
          <w:sz w:val="24"/>
          <w:szCs w:val="24"/>
        </w:rPr>
        <w:t xml:space="preserve"> the</w:t>
      </w:r>
      <w:r w:rsidRPr="00F4550C">
        <w:rPr>
          <w:rFonts w:ascii="Times New Roman" w:hAnsi="Times New Roman" w:cs="Times New Roman"/>
          <w:sz w:val="24"/>
          <w:szCs w:val="24"/>
        </w:rPr>
        <w:t xml:space="preserve"> electrodes and the amplifier were fastened </w:t>
      </w:r>
      <w:r w:rsidR="0030396E">
        <w:rPr>
          <w:rFonts w:ascii="Times New Roman" w:hAnsi="Times New Roman" w:cs="Times New Roman"/>
          <w:sz w:val="24"/>
          <w:szCs w:val="24"/>
        </w:rPr>
        <w:t xml:space="preserve">firmly </w:t>
      </w:r>
      <w:r w:rsidRPr="00F4550C">
        <w:rPr>
          <w:rFonts w:ascii="Times New Roman" w:hAnsi="Times New Roman" w:cs="Times New Roman"/>
          <w:sz w:val="24"/>
          <w:szCs w:val="24"/>
        </w:rPr>
        <w:t xml:space="preserve">with adhesive </w:t>
      </w:r>
      <w:r w:rsidR="00535126">
        <w:rPr>
          <w:rFonts w:ascii="Times New Roman" w:hAnsi="Times New Roman" w:cs="Times New Roman"/>
          <w:sz w:val="24"/>
          <w:szCs w:val="24"/>
        </w:rPr>
        <w:t>tape to prevent movement.</w:t>
      </w:r>
      <w:r w:rsidR="00A91760">
        <w:rPr>
          <w:rFonts w:ascii="Times New Roman" w:hAnsi="Times New Roman" w:cs="Times New Roman"/>
          <w:sz w:val="24"/>
          <w:szCs w:val="24"/>
        </w:rPr>
        <w:t xml:space="preserve"> As an additional measure, sandbag weights were put on electrode leads for stabilization.</w:t>
      </w:r>
    </w:p>
    <w:p w14:paraId="2CF6580B" w14:textId="0B405D30" w:rsidR="004B20E5" w:rsidRPr="00F4550C" w:rsidRDefault="004B20E5" w:rsidP="00016E35">
      <w:pPr>
        <w:rPr>
          <w:rFonts w:ascii="Times New Roman" w:hAnsi="Times New Roman" w:cs="Times New Roman"/>
        </w:rPr>
      </w:pPr>
    </w:p>
    <w:p w14:paraId="019C663B" w14:textId="4CE6A892" w:rsidR="00016E35" w:rsidRPr="00F4550C" w:rsidRDefault="00016E35" w:rsidP="00016E35">
      <w:pPr>
        <w:pStyle w:val="Heading3"/>
        <w:ind w:left="720"/>
        <w:rPr>
          <w:rFonts w:ascii="Times New Roman" w:hAnsi="Times New Roman" w:cs="Times New Roman"/>
          <w:color w:val="auto"/>
        </w:rPr>
      </w:pPr>
      <w:bookmarkStart w:id="54" w:name="_Toc508189759"/>
      <w:r w:rsidRPr="00F4550C">
        <w:rPr>
          <w:rFonts w:ascii="Times New Roman" w:hAnsi="Times New Roman" w:cs="Times New Roman"/>
          <w:color w:val="auto"/>
        </w:rPr>
        <w:t>2.3.3 Recording parameters for EEG and fMRI</w:t>
      </w:r>
      <w:bookmarkEnd w:id="54"/>
    </w:p>
    <w:p w14:paraId="680A9CCE" w14:textId="1AE6FD6A" w:rsidR="00016E35" w:rsidRDefault="00016E35" w:rsidP="00016E35">
      <w:pPr>
        <w:rPr>
          <w:rFonts w:ascii="Times New Roman" w:hAnsi="Times New Roman" w:cs="Times New Roman"/>
        </w:rPr>
      </w:pPr>
    </w:p>
    <w:p w14:paraId="11699FBE" w14:textId="34CB3A2C" w:rsidR="008D29A4" w:rsidRDefault="00D0429B" w:rsidP="008D29A4">
      <w:pPr>
        <w:spacing w:after="0" w:line="360" w:lineRule="auto"/>
        <w:ind w:firstLine="425"/>
        <w:jc w:val="both"/>
        <w:rPr>
          <w:rFonts w:ascii="Times New Roman" w:hAnsi="Times New Roman" w:cs="Times New Roman"/>
          <w:sz w:val="24"/>
          <w:szCs w:val="24"/>
        </w:rPr>
      </w:pPr>
      <w:r>
        <w:rPr>
          <w:rFonts w:ascii="Times New Roman" w:hAnsi="Times New Roman" w:cs="Times New Roman"/>
          <w:sz w:val="24"/>
          <w:szCs w:val="24"/>
        </w:rPr>
        <w:t>A</w:t>
      </w:r>
      <w:r w:rsidR="000F0C1C">
        <w:rPr>
          <w:rFonts w:ascii="Times New Roman" w:hAnsi="Times New Roman" w:cs="Times New Roman"/>
          <w:sz w:val="24"/>
          <w:szCs w:val="24"/>
        </w:rPr>
        <w:t xml:space="preserve"> T1-</w:t>
      </w:r>
      <w:r w:rsidR="002F09CC">
        <w:rPr>
          <w:rFonts w:ascii="Times New Roman" w:hAnsi="Times New Roman" w:cs="Times New Roman"/>
          <w:sz w:val="24"/>
          <w:szCs w:val="24"/>
        </w:rPr>
        <w:t>weighted</w:t>
      </w:r>
      <w:r>
        <w:rPr>
          <w:rFonts w:ascii="Times New Roman" w:hAnsi="Times New Roman" w:cs="Times New Roman"/>
          <w:sz w:val="24"/>
          <w:szCs w:val="24"/>
        </w:rPr>
        <w:t xml:space="preserve"> structural image was acquired for all subjects. Functional data w</w:t>
      </w:r>
      <w:r w:rsidR="007A4FC1">
        <w:rPr>
          <w:rFonts w:ascii="Times New Roman" w:hAnsi="Times New Roman" w:cs="Times New Roman"/>
          <w:sz w:val="24"/>
          <w:szCs w:val="24"/>
        </w:rPr>
        <w:t>ere recorded with</w:t>
      </w:r>
      <w:r>
        <w:rPr>
          <w:rFonts w:ascii="Times New Roman" w:hAnsi="Times New Roman" w:cs="Times New Roman"/>
          <w:sz w:val="24"/>
          <w:szCs w:val="24"/>
        </w:rPr>
        <w:t xml:space="preserve"> </w:t>
      </w:r>
      <w:r w:rsidR="002F09CC">
        <w:rPr>
          <w:rFonts w:ascii="Times New Roman" w:hAnsi="Times New Roman" w:cs="Times New Roman"/>
          <w:sz w:val="24"/>
          <w:szCs w:val="24"/>
        </w:rPr>
        <w:t xml:space="preserve">EPI </w:t>
      </w:r>
      <w:r w:rsidR="007A4FC1">
        <w:rPr>
          <w:rFonts w:ascii="Times New Roman" w:hAnsi="Times New Roman" w:cs="Times New Roman"/>
          <w:sz w:val="24"/>
          <w:szCs w:val="24"/>
        </w:rPr>
        <w:t>parameters</w:t>
      </w:r>
      <w:r w:rsidR="0034089D">
        <w:rPr>
          <w:rFonts w:ascii="Times New Roman" w:hAnsi="Times New Roman" w:cs="Times New Roman"/>
          <w:sz w:val="24"/>
          <w:szCs w:val="24"/>
        </w:rPr>
        <w:t xml:space="preserve"> (echo time = 3</w:t>
      </w:r>
      <w:r w:rsidR="002F09CC">
        <w:rPr>
          <w:rFonts w:ascii="Times New Roman" w:hAnsi="Times New Roman" w:cs="Times New Roman"/>
          <w:sz w:val="24"/>
          <w:szCs w:val="24"/>
        </w:rPr>
        <w:t xml:space="preserve">0 </w:t>
      </w:r>
      <w:proofErr w:type="spellStart"/>
      <w:r w:rsidR="002F09CC">
        <w:rPr>
          <w:rFonts w:ascii="Times New Roman" w:hAnsi="Times New Roman" w:cs="Times New Roman"/>
          <w:sz w:val="24"/>
          <w:szCs w:val="24"/>
        </w:rPr>
        <w:t>ms</w:t>
      </w:r>
      <w:proofErr w:type="spellEnd"/>
      <w:r w:rsidR="002F09CC">
        <w:rPr>
          <w:rFonts w:ascii="Times New Roman" w:hAnsi="Times New Roman" w:cs="Times New Roman"/>
          <w:sz w:val="24"/>
          <w:szCs w:val="24"/>
        </w:rPr>
        <w:t xml:space="preserve">, TR = 1800 </w:t>
      </w:r>
      <w:proofErr w:type="spellStart"/>
      <w:r w:rsidR="002F09CC">
        <w:rPr>
          <w:rFonts w:ascii="Times New Roman" w:hAnsi="Times New Roman" w:cs="Times New Roman"/>
          <w:sz w:val="24"/>
          <w:szCs w:val="24"/>
        </w:rPr>
        <w:t>ms</w:t>
      </w:r>
      <w:proofErr w:type="spellEnd"/>
      <w:r w:rsidR="002F09CC">
        <w:rPr>
          <w:rFonts w:ascii="Times New Roman" w:hAnsi="Times New Roman" w:cs="Times New Roman"/>
          <w:sz w:val="24"/>
          <w:szCs w:val="24"/>
        </w:rPr>
        <w:t xml:space="preserve">, </w:t>
      </w:r>
      <w:r w:rsidR="0034089D">
        <w:rPr>
          <w:rFonts w:ascii="Times New Roman" w:hAnsi="Times New Roman" w:cs="Times New Roman"/>
          <w:sz w:val="24"/>
          <w:szCs w:val="24"/>
        </w:rPr>
        <w:t>75</w:t>
      </w:r>
      <w:r w:rsidR="002F09CC">
        <w:rPr>
          <w:rFonts w:ascii="Times New Roman" w:hAnsi="Times New Roman" w:cs="Times New Roman"/>
          <w:sz w:val="24"/>
          <w:szCs w:val="24"/>
        </w:rPr>
        <w:t>° flip angle, voxel siz</w:t>
      </w:r>
      <w:r w:rsidR="00535EC1">
        <w:rPr>
          <w:rFonts w:ascii="Times New Roman" w:hAnsi="Times New Roman" w:cs="Times New Roman"/>
          <w:sz w:val="24"/>
          <w:szCs w:val="24"/>
        </w:rPr>
        <w:t>e 3 x 3 x 4.6 mm, matrix 64x64)</w:t>
      </w:r>
      <w:r>
        <w:rPr>
          <w:rFonts w:ascii="Times New Roman" w:hAnsi="Times New Roman" w:cs="Times New Roman"/>
          <w:sz w:val="24"/>
          <w:szCs w:val="24"/>
        </w:rPr>
        <w:t xml:space="preserve"> based on previous adaptations of the DPX task for fMRI studies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 "citationItems" : [ { "id" : "ITEM-1", "itemData" : { "author" : [ { "dropping-particle" : "", "family" : "Lopez-Garcia", "given" : "P", "non-dropping-particle" : "", "parse-names" : false, "suffix" : "" }, { "dropping-particle" : "", "family" : "Lesh", "given" : "TA", "non-dropping-particle" : "", "parse-names" : false, "suffix" : "" }, { "dropping-particle" : "", "family" : "Salo", "given" : "T", "non-dropping-particle" : "", "parse-names" : false, "suffix" : "" }, { "dropping-particle" : "", "family" : "Barch", "given" : "DM", "non-dropping-particle" : "", "parse-names" : false, "suffix" : "" } ], "container-title" : "Cognitive, Affective, &amp;", "id" : "ITEM-1", "issued" : { "date-parts" : [ [ "2016" ] ] }, "title" : "The neural circuitry supporting goal maintenance during cognitive control: a comparison of expectancy AX-CPT and dot probe expectancy paradigms", "type" : "article-journal" }, "uris" : [ "http://www.mendeley.com/documents/?uuid=1b0e3793-5fb0-38eb-8b7f-230406405668" ] }, { "id" : "ITEM-2", "itemData" : { "DOI" : "10.1073/pnas.1116727109/-/DCSupplemental.www.pnas.org/cgi/doi/10.1073/pnas.1116727109", "ISBN" : "0027-8424", "ISSN" : "0027-8424, 1091-6490", "PMID" : "23086162", "abstract" : "Humans are adept at switching between goal-directed behaviors quickly and effectively. The prefrontal cortex (PFC) is thought to play a critical role by encoding, updating, and maintaining internal representations of task context in working memory. It has also been hypothesized that the encoding of context representations in PFC is regulated by phasic dopamine gating signals. Here we use multimodal methods to test these hypotheses. First we used functional MRI (fMRI) to identify regions of PFC associated with the representation of context in a working memory task. Next we used single-pulse transcranial magnetic stimulation (TMS), guided spatially by our fMRI findings and temporally by previous eventrelated EEG recordings, to disrupt context encoding while participants performed the same working memory task. We found that TMS pulses to the right dorsolateral PFC (DLPFC) immediately after context presentation, and well in advance of the response, adversely impacted context-dependent relative to context-independent responses. This finding causally implicates right DLPFC function in context encoding. Finally, using the same paradigm, we conducted high-resolution fMRI measurements in brainstem dopaminergic nuclei (ventral tegmental area and substantia nigra) and found phasic responses after presentation of context stimuli relative to other stimuli, consistent with the timing of a gating signal that regulates the encoding of representations in PFC. Furthermore, these responses were positively correlated with behavior, as well as with responses in the same region of right DLPFC targeted in the TMS experiment, lending support to the hypothesis that dopamine phasic signals regulate encoding, and thereby the updating, of context representations in PFC.", "author" : [ { "dropping-particle" : "", "family" : "D'Ardenne", "given" : "K", "non-dropping-particle" : "", "parse-names" : false, "suffix" : "" }, { "dropping-particle" : "", "family" : "Eshel", "given" : "Neir", "non-dropping-particle" : "", "parse-names" : false, "suffix" : "" }, { "dropping-particle" : "", "family" : "Luka", "given" : "J", "non-dropping-particle" : "", "parse-names" : false, "suffix" : "" }, { "dropping-particle" : "", "family" : "Lenartowicz", "given" : "A", "non-dropping-particle" : "", "parse-names" : false, "suffix" : "" }, { "dropping-particle" : "", "family" : "Nystrom", "given" : "Leigh E", "non-dropping-particle" : "", "parse-names" : false, "suffix" : "" }, { "dropping-particle" : "", "family" : "Cohen", "given" : "J D", "non-dropping-particle" : "", "parse-names" : false, "suffix" : "" } ], "container-title" : "Proceedings of the National Academy of Sciences", "id" : "ITEM-2", "issued" : { "date-parts" : [ [ "2012" ] ] }, "page" : "19900\u201319909", "title" : "Role of prefrontal cortex and the midbrain dopamine system in working memory updating", "type" : "article-journal", "volume" : "109" }, "uris" : [ "http://www.mendeley.com/documents/?uuid=e9bcd742-b039-4ad7-9a0f-d39e73097b98" ] } ], "mendeley" : { "formattedCitation" : "(K D\u2019Ardenne et al., 2012; Lopez-Garcia et al., 2016)", "manualFormatting" : "(D\u2019Ardenne et al., 2012; Lopez-Garcia et al., 2016)", "plainTextFormattedCitation" : "(K D\u2019Ardenne et al., 2012; Lopez-Garcia et al., 2016)", "previouslyFormattedCitation" : "(K D\u2019Ardenne et al., 2012; Lopez-Garcia et al., 2016)" }, "properties" : {  }, "schema" : "https://github.com/citation-style-language/schema/raw/master/csl-citation.json" }</w:instrText>
      </w:r>
      <w:r>
        <w:rPr>
          <w:rFonts w:ascii="Times New Roman" w:hAnsi="Times New Roman" w:cs="Times New Roman"/>
          <w:sz w:val="24"/>
          <w:szCs w:val="24"/>
        </w:rPr>
        <w:fldChar w:fldCharType="separate"/>
      </w:r>
      <w:r>
        <w:rPr>
          <w:rFonts w:ascii="Times New Roman" w:hAnsi="Times New Roman" w:cs="Times New Roman"/>
          <w:noProof/>
          <w:sz w:val="24"/>
          <w:szCs w:val="24"/>
        </w:rPr>
        <w:t>(</w:t>
      </w:r>
      <w:r w:rsidRPr="00D0429B">
        <w:rPr>
          <w:rFonts w:ascii="Times New Roman" w:hAnsi="Times New Roman" w:cs="Times New Roman"/>
          <w:noProof/>
          <w:sz w:val="24"/>
          <w:szCs w:val="24"/>
        </w:rPr>
        <w:t>D’Ardenne et al., 2012; Lopez-Garcia et al., 2016)</w:t>
      </w:r>
      <w:r>
        <w:rPr>
          <w:rFonts w:ascii="Times New Roman" w:hAnsi="Times New Roman" w:cs="Times New Roman"/>
          <w:sz w:val="24"/>
          <w:szCs w:val="24"/>
        </w:rPr>
        <w:fldChar w:fldCharType="end"/>
      </w:r>
      <w:r w:rsidR="00535EC1">
        <w:rPr>
          <w:rFonts w:ascii="Times New Roman" w:hAnsi="Times New Roman" w:cs="Times New Roman"/>
          <w:sz w:val="24"/>
          <w:szCs w:val="24"/>
        </w:rPr>
        <w:t>. For each volume data from 32 slices oriented to the AC-PC line were collected in ascending order.</w:t>
      </w:r>
    </w:p>
    <w:p w14:paraId="134B969F" w14:textId="33EF78BC" w:rsidR="002F09CC" w:rsidRDefault="007A4FC1" w:rsidP="006C3C0D">
      <w:pPr>
        <w:spacing w:after="0" w:line="360" w:lineRule="auto"/>
        <w:ind w:firstLine="425"/>
        <w:jc w:val="both"/>
        <w:rPr>
          <w:rFonts w:ascii="Times New Roman" w:hAnsi="Times New Roman" w:cs="Times New Roman"/>
          <w:sz w:val="24"/>
          <w:szCs w:val="24"/>
        </w:rPr>
      </w:pPr>
      <w:r>
        <w:rPr>
          <w:rFonts w:ascii="Times New Roman" w:hAnsi="Times New Roman" w:cs="Times New Roman"/>
          <w:sz w:val="24"/>
          <w:szCs w:val="24"/>
        </w:rPr>
        <w:t>EEG data for all 32 channels were collec</w:t>
      </w:r>
      <w:r w:rsidR="005568C5">
        <w:rPr>
          <w:rFonts w:ascii="Times New Roman" w:hAnsi="Times New Roman" w:cs="Times New Roman"/>
          <w:sz w:val="24"/>
          <w:szCs w:val="24"/>
        </w:rPr>
        <w:t>ted with a sampling rate of 5</w:t>
      </w:r>
      <w:r>
        <w:rPr>
          <w:rFonts w:ascii="Times New Roman" w:hAnsi="Times New Roman" w:cs="Times New Roman"/>
          <w:sz w:val="24"/>
          <w:szCs w:val="24"/>
        </w:rPr>
        <w:t xml:space="preserve"> </w:t>
      </w:r>
      <w:r w:rsidR="005568C5">
        <w:rPr>
          <w:rFonts w:ascii="Times New Roman" w:hAnsi="Times New Roman" w:cs="Times New Roman"/>
          <w:sz w:val="24"/>
          <w:szCs w:val="24"/>
        </w:rPr>
        <w:t>k</w:t>
      </w:r>
      <w:r>
        <w:rPr>
          <w:rFonts w:ascii="Times New Roman" w:hAnsi="Times New Roman" w:cs="Times New Roman"/>
          <w:sz w:val="24"/>
          <w:szCs w:val="24"/>
        </w:rPr>
        <w:t>Hz</w:t>
      </w:r>
      <w:r w:rsidR="006C3C0D">
        <w:rPr>
          <w:rFonts w:ascii="Times New Roman" w:hAnsi="Times New Roman" w:cs="Times New Roman"/>
          <w:sz w:val="24"/>
          <w:szCs w:val="24"/>
        </w:rPr>
        <w:t>. An online band-pass filter excluded data above 100 Hz and below 0.0</w:t>
      </w:r>
      <w:r w:rsidR="005568C5">
        <w:rPr>
          <w:rFonts w:ascii="Times New Roman" w:hAnsi="Times New Roman" w:cs="Times New Roman"/>
          <w:sz w:val="24"/>
          <w:szCs w:val="24"/>
        </w:rPr>
        <w:t>0</w:t>
      </w:r>
      <w:r w:rsidR="006C3C0D">
        <w:rPr>
          <w:rFonts w:ascii="Times New Roman" w:hAnsi="Times New Roman" w:cs="Times New Roman"/>
          <w:sz w:val="24"/>
          <w:szCs w:val="24"/>
        </w:rPr>
        <w:t>1 Hz. During the recording data were</w:t>
      </w:r>
      <w:r w:rsidR="00DC496D">
        <w:rPr>
          <w:rFonts w:ascii="Times New Roman" w:hAnsi="Times New Roman" w:cs="Times New Roman"/>
          <w:sz w:val="24"/>
          <w:szCs w:val="24"/>
        </w:rPr>
        <w:t xml:space="preserve"> online referenced to </w:t>
      </w:r>
      <w:proofErr w:type="spellStart"/>
      <w:r w:rsidR="006C3C0D">
        <w:rPr>
          <w:rFonts w:ascii="Times New Roman" w:hAnsi="Times New Roman" w:cs="Times New Roman"/>
          <w:sz w:val="24"/>
          <w:szCs w:val="24"/>
        </w:rPr>
        <w:t>FCz</w:t>
      </w:r>
      <w:proofErr w:type="spellEnd"/>
      <w:r w:rsidR="006C3C0D">
        <w:rPr>
          <w:rFonts w:ascii="Times New Roman" w:hAnsi="Times New Roman" w:cs="Times New Roman"/>
          <w:sz w:val="24"/>
          <w:szCs w:val="24"/>
        </w:rPr>
        <w:t xml:space="preserve">. </w:t>
      </w:r>
      <w:r w:rsidR="000F0C1C">
        <w:rPr>
          <w:rFonts w:ascii="Times New Roman" w:hAnsi="Times New Roman" w:cs="Times New Roman"/>
          <w:sz w:val="24"/>
          <w:szCs w:val="24"/>
        </w:rPr>
        <w:t>As mentioned in section 2.2.1</w:t>
      </w:r>
      <w:r w:rsidR="005568C5">
        <w:rPr>
          <w:rFonts w:ascii="Times New Roman" w:hAnsi="Times New Roman" w:cs="Times New Roman"/>
          <w:sz w:val="24"/>
          <w:szCs w:val="24"/>
        </w:rPr>
        <w:t>,</w:t>
      </w:r>
      <w:r w:rsidR="000F0C1C">
        <w:rPr>
          <w:rFonts w:ascii="Times New Roman" w:hAnsi="Times New Roman" w:cs="Times New Roman"/>
          <w:sz w:val="24"/>
          <w:szCs w:val="24"/>
        </w:rPr>
        <w:t xml:space="preserve"> all impedances were kept below </w:t>
      </w:r>
      <w:r w:rsidR="000F0C1C" w:rsidRPr="00F4550C">
        <w:rPr>
          <w:rFonts w:ascii="Times New Roman" w:hAnsi="Times New Roman" w:cs="Times New Roman"/>
          <w:noProof/>
          <w:sz w:val="24"/>
          <w:szCs w:val="24"/>
          <w:lang w:val="en-GB"/>
        </w:rPr>
        <w:t>5 kΩ</w:t>
      </w:r>
      <w:r w:rsidR="000F0C1C">
        <w:rPr>
          <w:rFonts w:ascii="Times New Roman" w:hAnsi="Times New Roman" w:cs="Times New Roman"/>
          <w:noProof/>
          <w:sz w:val="24"/>
          <w:szCs w:val="24"/>
          <w:lang w:val="en-GB"/>
        </w:rPr>
        <w:t>.</w:t>
      </w:r>
    </w:p>
    <w:p w14:paraId="79851B55" w14:textId="77777777" w:rsidR="008D29A4" w:rsidRPr="00F4550C" w:rsidRDefault="008D29A4" w:rsidP="00016E35">
      <w:pPr>
        <w:rPr>
          <w:rFonts w:ascii="Times New Roman" w:hAnsi="Times New Roman" w:cs="Times New Roman"/>
        </w:rPr>
      </w:pPr>
    </w:p>
    <w:p w14:paraId="4F720836" w14:textId="6AE7575C" w:rsidR="00EB7C5D" w:rsidRPr="00F4550C" w:rsidRDefault="00EB7C5D" w:rsidP="00EB7C5D">
      <w:pPr>
        <w:pStyle w:val="Heading2"/>
        <w:rPr>
          <w:rFonts w:ascii="Times New Roman" w:hAnsi="Times New Roman" w:cs="Times New Roman"/>
          <w:color w:val="auto"/>
        </w:rPr>
      </w:pPr>
      <w:bookmarkStart w:id="55" w:name="_Toc508189760"/>
      <w:r w:rsidRPr="00F4550C">
        <w:rPr>
          <w:rFonts w:ascii="Times New Roman" w:hAnsi="Times New Roman" w:cs="Times New Roman"/>
          <w:color w:val="auto"/>
        </w:rPr>
        <w:t>2.4 Unimodal d</w:t>
      </w:r>
      <w:r w:rsidR="004B20E5" w:rsidRPr="00F4550C">
        <w:rPr>
          <w:rFonts w:ascii="Times New Roman" w:hAnsi="Times New Roman" w:cs="Times New Roman"/>
          <w:color w:val="auto"/>
        </w:rPr>
        <w:t>ata analysis</w:t>
      </w:r>
      <w:bookmarkEnd w:id="55"/>
    </w:p>
    <w:p w14:paraId="4F6E94D8" w14:textId="77777777" w:rsidR="00944383" w:rsidRDefault="00944383" w:rsidP="00016E35">
      <w:pPr>
        <w:rPr>
          <w:rFonts w:ascii="Times New Roman" w:hAnsi="Times New Roman" w:cs="Times New Roman"/>
        </w:rPr>
      </w:pPr>
    </w:p>
    <w:p w14:paraId="4732D455" w14:textId="0032ECE0" w:rsidR="00944383" w:rsidRDefault="007A183C" w:rsidP="00944383">
      <w:pPr>
        <w:spacing w:after="0" w:line="360" w:lineRule="auto"/>
        <w:ind w:firstLine="425"/>
        <w:jc w:val="both"/>
        <w:rPr>
          <w:rFonts w:ascii="Times New Roman" w:hAnsi="Times New Roman" w:cs="Times New Roman"/>
          <w:sz w:val="24"/>
          <w:szCs w:val="24"/>
        </w:rPr>
      </w:pPr>
      <w:r>
        <w:rPr>
          <w:rFonts w:ascii="Times New Roman" w:hAnsi="Times New Roman" w:cs="Times New Roman"/>
          <w:sz w:val="24"/>
          <w:szCs w:val="24"/>
        </w:rPr>
        <w:t>Before joining data features, behavioral, EEG and MRI data were first pre-processed and</w:t>
      </w:r>
      <w:r w:rsidR="00834F1C">
        <w:rPr>
          <w:rFonts w:ascii="Times New Roman" w:hAnsi="Times New Roman" w:cs="Times New Roman"/>
          <w:sz w:val="24"/>
          <w:szCs w:val="24"/>
        </w:rPr>
        <w:t xml:space="preserve"> then</w:t>
      </w:r>
      <w:r>
        <w:rPr>
          <w:rFonts w:ascii="Times New Roman" w:hAnsi="Times New Roman" w:cs="Times New Roman"/>
          <w:sz w:val="24"/>
          <w:szCs w:val="24"/>
        </w:rPr>
        <w:t xml:space="preserve"> analyzed independently from one another. This was done to achieve a baseline level of informational value and to validate unimodal results with existing literature.</w:t>
      </w:r>
      <w:r w:rsidR="00834F1C">
        <w:rPr>
          <w:rFonts w:ascii="Times New Roman" w:hAnsi="Times New Roman" w:cs="Times New Roman"/>
          <w:sz w:val="24"/>
          <w:szCs w:val="24"/>
        </w:rPr>
        <w:t xml:space="preserve"> To achieve the most sensible approach, pre-processing started with behavioral data, followed by fMRI and at last EEG data. For both EEG and fMRI it was necessary to note which trials had correct responses. Furthermore, optimal EEG pre-processing required the realignment parameters resulting from realigning the raw functional data to the structural image of a subject. Thus, EEG pre-processing was performed last.</w:t>
      </w:r>
    </w:p>
    <w:p w14:paraId="1659D138" w14:textId="77777777" w:rsidR="00944383" w:rsidRPr="00F4550C" w:rsidRDefault="00944383" w:rsidP="00944383">
      <w:pPr>
        <w:spacing w:after="0" w:line="360" w:lineRule="auto"/>
        <w:ind w:firstLine="425"/>
        <w:jc w:val="both"/>
        <w:rPr>
          <w:rFonts w:ascii="Times New Roman" w:hAnsi="Times New Roman" w:cs="Times New Roman"/>
        </w:rPr>
      </w:pPr>
    </w:p>
    <w:p w14:paraId="471B570F" w14:textId="6A6DEB30" w:rsidR="00016E35" w:rsidRDefault="00016E35" w:rsidP="00016E35">
      <w:pPr>
        <w:pStyle w:val="Heading3"/>
        <w:ind w:left="720"/>
        <w:rPr>
          <w:rFonts w:ascii="Times New Roman" w:hAnsi="Times New Roman" w:cs="Times New Roman"/>
          <w:color w:val="auto"/>
        </w:rPr>
      </w:pPr>
      <w:bookmarkStart w:id="56" w:name="_Toc508189761"/>
      <w:r w:rsidRPr="00F4550C">
        <w:rPr>
          <w:rFonts w:ascii="Times New Roman" w:hAnsi="Times New Roman" w:cs="Times New Roman"/>
          <w:color w:val="auto"/>
        </w:rPr>
        <w:t xml:space="preserve">2.4.1 </w:t>
      </w:r>
      <w:r w:rsidR="00DC140E" w:rsidRPr="00F4550C">
        <w:rPr>
          <w:rFonts w:ascii="Times New Roman" w:hAnsi="Times New Roman" w:cs="Times New Roman"/>
          <w:color w:val="auto"/>
        </w:rPr>
        <w:t>Behavioral</w:t>
      </w:r>
      <w:r w:rsidRPr="00F4550C">
        <w:rPr>
          <w:rFonts w:ascii="Times New Roman" w:hAnsi="Times New Roman" w:cs="Times New Roman"/>
          <w:color w:val="auto"/>
        </w:rPr>
        <w:t xml:space="preserve"> Data</w:t>
      </w:r>
      <w:bookmarkEnd w:id="56"/>
    </w:p>
    <w:p w14:paraId="4D4BCD91" w14:textId="77777777" w:rsidR="00834F1C" w:rsidRDefault="00834F1C" w:rsidP="00834F1C"/>
    <w:p w14:paraId="0B01DE6E" w14:textId="77777777" w:rsidR="0028299C" w:rsidRDefault="00C32DC9" w:rsidP="0028299C">
      <w:pPr>
        <w:spacing w:after="0" w:line="360" w:lineRule="auto"/>
        <w:ind w:firstLine="425"/>
        <w:jc w:val="both"/>
        <w:rPr>
          <w:rFonts w:ascii="Times New Roman" w:hAnsi="Times New Roman" w:cs="Times New Roman"/>
          <w:sz w:val="24"/>
          <w:szCs w:val="24"/>
        </w:rPr>
      </w:pPr>
      <w:r w:rsidRPr="00C32DC9">
        <w:rPr>
          <w:rFonts w:ascii="Times New Roman" w:hAnsi="Times New Roman" w:cs="Times New Roman"/>
          <w:sz w:val="24"/>
          <w:szCs w:val="24"/>
        </w:rPr>
        <w:lastRenderedPageBreak/>
        <w:t xml:space="preserve">RT were </w:t>
      </w:r>
      <w:r>
        <w:rPr>
          <w:rFonts w:ascii="Times New Roman" w:hAnsi="Times New Roman" w:cs="Times New Roman"/>
          <w:sz w:val="24"/>
          <w:szCs w:val="24"/>
        </w:rPr>
        <w:t>assessed</w:t>
      </w:r>
      <w:r w:rsidRPr="00C32DC9">
        <w:rPr>
          <w:rFonts w:ascii="Times New Roman" w:hAnsi="Times New Roman" w:cs="Times New Roman"/>
          <w:sz w:val="24"/>
          <w:szCs w:val="24"/>
        </w:rPr>
        <w:t xml:space="preserve"> </w:t>
      </w:r>
      <w:r>
        <w:rPr>
          <w:rFonts w:ascii="Times New Roman" w:hAnsi="Times New Roman" w:cs="Times New Roman"/>
          <w:sz w:val="24"/>
          <w:szCs w:val="24"/>
        </w:rPr>
        <w:t>starting with</w:t>
      </w:r>
      <w:r w:rsidRPr="00C32DC9">
        <w:rPr>
          <w:rFonts w:ascii="Times New Roman" w:hAnsi="Times New Roman" w:cs="Times New Roman"/>
          <w:sz w:val="24"/>
          <w:szCs w:val="24"/>
        </w:rPr>
        <w:t xml:space="preserve"> the onset of the probe until the</w:t>
      </w:r>
      <w:r>
        <w:rPr>
          <w:rFonts w:ascii="Times New Roman" w:hAnsi="Times New Roman" w:cs="Times New Roman"/>
          <w:sz w:val="24"/>
          <w:szCs w:val="24"/>
        </w:rPr>
        <w:t xml:space="preserve"> subject</w:t>
      </w:r>
      <w:r w:rsidR="0028299C">
        <w:rPr>
          <w:rFonts w:ascii="Times New Roman" w:hAnsi="Times New Roman" w:cs="Times New Roman"/>
          <w:sz w:val="24"/>
          <w:szCs w:val="24"/>
        </w:rPr>
        <w:t xml:space="preserve"> showed its first response</w:t>
      </w:r>
      <w:r w:rsidRPr="00C32DC9">
        <w:rPr>
          <w:rFonts w:ascii="Times New Roman" w:hAnsi="Times New Roman" w:cs="Times New Roman"/>
          <w:sz w:val="24"/>
          <w:szCs w:val="24"/>
        </w:rPr>
        <w:t>.</w:t>
      </w:r>
      <w:r w:rsidR="0028299C">
        <w:rPr>
          <w:rFonts w:ascii="Times New Roman" w:hAnsi="Times New Roman" w:cs="Times New Roman"/>
          <w:sz w:val="24"/>
          <w:szCs w:val="24"/>
        </w:rPr>
        <w:t xml:space="preserve"> Button presses applied before, less than 100 </w:t>
      </w:r>
      <w:proofErr w:type="spellStart"/>
      <w:r w:rsidR="0028299C">
        <w:rPr>
          <w:rFonts w:ascii="Times New Roman" w:hAnsi="Times New Roman" w:cs="Times New Roman"/>
          <w:sz w:val="24"/>
          <w:szCs w:val="24"/>
        </w:rPr>
        <w:t>ms</w:t>
      </w:r>
      <w:proofErr w:type="spellEnd"/>
      <w:r w:rsidR="0028299C">
        <w:rPr>
          <w:rFonts w:ascii="Times New Roman" w:hAnsi="Times New Roman" w:cs="Times New Roman"/>
          <w:sz w:val="24"/>
          <w:szCs w:val="24"/>
        </w:rPr>
        <w:t xml:space="preserve"> after or 800 </w:t>
      </w:r>
      <w:proofErr w:type="spellStart"/>
      <w:r w:rsidR="0028299C">
        <w:rPr>
          <w:rFonts w:ascii="Times New Roman" w:hAnsi="Times New Roman" w:cs="Times New Roman"/>
          <w:sz w:val="24"/>
          <w:szCs w:val="24"/>
        </w:rPr>
        <w:t>ms</w:t>
      </w:r>
      <w:proofErr w:type="spellEnd"/>
      <w:r w:rsidR="0028299C">
        <w:rPr>
          <w:rFonts w:ascii="Times New Roman" w:hAnsi="Times New Roman" w:cs="Times New Roman"/>
          <w:sz w:val="24"/>
          <w:szCs w:val="24"/>
        </w:rPr>
        <w:t xml:space="preserve"> after</w:t>
      </w:r>
      <w:r w:rsidRPr="00C32DC9">
        <w:rPr>
          <w:rFonts w:ascii="Times New Roman" w:hAnsi="Times New Roman" w:cs="Times New Roman"/>
          <w:sz w:val="24"/>
          <w:szCs w:val="24"/>
        </w:rPr>
        <w:t xml:space="preserve"> </w:t>
      </w:r>
      <w:r w:rsidR="0028299C">
        <w:rPr>
          <w:rFonts w:ascii="Times New Roman" w:hAnsi="Times New Roman" w:cs="Times New Roman"/>
          <w:sz w:val="24"/>
          <w:szCs w:val="24"/>
        </w:rPr>
        <w:t xml:space="preserve">the onset of the probe </w:t>
      </w:r>
      <w:r w:rsidRPr="00C32DC9">
        <w:rPr>
          <w:rFonts w:ascii="Times New Roman" w:hAnsi="Times New Roman" w:cs="Times New Roman"/>
          <w:sz w:val="24"/>
          <w:szCs w:val="24"/>
        </w:rPr>
        <w:t xml:space="preserve">were </w:t>
      </w:r>
      <w:r w:rsidR="0028299C">
        <w:rPr>
          <w:rFonts w:ascii="Times New Roman" w:hAnsi="Times New Roman" w:cs="Times New Roman"/>
          <w:sz w:val="24"/>
          <w:szCs w:val="24"/>
        </w:rPr>
        <w:t>categorized as invalid or miss, respectively</w:t>
      </w:r>
      <w:r w:rsidRPr="00C32DC9">
        <w:rPr>
          <w:rFonts w:ascii="Times New Roman" w:hAnsi="Times New Roman" w:cs="Times New Roman"/>
          <w:sz w:val="24"/>
          <w:szCs w:val="24"/>
        </w:rPr>
        <w:t>.</w:t>
      </w:r>
      <w:r w:rsidR="0028299C">
        <w:rPr>
          <w:rFonts w:ascii="Times New Roman" w:hAnsi="Times New Roman" w:cs="Times New Roman"/>
          <w:sz w:val="24"/>
          <w:szCs w:val="24"/>
        </w:rPr>
        <w:t xml:space="preserve"> For all analyses performed with RT only</w:t>
      </w:r>
      <w:r w:rsidRPr="00C32DC9">
        <w:rPr>
          <w:rFonts w:ascii="Times New Roman" w:hAnsi="Times New Roman" w:cs="Times New Roman"/>
          <w:sz w:val="24"/>
          <w:szCs w:val="24"/>
        </w:rPr>
        <w:t xml:space="preserve"> </w:t>
      </w:r>
      <w:r w:rsidR="0028299C">
        <w:rPr>
          <w:rFonts w:ascii="Times New Roman" w:hAnsi="Times New Roman" w:cs="Times New Roman"/>
          <w:sz w:val="24"/>
          <w:szCs w:val="24"/>
        </w:rPr>
        <w:t xml:space="preserve">valid, </w:t>
      </w:r>
      <w:r w:rsidRPr="00C32DC9">
        <w:rPr>
          <w:rFonts w:ascii="Times New Roman" w:hAnsi="Times New Roman" w:cs="Times New Roman"/>
          <w:sz w:val="24"/>
          <w:szCs w:val="24"/>
        </w:rPr>
        <w:t xml:space="preserve">correct responses were </w:t>
      </w:r>
      <w:r w:rsidR="0028299C">
        <w:rPr>
          <w:rFonts w:ascii="Times New Roman" w:hAnsi="Times New Roman" w:cs="Times New Roman"/>
          <w:sz w:val="24"/>
          <w:szCs w:val="24"/>
        </w:rPr>
        <w:t>included</w:t>
      </w:r>
      <w:r w:rsidRPr="00C32DC9">
        <w:rPr>
          <w:rFonts w:ascii="Times New Roman" w:hAnsi="Times New Roman" w:cs="Times New Roman"/>
          <w:sz w:val="24"/>
          <w:szCs w:val="24"/>
        </w:rPr>
        <w:t>. The ER</w:t>
      </w:r>
      <w:r w:rsidR="0028299C">
        <w:rPr>
          <w:rFonts w:ascii="Times New Roman" w:hAnsi="Times New Roman" w:cs="Times New Roman"/>
          <w:sz w:val="24"/>
          <w:szCs w:val="24"/>
        </w:rPr>
        <w:t>,</w:t>
      </w:r>
      <w:r w:rsidRPr="00C32DC9">
        <w:rPr>
          <w:rFonts w:ascii="Times New Roman" w:hAnsi="Times New Roman" w:cs="Times New Roman"/>
          <w:sz w:val="24"/>
          <w:szCs w:val="24"/>
        </w:rPr>
        <w:t xml:space="preserve"> as measure of accuracy</w:t>
      </w:r>
      <w:r w:rsidR="0028299C">
        <w:rPr>
          <w:rFonts w:ascii="Times New Roman" w:hAnsi="Times New Roman" w:cs="Times New Roman"/>
          <w:sz w:val="24"/>
          <w:szCs w:val="24"/>
        </w:rPr>
        <w:t>,</w:t>
      </w:r>
      <w:r w:rsidRPr="00C32DC9">
        <w:rPr>
          <w:rFonts w:ascii="Times New Roman" w:hAnsi="Times New Roman" w:cs="Times New Roman"/>
          <w:sz w:val="24"/>
          <w:szCs w:val="24"/>
        </w:rPr>
        <w:t xml:space="preserve"> was specified as the relative amount of incorrect button presse</w:t>
      </w:r>
      <w:r w:rsidR="0028299C">
        <w:rPr>
          <w:rFonts w:ascii="Times New Roman" w:hAnsi="Times New Roman" w:cs="Times New Roman"/>
          <w:sz w:val="24"/>
          <w:szCs w:val="24"/>
        </w:rPr>
        <w:t>s to the total amount of trials</w:t>
      </w:r>
      <w:r w:rsidRPr="00C32DC9">
        <w:rPr>
          <w:rFonts w:ascii="Times New Roman" w:hAnsi="Times New Roman" w:cs="Times New Roman"/>
          <w:sz w:val="24"/>
          <w:szCs w:val="24"/>
        </w:rPr>
        <w:t xml:space="preserve">. </w:t>
      </w:r>
    </w:p>
    <w:p w14:paraId="255CCF0C" w14:textId="7A92F2D2" w:rsidR="00801492" w:rsidRDefault="009969C0" w:rsidP="0028299C">
      <w:pPr>
        <w:spacing w:after="0" w:line="360" w:lineRule="auto"/>
        <w:ind w:firstLine="425"/>
        <w:jc w:val="both"/>
        <w:rPr>
          <w:rFonts w:ascii="Times New Roman" w:hAnsi="Times New Roman" w:cs="Times New Roman"/>
          <w:sz w:val="24"/>
          <w:szCs w:val="24"/>
        </w:rPr>
      </w:pPr>
      <w:r w:rsidRPr="009969C0">
        <w:rPr>
          <w:rFonts w:ascii="Times New Roman" w:hAnsi="Times New Roman" w:cs="Times New Roman"/>
          <w:sz w:val="24"/>
          <w:szCs w:val="24"/>
        </w:rPr>
        <w:t xml:space="preserve">Since reactive and proactive control strategies </w:t>
      </w:r>
      <w:r>
        <w:rPr>
          <w:rFonts w:ascii="Times New Roman" w:hAnsi="Times New Roman" w:cs="Times New Roman"/>
          <w:sz w:val="24"/>
          <w:szCs w:val="24"/>
        </w:rPr>
        <w:t>presumably</w:t>
      </w:r>
      <w:r w:rsidRPr="009969C0">
        <w:rPr>
          <w:rFonts w:ascii="Times New Roman" w:hAnsi="Times New Roman" w:cs="Times New Roman"/>
          <w:sz w:val="24"/>
          <w:szCs w:val="24"/>
        </w:rPr>
        <w:t xml:space="preserve"> balance </w:t>
      </w:r>
      <w:r>
        <w:rPr>
          <w:rFonts w:ascii="Times New Roman" w:hAnsi="Times New Roman" w:cs="Times New Roman"/>
          <w:sz w:val="24"/>
          <w:szCs w:val="24"/>
        </w:rPr>
        <w:t xml:space="preserve">each </w:t>
      </w:r>
      <w:r w:rsidR="00801492">
        <w:rPr>
          <w:rFonts w:ascii="Times New Roman" w:hAnsi="Times New Roman" w:cs="Times New Roman"/>
          <w:sz w:val="24"/>
          <w:szCs w:val="24"/>
        </w:rPr>
        <w:t xml:space="preserve">other, it is often more appropriate to enter values indexing the balance rather than a single </w:t>
      </w:r>
      <w:proofErr w:type="spellStart"/>
      <w:r w:rsidR="00801492">
        <w:rPr>
          <w:rFonts w:ascii="Times New Roman" w:hAnsi="Times New Roman" w:cs="Times New Roman"/>
          <w:sz w:val="24"/>
          <w:szCs w:val="24"/>
        </w:rPr>
        <w:t>trialtypes</w:t>
      </w:r>
      <w:proofErr w:type="spellEnd"/>
      <w:r w:rsidR="00801492">
        <w:rPr>
          <w:rFonts w:ascii="Times New Roman" w:hAnsi="Times New Roman" w:cs="Times New Roman"/>
          <w:sz w:val="24"/>
          <w:szCs w:val="24"/>
        </w:rPr>
        <w:t xml:space="preserve"> RT. For this reason, a proactive behavioral shift index (PSI)</w:t>
      </w:r>
      <w:r w:rsidRPr="009969C0">
        <w:rPr>
          <w:rFonts w:ascii="Times New Roman" w:hAnsi="Times New Roman" w:cs="Times New Roman"/>
          <w:sz w:val="24"/>
          <w:szCs w:val="24"/>
        </w:rPr>
        <w:t xml:space="preserve"> </w:t>
      </w:r>
      <w:r w:rsidR="00801492">
        <w:rPr>
          <w:rFonts w:ascii="Times New Roman" w:hAnsi="Times New Roman" w:cs="Times New Roman"/>
          <w:sz w:val="24"/>
          <w:szCs w:val="24"/>
        </w:rPr>
        <w:t xml:space="preserve">was computed </w:t>
      </w:r>
      <w:r w:rsidR="00801492">
        <w:rPr>
          <w:rFonts w:ascii="Times New Roman" w:hAnsi="Times New Roman" w:cs="Times New Roman"/>
          <w:sz w:val="24"/>
          <w:szCs w:val="24"/>
        </w:rPr>
        <w:fldChar w:fldCharType="begin" w:fldLock="1"/>
      </w:r>
      <w:r w:rsidR="00801492">
        <w:rPr>
          <w:rFonts w:ascii="Times New Roman" w:hAnsi="Times New Roman" w:cs="Times New Roman"/>
          <w:sz w:val="24"/>
          <w:szCs w:val="24"/>
        </w:rPr>
        <w:instrText>ADDIN CSL_CITATION { "citationItems" : [ { "id" : "ITEM-1", "itemData" : { "author" : [ { "dropping-particle" : "", "family" : "Braver", "given" : "TS", "non-dropping-particle" : "", "parse-names" : false, "suffix" : "" }, { "dropping-particle" : "", "family" : "Paxton", "given" : "JL", "non-dropping-particle" : "", "parse-names" : false, "suffix" : "" }, { "dropping-particle" : "", "family" : "Locke", "given" : "HS", "non-dropping-particle" : "", "parse-names" : false, "suffix" : "" } ], "container-title" : "Proceedings of the", "id" : "ITEM-1", "issued" : { "date-parts" : [ [ "2009" ] ] }, "title" : "Flexible neural mechanisms of cognitive control within human prefrontal cortex", "type" : "article-journal" }, "uris" : [ "http://www.mendeley.com/documents/?uuid=b3cd03ab-715f-3254-b97b-67919dd1744c" ] } ], "mendeley" : { "formattedCitation" : "(T. Braver, Paxton, &amp; Locke, 2009)", "manualFormatting" : "(Braver, Paxton, &amp; Locke, 2009)", "plainTextFormattedCitation" : "(T. Braver, Paxton, &amp; Locke, 2009)", "previouslyFormattedCitation" : "(T. Braver, Paxton, &amp; Locke, 2009)" }, "properties" : {  }, "schema" : "https://github.com/citation-style-language/schema/raw/master/csl-citation.json" }</w:instrText>
      </w:r>
      <w:r w:rsidR="00801492">
        <w:rPr>
          <w:rFonts w:ascii="Times New Roman" w:hAnsi="Times New Roman" w:cs="Times New Roman"/>
          <w:sz w:val="24"/>
          <w:szCs w:val="24"/>
        </w:rPr>
        <w:fldChar w:fldCharType="separate"/>
      </w:r>
      <w:r w:rsidR="00801492">
        <w:rPr>
          <w:rFonts w:ascii="Times New Roman" w:hAnsi="Times New Roman" w:cs="Times New Roman"/>
          <w:noProof/>
          <w:sz w:val="24"/>
          <w:szCs w:val="24"/>
        </w:rPr>
        <w:t>(</w:t>
      </w:r>
      <w:r w:rsidR="00801492" w:rsidRPr="00801492">
        <w:rPr>
          <w:rFonts w:ascii="Times New Roman" w:hAnsi="Times New Roman" w:cs="Times New Roman"/>
          <w:noProof/>
          <w:sz w:val="24"/>
          <w:szCs w:val="24"/>
        </w:rPr>
        <w:t>Braver, Paxton, &amp; Locke, 2009)</w:t>
      </w:r>
      <w:r w:rsidR="00801492">
        <w:rPr>
          <w:rFonts w:ascii="Times New Roman" w:hAnsi="Times New Roman" w:cs="Times New Roman"/>
          <w:sz w:val="24"/>
          <w:szCs w:val="24"/>
        </w:rPr>
        <w:fldChar w:fldCharType="end"/>
      </w:r>
      <w:r w:rsidR="00801492">
        <w:rPr>
          <w:rFonts w:ascii="Times New Roman" w:hAnsi="Times New Roman" w:cs="Times New Roman"/>
          <w:sz w:val="24"/>
          <w:szCs w:val="24"/>
        </w:rPr>
        <w:t xml:space="preserve">, based on </w:t>
      </w:r>
      <w:r w:rsidR="00777F89">
        <w:rPr>
          <w:rFonts w:ascii="Times New Roman" w:hAnsi="Times New Roman" w:cs="Times New Roman"/>
          <w:sz w:val="24"/>
          <w:szCs w:val="24"/>
        </w:rPr>
        <w:t>equation</w:t>
      </w:r>
      <w:r w:rsidR="00801492">
        <w:rPr>
          <w:rFonts w:ascii="Times New Roman" w:hAnsi="Times New Roman" w:cs="Times New Roman"/>
          <w:sz w:val="24"/>
          <w:szCs w:val="24"/>
        </w:rPr>
        <w:t xml:space="preserve"> (2):</w:t>
      </w:r>
    </w:p>
    <w:p w14:paraId="73FA8967" w14:textId="56020D5A" w:rsidR="00801492" w:rsidRPr="00777F89" w:rsidRDefault="00801492" w:rsidP="00777F89">
      <w:pPr>
        <w:pStyle w:val="Caption"/>
        <w:rPr>
          <w:rFonts w:ascii="Times New Roman" w:hAnsi="Times New Roman" w:cs="Times New Roman"/>
          <w:color w:val="000000" w:themeColor="text1"/>
          <w:sz w:val="28"/>
        </w:rPr>
      </w:pPr>
      <w:r w:rsidRPr="00777F89">
        <w:rPr>
          <w:rFonts w:ascii="Times New Roman" w:eastAsiaTheme="minorEastAsia" w:hAnsi="Times New Roman" w:cs="Times New Roman"/>
          <w:color w:val="000000" w:themeColor="text1"/>
          <w:sz w:val="28"/>
        </w:rPr>
        <w:t xml:space="preserve"> </w:t>
      </w:r>
      <m:oMath>
        <m:r>
          <m:rPr>
            <m:sty m:val="p"/>
          </m:rPr>
          <w:rPr>
            <w:rFonts w:ascii="Cambria Math" w:hAnsi="Cambria Math" w:cs="Times New Roman"/>
            <w:color w:val="000000" w:themeColor="text1"/>
            <w:sz w:val="28"/>
          </w:rPr>
          <m:t xml:space="preserve">PSI= </m:t>
        </m:r>
        <m:f>
          <m:fPr>
            <m:ctrlPr>
              <w:rPr>
                <w:rFonts w:ascii="Cambria Math" w:hAnsi="Cambria Math" w:cs="Times New Roman"/>
                <w:i w:val="0"/>
                <w:color w:val="000000" w:themeColor="text1"/>
                <w:sz w:val="28"/>
              </w:rPr>
            </m:ctrlPr>
          </m:fPr>
          <m:num>
            <m:r>
              <m:rPr>
                <m:sty m:val="p"/>
              </m:rPr>
              <w:rPr>
                <w:rFonts w:ascii="Cambria Math" w:hAnsi="Cambria Math" w:cs="Times New Roman"/>
                <w:color w:val="000000" w:themeColor="text1"/>
                <w:sz w:val="28"/>
              </w:rPr>
              <m:t>AY-BX</m:t>
            </m:r>
          </m:num>
          <m:den>
            <m:r>
              <m:rPr>
                <m:sty m:val="p"/>
              </m:rPr>
              <w:rPr>
                <w:rFonts w:ascii="Cambria Math" w:hAnsi="Cambria Math" w:cs="Times New Roman"/>
                <w:color w:val="000000" w:themeColor="text1"/>
                <w:sz w:val="28"/>
              </w:rPr>
              <m:t>AY+BX</m:t>
            </m:r>
          </m:den>
        </m:f>
      </m:oMath>
      <w:r w:rsidR="00777F89" w:rsidRPr="00777F89">
        <w:rPr>
          <w:rFonts w:ascii="Times New Roman" w:eastAsiaTheme="minorEastAsia" w:hAnsi="Times New Roman" w:cs="Times New Roman"/>
          <w:color w:val="000000" w:themeColor="text1"/>
          <w:sz w:val="28"/>
        </w:rPr>
        <w:tab/>
      </w:r>
      <w:r w:rsidR="00777F89" w:rsidRPr="00777F89">
        <w:rPr>
          <w:rFonts w:ascii="Times New Roman" w:eastAsiaTheme="minorEastAsia" w:hAnsi="Times New Roman" w:cs="Times New Roman"/>
          <w:color w:val="000000" w:themeColor="text1"/>
          <w:sz w:val="28"/>
        </w:rPr>
        <w:tab/>
      </w:r>
      <w:r w:rsidR="00777F89" w:rsidRPr="00777F89">
        <w:rPr>
          <w:rFonts w:ascii="Times New Roman" w:eastAsiaTheme="minorEastAsia" w:hAnsi="Times New Roman" w:cs="Times New Roman"/>
          <w:color w:val="000000" w:themeColor="text1"/>
          <w:sz w:val="28"/>
        </w:rPr>
        <w:tab/>
      </w:r>
      <w:r w:rsidR="00777F89" w:rsidRPr="00777F89">
        <w:rPr>
          <w:rFonts w:ascii="Times New Roman" w:eastAsiaTheme="minorEastAsia" w:hAnsi="Times New Roman" w:cs="Times New Roman"/>
          <w:color w:val="000000" w:themeColor="text1"/>
          <w:sz w:val="28"/>
        </w:rPr>
        <w:tab/>
      </w:r>
      <w:r w:rsidR="00777F89" w:rsidRPr="00777F89">
        <w:rPr>
          <w:rFonts w:ascii="Times New Roman" w:eastAsiaTheme="minorEastAsia" w:hAnsi="Times New Roman" w:cs="Times New Roman"/>
          <w:color w:val="000000" w:themeColor="text1"/>
          <w:sz w:val="28"/>
        </w:rPr>
        <w:tab/>
      </w:r>
      <w:r w:rsidR="00777F89" w:rsidRPr="00777F89">
        <w:rPr>
          <w:rFonts w:ascii="Times New Roman" w:eastAsiaTheme="minorEastAsia" w:hAnsi="Times New Roman" w:cs="Times New Roman"/>
          <w:color w:val="000000" w:themeColor="text1"/>
          <w:sz w:val="28"/>
        </w:rPr>
        <w:tab/>
      </w:r>
      <w:r w:rsidR="00777F89" w:rsidRPr="00777F89">
        <w:rPr>
          <w:rFonts w:ascii="Times New Roman" w:eastAsiaTheme="minorEastAsia" w:hAnsi="Times New Roman" w:cs="Times New Roman"/>
          <w:color w:val="000000" w:themeColor="text1"/>
          <w:sz w:val="28"/>
        </w:rPr>
        <w:tab/>
      </w:r>
      <w:r w:rsidR="00777F89">
        <w:rPr>
          <w:rFonts w:ascii="Times New Roman" w:eastAsiaTheme="minorEastAsia" w:hAnsi="Times New Roman" w:cs="Times New Roman"/>
          <w:color w:val="000000" w:themeColor="text1"/>
          <w:sz w:val="28"/>
        </w:rPr>
        <w:tab/>
      </w:r>
      <w:r w:rsidR="00777F89">
        <w:rPr>
          <w:rFonts w:ascii="Times New Roman" w:eastAsiaTheme="minorEastAsia" w:hAnsi="Times New Roman" w:cs="Times New Roman"/>
          <w:color w:val="000000" w:themeColor="text1"/>
          <w:sz w:val="28"/>
        </w:rPr>
        <w:tab/>
      </w:r>
      <w:r w:rsidR="00777F89" w:rsidRPr="00777F89">
        <w:rPr>
          <w:rFonts w:ascii="Times New Roman" w:hAnsi="Times New Roman" w:cs="Times New Roman"/>
          <w:color w:val="000000" w:themeColor="text1"/>
          <w:sz w:val="24"/>
          <w:szCs w:val="24"/>
        </w:rPr>
        <w:t xml:space="preserve">( </w:t>
      </w:r>
      <w:r w:rsidR="00777F89" w:rsidRPr="00777F89">
        <w:rPr>
          <w:rFonts w:ascii="Times New Roman" w:hAnsi="Times New Roman" w:cs="Times New Roman"/>
          <w:color w:val="000000" w:themeColor="text1"/>
          <w:sz w:val="24"/>
          <w:szCs w:val="24"/>
        </w:rPr>
        <w:fldChar w:fldCharType="begin"/>
      </w:r>
      <w:r w:rsidR="00777F89" w:rsidRPr="00777F89">
        <w:rPr>
          <w:rFonts w:ascii="Times New Roman" w:hAnsi="Times New Roman" w:cs="Times New Roman"/>
          <w:color w:val="000000" w:themeColor="text1"/>
          <w:sz w:val="24"/>
          <w:szCs w:val="24"/>
        </w:rPr>
        <w:instrText xml:space="preserve"> SEQ ( \* ARABIC </w:instrText>
      </w:r>
      <w:r w:rsidR="00777F89" w:rsidRPr="00777F89">
        <w:rPr>
          <w:rFonts w:ascii="Times New Roman" w:hAnsi="Times New Roman" w:cs="Times New Roman"/>
          <w:color w:val="000000" w:themeColor="text1"/>
          <w:sz w:val="24"/>
          <w:szCs w:val="24"/>
        </w:rPr>
        <w:fldChar w:fldCharType="separate"/>
      </w:r>
      <w:r w:rsidR="00777F89">
        <w:rPr>
          <w:rFonts w:ascii="Times New Roman" w:hAnsi="Times New Roman" w:cs="Times New Roman"/>
          <w:noProof/>
          <w:color w:val="000000" w:themeColor="text1"/>
          <w:sz w:val="24"/>
          <w:szCs w:val="24"/>
        </w:rPr>
        <w:t>2</w:t>
      </w:r>
      <w:r w:rsidR="00777F89" w:rsidRPr="00777F89">
        <w:rPr>
          <w:rFonts w:ascii="Times New Roman" w:hAnsi="Times New Roman" w:cs="Times New Roman"/>
          <w:color w:val="000000" w:themeColor="text1"/>
          <w:sz w:val="24"/>
          <w:szCs w:val="24"/>
        </w:rPr>
        <w:fldChar w:fldCharType="end"/>
      </w:r>
      <w:r w:rsidR="00777F89" w:rsidRPr="00777F89">
        <w:rPr>
          <w:rFonts w:ascii="Times New Roman" w:hAnsi="Times New Roman" w:cs="Times New Roman"/>
          <w:color w:val="000000" w:themeColor="text1"/>
          <w:sz w:val="24"/>
          <w:szCs w:val="24"/>
        </w:rPr>
        <w:t xml:space="preserve"> )</w:t>
      </w:r>
      <w:r w:rsidR="00777F89" w:rsidRPr="00777F89">
        <w:rPr>
          <w:rFonts w:ascii="Times New Roman" w:eastAsiaTheme="minorEastAsia" w:hAnsi="Times New Roman" w:cs="Times New Roman"/>
          <w:color w:val="000000" w:themeColor="text1"/>
          <w:sz w:val="28"/>
        </w:rPr>
        <w:t xml:space="preserve"> </w:t>
      </w:r>
    </w:p>
    <w:p w14:paraId="3AF60801" w14:textId="7852521F" w:rsidR="00801492" w:rsidRDefault="005B115E" w:rsidP="00801492">
      <w:pPr>
        <w:spacing w:after="0" w:line="360" w:lineRule="auto"/>
        <w:ind w:firstLine="425"/>
        <w:jc w:val="both"/>
        <w:rPr>
          <w:rFonts w:ascii="Times New Roman" w:hAnsi="Times New Roman" w:cs="Times New Roman"/>
          <w:sz w:val="24"/>
          <w:szCs w:val="24"/>
        </w:rPr>
      </w:pPr>
      <w:r>
        <w:rPr>
          <w:rFonts w:ascii="Times New Roman" w:hAnsi="Times New Roman" w:cs="Times New Roman"/>
          <w:sz w:val="24"/>
          <w:szCs w:val="24"/>
        </w:rPr>
        <w:t>Equation</w:t>
      </w:r>
      <w:r w:rsidR="00801492">
        <w:rPr>
          <w:rFonts w:ascii="Times New Roman" w:hAnsi="Times New Roman" w:cs="Times New Roman"/>
          <w:sz w:val="24"/>
          <w:szCs w:val="24"/>
        </w:rPr>
        <w:t xml:space="preserve"> </w:t>
      </w:r>
      <w:r>
        <w:rPr>
          <w:rFonts w:ascii="Times New Roman" w:hAnsi="Times New Roman" w:cs="Times New Roman"/>
          <w:sz w:val="24"/>
          <w:szCs w:val="24"/>
        </w:rPr>
        <w:t>(</w:t>
      </w:r>
      <w:r w:rsidR="00801492">
        <w:rPr>
          <w:rFonts w:ascii="Times New Roman" w:hAnsi="Times New Roman" w:cs="Times New Roman"/>
          <w:sz w:val="24"/>
          <w:szCs w:val="24"/>
        </w:rPr>
        <w:t>2</w:t>
      </w:r>
      <w:r>
        <w:rPr>
          <w:rFonts w:ascii="Times New Roman" w:hAnsi="Times New Roman" w:cs="Times New Roman"/>
          <w:sz w:val="24"/>
          <w:szCs w:val="24"/>
        </w:rPr>
        <w:t>)</w:t>
      </w:r>
      <w:r w:rsidR="00801492">
        <w:rPr>
          <w:rFonts w:ascii="Times New Roman" w:hAnsi="Times New Roman" w:cs="Times New Roman"/>
          <w:sz w:val="24"/>
          <w:szCs w:val="24"/>
        </w:rPr>
        <w:t xml:space="preserve"> can be used for both RT and ER. However, in case subject values equaling zero would have to be entered, ER were corrected following </w:t>
      </w:r>
      <w:r w:rsidR="00777F89">
        <w:rPr>
          <w:rFonts w:ascii="Times New Roman" w:hAnsi="Times New Roman" w:cs="Times New Roman"/>
          <w:sz w:val="24"/>
          <w:szCs w:val="24"/>
        </w:rPr>
        <w:t>equation</w:t>
      </w:r>
      <w:r w:rsidR="00801492">
        <w:rPr>
          <w:rFonts w:ascii="Times New Roman" w:hAnsi="Times New Roman" w:cs="Times New Roman"/>
          <w:sz w:val="24"/>
          <w:szCs w:val="24"/>
        </w:rPr>
        <w:t xml:space="preserve"> </w:t>
      </w:r>
      <w:r w:rsidR="00777F89">
        <w:rPr>
          <w:rFonts w:ascii="Times New Roman" w:hAnsi="Times New Roman" w:cs="Times New Roman"/>
          <w:sz w:val="24"/>
          <w:szCs w:val="24"/>
        </w:rPr>
        <w:t>(</w:t>
      </w:r>
      <w:r w:rsidR="00801492">
        <w:rPr>
          <w:rFonts w:ascii="Times New Roman" w:hAnsi="Times New Roman" w:cs="Times New Roman"/>
          <w:sz w:val="24"/>
          <w:szCs w:val="24"/>
        </w:rPr>
        <w:t>3</w:t>
      </w:r>
      <w:r w:rsidR="00777F89">
        <w:rPr>
          <w:rFonts w:ascii="Times New Roman" w:hAnsi="Times New Roman" w:cs="Times New Roman"/>
          <w:sz w:val="24"/>
          <w:szCs w:val="24"/>
        </w:rPr>
        <w:t>)</w:t>
      </w:r>
      <w:r w:rsidR="00801492">
        <w:rPr>
          <w:rFonts w:ascii="Times New Roman" w:hAnsi="Times New Roman" w:cs="Times New Roman"/>
          <w:sz w:val="24"/>
          <w:szCs w:val="24"/>
        </w:rPr>
        <w:t xml:space="preserve">: </w:t>
      </w:r>
    </w:p>
    <w:p w14:paraId="03A59585" w14:textId="4C3A158A" w:rsidR="00801492" w:rsidRPr="00777F89" w:rsidRDefault="00801492" w:rsidP="00777F89">
      <w:pPr>
        <w:pStyle w:val="Caption"/>
        <w:rPr>
          <w:rFonts w:ascii="Times New Roman" w:hAnsi="Times New Roman" w:cs="Times New Roman"/>
          <w:color w:val="000000" w:themeColor="text1"/>
          <w:sz w:val="28"/>
          <w:lang w:val="en-US"/>
        </w:rPr>
      </w:pPr>
      <m:oMath>
        <m:r>
          <m:rPr>
            <m:sty m:val="p"/>
          </m:rPr>
          <w:rPr>
            <w:rFonts w:ascii="Cambria Math" w:hAnsi="Cambria Math" w:cs="Times New Roman"/>
            <w:color w:val="000000" w:themeColor="text1"/>
            <w:sz w:val="28"/>
          </w:rPr>
          <m:t>Corrected</m:t>
        </m:r>
        <m:r>
          <m:rPr>
            <m:sty m:val="p"/>
          </m:rPr>
          <w:rPr>
            <w:rFonts w:ascii="Cambria Math" w:hAnsi="Cambria Math" w:cs="Times New Roman"/>
            <w:color w:val="000000" w:themeColor="text1"/>
            <w:sz w:val="28"/>
            <w:lang w:val="en-US"/>
          </w:rPr>
          <m:t xml:space="preserve"> </m:t>
        </m:r>
        <m:r>
          <m:rPr>
            <m:sty m:val="p"/>
          </m:rPr>
          <w:rPr>
            <w:rFonts w:ascii="Cambria Math" w:hAnsi="Cambria Math" w:cs="Times New Roman"/>
            <w:color w:val="000000" w:themeColor="text1"/>
            <w:sz w:val="28"/>
          </w:rPr>
          <m:t>ER</m:t>
        </m:r>
        <m:r>
          <m:rPr>
            <m:sty m:val="p"/>
          </m:rPr>
          <w:rPr>
            <w:rFonts w:ascii="Cambria Math" w:hAnsi="Cambria Math" w:cs="Times New Roman"/>
            <w:color w:val="000000" w:themeColor="text1"/>
            <w:sz w:val="28"/>
            <w:lang w:val="en-US"/>
          </w:rPr>
          <m:t xml:space="preserve">= </m:t>
        </m:r>
        <m:f>
          <m:fPr>
            <m:ctrlPr>
              <w:rPr>
                <w:rFonts w:ascii="Cambria Math" w:hAnsi="Cambria Math" w:cs="Times New Roman"/>
                <w:i w:val="0"/>
                <w:color w:val="000000" w:themeColor="text1"/>
                <w:sz w:val="28"/>
              </w:rPr>
            </m:ctrlPr>
          </m:fPr>
          <m:num>
            <m:r>
              <m:rPr>
                <m:sty m:val="p"/>
              </m:rPr>
              <w:rPr>
                <w:rFonts w:ascii="Cambria Math" w:hAnsi="Cambria Math" w:cs="Times New Roman"/>
                <w:color w:val="000000" w:themeColor="text1"/>
                <w:sz w:val="28"/>
              </w:rPr>
              <m:t>error</m:t>
            </m:r>
            <m:r>
              <m:rPr>
                <m:sty m:val="p"/>
              </m:rPr>
              <w:rPr>
                <w:rFonts w:ascii="Cambria Math" w:hAnsi="Cambria Math" w:cs="Times New Roman"/>
                <w:color w:val="000000" w:themeColor="text1"/>
                <w:sz w:val="28"/>
                <w:lang w:val="en-US"/>
              </w:rPr>
              <m:t xml:space="preserve"> </m:t>
            </m:r>
            <m:d>
              <m:dPr>
                <m:ctrlPr>
                  <w:rPr>
                    <w:rFonts w:ascii="Cambria Math" w:hAnsi="Cambria Math" w:cs="Times New Roman"/>
                    <w:i w:val="0"/>
                    <w:color w:val="000000" w:themeColor="text1"/>
                    <w:sz w:val="28"/>
                  </w:rPr>
                </m:ctrlPr>
              </m:dPr>
              <m:e>
                <m:r>
                  <m:rPr>
                    <m:sty m:val="p"/>
                  </m:rPr>
                  <w:rPr>
                    <w:rFonts w:ascii="Cambria Math" w:hAnsi="Cambria Math" w:cs="Times New Roman"/>
                    <w:color w:val="000000" w:themeColor="text1"/>
                    <w:sz w:val="28"/>
                    <w:lang w:val="en-US"/>
                  </w:rPr>
                  <m:t>0</m:t>
                </m:r>
              </m:e>
            </m:d>
            <m:r>
              <m:rPr>
                <m:sty m:val="p"/>
              </m:rPr>
              <w:rPr>
                <w:rFonts w:ascii="Cambria Math" w:hAnsi="Cambria Math" w:cs="Times New Roman"/>
                <w:color w:val="000000" w:themeColor="text1"/>
                <w:sz w:val="28"/>
                <w:lang w:val="en-US"/>
              </w:rPr>
              <m:t>+0.5</m:t>
            </m:r>
          </m:num>
          <m:den>
            <m:r>
              <m:rPr>
                <m:sty m:val="p"/>
              </m:rPr>
              <w:rPr>
                <w:rFonts w:ascii="Cambria Math" w:hAnsi="Cambria Math" w:cs="Times New Roman"/>
                <w:color w:val="000000" w:themeColor="text1"/>
                <w:sz w:val="28"/>
              </w:rPr>
              <m:t>Fequency</m:t>
            </m:r>
            <m:r>
              <m:rPr>
                <m:sty m:val="p"/>
              </m:rPr>
              <w:rPr>
                <w:rFonts w:ascii="Cambria Math" w:hAnsi="Cambria Math" w:cs="Times New Roman"/>
                <w:color w:val="000000" w:themeColor="text1"/>
                <w:sz w:val="28"/>
                <w:lang w:val="en-US"/>
              </w:rPr>
              <m:t xml:space="preserve"> </m:t>
            </m:r>
            <m:r>
              <m:rPr>
                <m:sty m:val="p"/>
              </m:rPr>
              <w:rPr>
                <w:rFonts w:ascii="Cambria Math" w:hAnsi="Cambria Math" w:cs="Times New Roman"/>
                <w:color w:val="000000" w:themeColor="text1"/>
                <w:sz w:val="28"/>
              </w:rPr>
              <m:t>of</m:t>
            </m:r>
            <m:r>
              <m:rPr>
                <m:sty m:val="p"/>
              </m:rPr>
              <w:rPr>
                <w:rFonts w:ascii="Cambria Math" w:hAnsi="Cambria Math" w:cs="Times New Roman"/>
                <w:color w:val="000000" w:themeColor="text1"/>
                <w:sz w:val="28"/>
                <w:lang w:val="en-US"/>
              </w:rPr>
              <m:t xml:space="preserve"> </m:t>
            </m:r>
            <m:r>
              <m:rPr>
                <m:sty m:val="p"/>
              </m:rPr>
              <w:rPr>
                <w:rFonts w:ascii="Cambria Math" w:hAnsi="Cambria Math" w:cs="Times New Roman"/>
                <w:color w:val="000000" w:themeColor="text1"/>
                <w:sz w:val="28"/>
              </w:rPr>
              <m:t>trialtype</m:t>
            </m:r>
            <m:r>
              <m:rPr>
                <m:sty m:val="p"/>
              </m:rPr>
              <w:rPr>
                <w:rFonts w:ascii="Cambria Math" w:hAnsi="Cambria Math" w:cs="Times New Roman"/>
                <w:color w:val="000000" w:themeColor="text1"/>
                <w:sz w:val="28"/>
                <w:lang w:val="en-US"/>
              </w:rPr>
              <m:t>+1</m:t>
            </m:r>
          </m:den>
        </m:f>
      </m:oMath>
      <w:r w:rsidR="00777F89">
        <w:rPr>
          <w:rFonts w:ascii="Times New Roman" w:eastAsiaTheme="minorEastAsia" w:hAnsi="Times New Roman" w:cs="Times New Roman"/>
          <w:color w:val="000000" w:themeColor="text1"/>
          <w:sz w:val="28"/>
        </w:rPr>
        <w:tab/>
      </w:r>
      <w:r w:rsidR="00777F89">
        <w:rPr>
          <w:rFonts w:ascii="Times New Roman" w:eastAsiaTheme="minorEastAsia" w:hAnsi="Times New Roman" w:cs="Times New Roman"/>
          <w:color w:val="000000" w:themeColor="text1"/>
          <w:sz w:val="28"/>
        </w:rPr>
        <w:tab/>
      </w:r>
      <w:r w:rsidR="00777F89">
        <w:rPr>
          <w:rFonts w:ascii="Times New Roman" w:eastAsiaTheme="minorEastAsia" w:hAnsi="Times New Roman" w:cs="Times New Roman"/>
          <w:color w:val="000000" w:themeColor="text1"/>
          <w:sz w:val="28"/>
        </w:rPr>
        <w:tab/>
      </w:r>
      <w:r w:rsidR="00777F89">
        <w:rPr>
          <w:rFonts w:ascii="Times New Roman" w:eastAsiaTheme="minorEastAsia" w:hAnsi="Times New Roman" w:cs="Times New Roman"/>
          <w:color w:val="000000" w:themeColor="text1"/>
          <w:sz w:val="28"/>
        </w:rPr>
        <w:tab/>
      </w:r>
      <w:r w:rsidR="00777F89">
        <w:rPr>
          <w:rFonts w:ascii="Times New Roman" w:eastAsiaTheme="minorEastAsia" w:hAnsi="Times New Roman" w:cs="Times New Roman"/>
          <w:color w:val="000000" w:themeColor="text1"/>
          <w:sz w:val="28"/>
        </w:rPr>
        <w:tab/>
      </w:r>
      <w:r w:rsidR="00777F89" w:rsidRPr="00777F89">
        <w:rPr>
          <w:rFonts w:ascii="Times New Roman" w:hAnsi="Times New Roman" w:cs="Times New Roman"/>
          <w:color w:val="000000" w:themeColor="text1"/>
          <w:sz w:val="24"/>
          <w:szCs w:val="24"/>
          <w:lang w:val="en-US"/>
        </w:rPr>
        <w:t xml:space="preserve">( </w:t>
      </w:r>
      <w:r w:rsidR="00777F89" w:rsidRPr="00777F89">
        <w:rPr>
          <w:rFonts w:ascii="Times New Roman" w:hAnsi="Times New Roman" w:cs="Times New Roman"/>
          <w:color w:val="000000" w:themeColor="text1"/>
          <w:sz w:val="24"/>
          <w:szCs w:val="24"/>
        </w:rPr>
        <w:fldChar w:fldCharType="begin"/>
      </w:r>
      <w:r w:rsidR="00777F89" w:rsidRPr="00777F89">
        <w:rPr>
          <w:rFonts w:ascii="Times New Roman" w:hAnsi="Times New Roman" w:cs="Times New Roman"/>
          <w:color w:val="000000" w:themeColor="text1"/>
          <w:sz w:val="24"/>
          <w:szCs w:val="24"/>
          <w:lang w:val="en-US"/>
        </w:rPr>
        <w:instrText xml:space="preserve"> SEQ ( \* ARABIC </w:instrText>
      </w:r>
      <w:r w:rsidR="00777F89" w:rsidRPr="00777F89">
        <w:rPr>
          <w:rFonts w:ascii="Times New Roman" w:hAnsi="Times New Roman" w:cs="Times New Roman"/>
          <w:color w:val="000000" w:themeColor="text1"/>
          <w:sz w:val="24"/>
          <w:szCs w:val="24"/>
        </w:rPr>
        <w:fldChar w:fldCharType="separate"/>
      </w:r>
      <w:r w:rsidR="00777F89" w:rsidRPr="00777F89">
        <w:rPr>
          <w:rFonts w:ascii="Times New Roman" w:hAnsi="Times New Roman" w:cs="Times New Roman"/>
          <w:noProof/>
          <w:color w:val="000000" w:themeColor="text1"/>
          <w:sz w:val="24"/>
          <w:szCs w:val="24"/>
          <w:lang w:val="en-US"/>
        </w:rPr>
        <w:t>3</w:t>
      </w:r>
      <w:r w:rsidR="00777F89" w:rsidRPr="00777F89">
        <w:rPr>
          <w:rFonts w:ascii="Times New Roman" w:hAnsi="Times New Roman" w:cs="Times New Roman"/>
          <w:color w:val="000000" w:themeColor="text1"/>
          <w:sz w:val="24"/>
          <w:szCs w:val="24"/>
        </w:rPr>
        <w:fldChar w:fldCharType="end"/>
      </w:r>
      <w:r w:rsidR="00777F89" w:rsidRPr="00777F89">
        <w:rPr>
          <w:rFonts w:ascii="Times New Roman" w:hAnsi="Times New Roman" w:cs="Times New Roman"/>
          <w:color w:val="000000" w:themeColor="text1"/>
          <w:sz w:val="24"/>
          <w:szCs w:val="24"/>
          <w:lang w:val="en-US"/>
        </w:rPr>
        <w:t xml:space="preserve"> )</w:t>
      </w:r>
      <w:r w:rsidRPr="00777F89">
        <w:rPr>
          <w:rFonts w:ascii="Times New Roman" w:eastAsiaTheme="minorEastAsia" w:hAnsi="Times New Roman" w:cs="Times New Roman"/>
          <w:color w:val="000000" w:themeColor="text1"/>
          <w:sz w:val="28"/>
          <w:lang w:val="en-US"/>
        </w:rPr>
        <w:t xml:space="preserve"> </w:t>
      </w:r>
    </w:p>
    <w:p w14:paraId="598E8B6C" w14:textId="0196A1DD" w:rsidR="00801492" w:rsidRDefault="00E7542E" w:rsidP="00801492">
      <w:pPr>
        <w:spacing w:after="0" w:line="360" w:lineRule="auto"/>
        <w:ind w:firstLine="425"/>
        <w:jc w:val="both"/>
        <w:rPr>
          <w:rFonts w:ascii="Times New Roman" w:hAnsi="Times New Roman" w:cs="Times New Roman"/>
          <w:sz w:val="24"/>
          <w:szCs w:val="24"/>
        </w:rPr>
      </w:pPr>
      <w:r>
        <w:rPr>
          <w:rFonts w:ascii="Times New Roman" w:hAnsi="Times New Roman" w:cs="Times New Roman"/>
          <w:sz w:val="24"/>
          <w:szCs w:val="24"/>
        </w:rPr>
        <w:t>The PSI indicates</w:t>
      </w:r>
      <w:r w:rsidR="00801492">
        <w:rPr>
          <w:rFonts w:ascii="Times New Roman" w:hAnsi="Times New Roman" w:cs="Times New Roman"/>
          <w:sz w:val="24"/>
          <w:szCs w:val="24"/>
        </w:rPr>
        <w:t xml:space="preserve"> increasing or decreasing proactive control tendencies. </w:t>
      </w:r>
      <w:r w:rsidRPr="00E7542E">
        <w:rPr>
          <w:rFonts w:ascii="Times New Roman" w:hAnsi="Times New Roman" w:cs="Times New Roman"/>
          <w:sz w:val="24"/>
          <w:szCs w:val="24"/>
        </w:rPr>
        <w:t>A</w:t>
      </w:r>
      <w:r>
        <w:rPr>
          <w:rFonts w:ascii="Times New Roman" w:hAnsi="Times New Roman" w:cs="Times New Roman"/>
          <w:sz w:val="24"/>
          <w:szCs w:val="24"/>
        </w:rPr>
        <w:t xml:space="preserve"> higher difference in performance for AY and BX trials was interpreted as a shift towards proactive control, as could be observed in case of improved BX and/or diminished AY performance</w:t>
      </w:r>
      <w:r w:rsidRPr="00E7542E">
        <w:rPr>
          <w:rFonts w:ascii="Times New Roman" w:hAnsi="Times New Roman" w:cs="Times New Roman"/>
          <w:sz w:val="24"/>
          <w:szCs w:val="24"/>
        </w:rPr>
        <w:t>.</w:t>
      </w:r>
      <w:r>
        <w:rPr>
          <w:rFonts w:ascii="Times New Roman" w:hAnsi="Times New Roman" w:cs="Times New Roman"/>
          <w:sz w:val="24"/>
          <w:szCs w:val="24"/>
        </w:rPr>
        <w:t xml:space="preserve"> Therefore, a higher numerator, resulting in higher PSI values, hinted at elevated proactive control levels.</w:t>
      </w:r>
      <w:r w:rsidRPr="00E7542E">
        <w:rPr>
          <w:rFonts w:ascii="Times New Roman" w:hAnsi="Times New Roman" w:cs="Times New Roman"/>
          <w:sz w:val="24"/>
          <w:szCs w:val="24"/>
        </w:rPr>
        <w:t xml:space="preserve"> </w:t>
      </w:r>
      <w:r>
        <w:rPr>
          <w:rFonts w:ascii="Times New Roman" w:hAnsi="Times New Roman" w:cs="Times New Roman"/>
          <w:sz w:val="24"/>
          <w:szCs w:val="24"/>
        </w:rPr>
        <w:t>Vice versa</w:t>
      </w:r>
      <w:r w:rsidRPr="00E7542E">
        <w:rPr>
          <w:rFonts w:ascii="Times New Roman" w:hAnsi="Times New Roman" w:cs="Times New Roman"/>
          <w:sz w:val="24"/>
          <w:szCs w:val="24"/>
        </w:rPr>
        <w:t xml:space="preserve">, a </w:t>
      </w:r>
      <w:r>
        <w:rPr>
          <w:rFonts w:ascii="Times New Roman" w:hAnsi="Times New Roman" w:cs="Times New Roman"/>
          <w:sz w:val="24"/>
          <w:szCs w:val="24"/>
        </w:rPr>
        <w:t>low</w:t>
      </w:r>
      <w:r w:rsidRPr="00E7542E">
        <w:rPr>
          <w:rFonts w:ascii="Times New Roman" w:hAnsi="Times New Roman" w:cs="Times New Roman"/>
          <w:sz w:val="24"/>
          <w:szCs w:val="24"/>
        </w:rPr>
        <w:t xml:space="preserve"> BSI for RT or ER </w:t>
      </w:r>
      <w:r>
        <w:rPr>
          <w:rFonts w:ascii="Times New Roman" w:hAnsi="Times New Roman" w:cs="Times New Roman"/>
          <w:sz w:val="24"/>
          <w:szCs w:val="24"/>
        </w:rPr>
        <w:t xml:space="preserve">was interpreted as a stronger </w:t>
      </w:r>
      <w:r w:rsidRPr="00E7542E">
        <w:rPr>
          <w:rFonts w:ascii="Times New Roman" w:hAnsi="Times New Roman" w:cs="Times New Roman"/>
          <w:sz w:val="24"/>
          <w:szCs w:val="24"/>
        </w:rPr>
        <w:t>reactiv</w:t>
      </w:r>
      <w:r>
        <w:rPr>
          <w:rFonts w:ascii="Times New Roman" w:hAnsi="Times New Roman" w:cs="Times New Roman"/>
          <w:sz w:val="24"/>
          <w:szCs w:val="24"/>
        </w:rPr>
        <w:t>e control tendency.</w:t>
      </w:r>
    </w:p>
    <w:p w14:paraId="6347FA03" w14:textId="77777777" w:rsidR="00615321" w:rsidRPr="00F4550C" w:rsidRDefault="00615321" w:rsidP="00016E35">
      <w:pPr>
        <w:rPr>
          <w:rFonts w:ascii="Times New Roman" w:hAnsi="Times New Roman" w:cs="Times New Roman"/>
        </w:rPr>
      </w:pPr>
    </w:p>
    <w:p w14:paraId="18C2FAA7" w14:textId="3274E38A" w:rsidR="00016E35" w:rsidRPr="00F4550C" w:rsidRDefault="00016E35" w:rsidP="00016E35">
      <w:pPr>
        <w:pStyle w:val="Heading3"/>
        <w:ind w:left="720"/>
        <w:rPr>
          <w:rFonts w:ascii="Times New Roman" w:hAnsi="Times New Roman" w:cs="Times New Roman"/>
          <w:color w:val="auto"/>
        </w:rPr>
      </w:pPr>
      <w:bookmarkStart w:id="57" w:name="_Toc508189762"/>
      <w:r w:rsidRPr="00F4550C">
        <w:rPr>
          <w:rFonts w:ascii="Times New Roman" w:hAnsi="Times New Roman" w:cs="Times New Roman"/>
          <w:color w:val="auto"/>
        </w:rPr>
        <w:t xml:space="preserve">2.4.2 </w:t>
      </w:r>
      <w:r w:rsidR="00EB7C5D" w:rsidRPr="00F4550C">
        <w:rPr>
          <w:rFonts w:ascii="Times New Roman" w:hAnsi="Times New Roman" w:cs="Times New Roman"/>
          <w:color w:val="auto"/>
        </w:rPr>
        <w:t xml:space="preserve">fMRI </w:t>
      </w:r>
      <w:r w:rsidR="004B500D" w:rsidRPr="00F4550C">
        <w:rPr>
          <w:rFonts w:ascii="Times New Roman" w:hAnsi="Times New Roman" w:cs="Times New Roman"/>
          <w:color w:val="auto"/>
        </w:rPr>
        <w:t>p</w:t>
      </w:r>
      <w:r w:rsidRPr="00F4550C">
        <w:rPr>
          <w:rFonts w:ascii="Times New Roman" w:hAnsi="Times New Roman" w:cs="Times New Roman"/>
          <w:color w:val="auto"/>
        </w:rPr>
        <w:t>re</w:t>
      </w:r>
      <w:r w:rsidR="00401DF9" w:rsidRPr="00F4550C">
        <w:rPr>
          <w:rFonts w:ascii="Times New Roman" w:hAnsi="Times New Roman" w:cs="Times New Roman"/>
          <w:color w:val="auto"/>
        </w:rPr>
        <w:t>-</w:t>
      </w:r>
      <w:r w:rsidRPr="00F4550C">
        <w:rPr>
          <w:rFonts w:ascii="Times New Roman" w:hAnsi="Times New Roman" w:cs="Times New Roman"/>
          <w:color w:val="auto"/>
        </w:rPr>
        <w:t>processing</w:t>
      </w:r>
      <w:bookmarkEnd w:id="57"/>
    </w:p>
    <w:p w14:paraId="0B16A6F9" w14:textId="2F73B05C" w:rsidR="00016E35" w:rsidRDefault="00016E35" w:rsidP="00016E35">
      <w:pPr>
        <w:rPr>
          <w:rFonts w:ascii="Times New Roman" w:hAnsi="Times New Roman" w:cs="Times New Roman"/>
        </w:rPr>
      </w:pPr>
    </w:p>
    <w:p w14:paraId="463E6177" w14:textId="77777777" w:rsidR="00E16F9D" w:rsidRPr="00F4550C" w:rsidRDefault="00E16F9D" w:rsidP="00016E35">
      <w:pPr>
        <w:rPr>
          <w:rFonts w:ascii="Times New Roman" w:hAnsi="Times New Roman" w:cs="Times New Roman"/>
        </w:rPr>
      </w:pPr>
      <w:bookmarkStart w:id="58" w:name="_GoBack"/>
      <w:bookmarkEnd w:id="58"/>
    </w:p>
    <w:p w14:paraId="7F104AD0" w14:textId="341B9B1E" w:rsidR="00016E35" w:rsidRPr="00F4550C" w:rsidRDefault="00016E35" w:rsidP="00016E35">
      <w:pPr>
        <w:pStyle w:val="Heading3"/>
        <w:ind w:left="720"/>
        <w:rPr>
          <w:rFonts w:ascii="Times New Roman" w:hAnsi="Times New Roman" w:cs="Times New Roman"/>
          <w:color w:val="auto"/>
        </w:rPr>
      </w:pPr>
      <w:bookmarkStart w:id="59" w:name="_Toc508189763"/>
      <w:r w:rsidRPr="00F4550C">
        <w:rPr>
          <w:rFonts w:ascii="Times New Roman" w:hAnsi="Times New Roman" w:cs="Times New Roman"/>
          <w:color w:val="auto"/>
        </w:rPr>
        <w:t>2.4.3 EEG pre</w:t>
      </w:r>
      <w:r w:rsidR="00401DF9" w:rsidRPr="00F4550C">
        <w:rPr>
          <w:rFonts w:ascii="Times New Roman" w:hAnsi="Times New Roman" w:cs="Times New Roman"/>
          <w:color w:val="auto"/>
        </w:rPr>
        <w:t>-</w:t>
      </w:r>
      <w:r w:rsidRPr="00F4550C">
        <w:rPr>
          <w:rFonts w:ascii="Times New Roman" w:hAnsi="Times New Roman" w:cs="Times New Roman"/>
          <w:color w:val="auto"/>
        </w:rPr>
        <w:t>processing</w:t>
      </w:r>
      <w:bookmarkEnd w:id="59"/>
    </w:p>
    <w:p w14:paraId="034E0476" w14:textId="741C11AF" w:rsidR="00EB7C5D" w:rsidRDefault="00EB7C5D" w:rsidP="00EB7C5D">
      <w:pPr>
        <w:rPr>
          <w:rFonts w:ascii="Times New Roman" w:hAnsi="Times New Roman" w:cs="Times New Roman"/>
        </w:rPr>
      </w:pPr>
    </w:p>
    <w:p w14:paraId="4D43F38F" w14:textId="77777777" w:rsidR="00166DDC" w:rsidRPr="00F4550C" w:rsidRDefault="00166DDC" w:rsidP="00EB7C5D">
      <w:pPr>
        <w:rPr>
          <w:rFonts w:ascii="Times New Roman" w:hAnsi="Times New Roman" w:cs="Times New Roman"/>
        </w:rPr>
      </w:pPr>
    </w:p>
    <w:p w14:paraId="25E77401" w14:textId="395CF1FB" w:rsidR="00EB7C5D" w:rsidRPr="00F4550C" w:rsidRDefault="00EB7C5D" w:rsidP="00EB7C5D">
      <w:pPr>
        <w:pStyle w:val="Heading2"/>
        <w:rPr>
          <w:rFonts w:ascii="Times New Roman" w:hAnsi="Times New Roman" w:cs="Times New Roman"/>
          <w:color w:val="auto"/>
        </w:rPr>
      </w:pPr>
      <w:bookmarkStart w:id="60" w:name="_Toc508189764"/>
      <w:r w:rsidRPr="00F4550C">
        <w:rPr>
          <w:rFonts w:ascii="Times New Roman" w:hAnsi="Times New Roman" w:cs="Times New Roman"/>
          <w:color w:val="auto"/>
        </w:rPr>
        <w:t>2.5 Multimodal data analysis</w:t>
      </w:r>
      <w:bookmarkEnd w:id="60"/>
    </w:p>
    <w:p w14:paraId="630DDD16" w14:textId="77777777" w:rsidR="00EB7C5D" w:rsidRPr="00F4550C" w:rsidRDefault="00EB7C5D" w:rsidP="00EB7C5D">
      <w:pPr>
        <w:rPr>
          <w:rFonts w:ascii="Times New Roman" w:hAnsi="Times New Roman" w:cs="Times New Roman"/>
        </w:rPr>
      </w:pPr>
    </w:p>
    <w:p w14:paraId="2F12FBC9" w14:textId="77777777" w:rsidR="00016E35" w:rsidRPr="00F4550C" w:rsidRDefault="00016E35" w:rsidP="00016E35">
      <w:pPr>
        <w:rPr>
          <w:rFonts w:ascii="Times New Roman" w:hAnsi="Times New Roman" w:cs="Times New Roman"/>
        </w:rPr>
      </w:pPr>
    </w:p>
    <w:p w14:paraId="065208FE" w14:textId="319B3EA5" w:rsidR="00016E35" w:rsidRPr="00F4550C" w:rsidRDefault="00EB7C5D" w:rsidP="00016E35">
      <w:pPr>
        <w:pStyle w:val="Heading3"/>
        <w:ind w:left="720"/>
        <w:rPr>
          <w:rFonts w:ascii="Times New Roman" w:hAnsi="Times New Roman" w:cs="Times New Roman"/>
          <w:color w:val="auto"/>
        </w:rPr>
      </w:pPr>
      <w:bookmarkStart w:id="61" w:name="_Toc508189765"/>
      <w:r w:rsidRPr="00F4550C">
        <w:rPr>
          <w:rFonts w:ascii="Times New Roman" w:hAnsi="Times New Roman" w:cs="Times New Roman"/>
          <w:color w:val="auto"/>
        </w:rPr>
        <w:t>2.5.1</w:t>
      </w:r>
      <w:r w:rsidR="00016E35" w:rsidRPr="00F4550C">
        <w:rPr>
          <w:rFonts w:ascii="Times New Roman" w:hAnsi="Times New Roman" w:cs="Times New Roman"/>
          <w:color w:val="auto"/>
        </w:rPr>
        <w:t xml:space="preserve"> </w:t>
      </w:r>
      <w:r w:rsidRPr="00F4550C">
        <w:rPr>
          <w:rFonts w:ascii="Times New Roman" w:hAnsi="Times New Roman" w:cs="Times New Roman"/>
          <w:color w:val="auto"/>
        </w:rPr>
        <w:t>Asymmetric data integration</w:t>
      </w:r>
      <w:bookmarkEnd w:id="61"/>
    </w:p>
    <w:p w14:paraId="142FA9E1" w14:textId="77777777" w:rsidR="00016E35" w:rsidRPr="00F4550C" w:rsidRDefault="00016E35" w:rsidP="00016E35">
      <w:pPr>
        <w:rPr>
          <w:rFonts w:ascii="Times New Roman" w:hAnsi="Times New Roman" w:cs="Times New Roman"/>
        </w:rPr>
      </w:pPr>
    </w:p>
    <w:p w14:paraId="0394D9A9" w14:textId="0495BA9E" w:rsidR="00016E35" w:rsidRPr="00F4550C" w:rsidRDefault="00EB7C5D" w:rsidP="00016E35">
      <w:pPr>
        <w:pStyle w:val="Heading3"/>
        <w:ind w:left="720"/>
        <w:rPr>
          <w:rFonts w:ascii="Times New Roman" w:hAnsi="Times New Roman" w:cs="Times New Roman"/>
          <w:color w:val="auto"/>
        </w:rPr>
      </w:pPr>
      <w:bookmarkStart w:id="62" w:name="_Toc508189766"/>
      <w:r w:rsidRPr="00F4550C">
        <w:rPr>
          <w:rFonts w:ascii="Times New Roman" w:hAnsi="Times New Roman" w:cs="Times New Roman"/>
          <w:color w:val="auto"/>
        </w:rPr>
        <w:t>2.5.2</w:t>
      </w:r>
      <w:r w:rsidR="00016E35" w:rsidRPr="00F4550C">
        <w:rPr>
          <w:rFonts w:ascii="Times New Roman" w:hAnsi="Times New Roman" w:cs="Times New Roman"/>
          <w:color w:val="auto"/>
        </w:rPr>
        <w:t xml:space="preserve"> </w:t>
      </w:r>
      <w:r w:rsidRPr="00F4550C">
        <w:rPr>
          <w:rFonts w:ascii="Times New Roman" w:hAnsi="Times New Roman" w:cs="Times New Roman"/>
          <w:color w:val="auto"/>
        </w:rPr>
        <w:t>Joint and Parallel ICA</w:t>
      </w:r>
      <w:bookmarkEnd w:id="62"/>
    </w:p>
    <w:p w14:paraId="006ECF5D" w14:textId="77777777" w:rsidR="00016E35" w:rsidRPr="00F4550C" w:rsidRDefault="00016E35" w:rsidP="00016E35">
      <w:pPr>
        <w:rPr>
          <w:rFonts w:ascii="Times New Roman" w:hAnsi="Times New Roman" w:cs="Times New Roman"/>
        </w:rPr>
      </w:pPr>
    </w:p>
    <w:p w14:paraId="3615C148" w14:textId="3DEF2406" w:rsidR="00463168" w:rsidRPr="00F4550C" w:rsidRDefault="004A53BD" w:rsidP="00463168">
      <w:pPr>
        <w:pStyle w:val="Heading3"/>
        <w:ind w:left="720"/>
        <w:rPr>
          <w:rFonts w:ascii="Times New Roman" w:hAnsi="Times New Roman" w:cs="Times New Roman"/>
          <w:color w:val="auto"/>
        </w:rPr>
      </w:pPr>
      <w:bookmarkStart w:id="63" w:name="_Toc508189767"/>
      <w:r>
        <w:rPr>
          <w:rFonts w:ascii="Times New Roman" w:hAnsi="Times New Roman" w:cs="Times New Roman"/>
          <w:color w:val="auto"/>
        </w:rPr>
        <w:lastRenderedPageBreak/>
        <w:t>2.5.3</w:t>
      </w:r>
      <w:r w:rsidR="00463168" w:rsidRPr="00F4550C">
        <w:rPr>
          <w:rFonts w:ascii="Times New Roman" w:hAnsi="Times New Roman" w:cs="Times New Roman"/>
          <w:color w:val="auto"/>
        </w:rPr>
        <w:t xml:space="preserve"> </w:t>
      </w:r>
      <w:r w:rsidR="00580276" w:rsidRPr="00F4550C">
        <w:rPr>
          <w:rFonts w:ascii="Times New Roman" w:hAnsi="Times New Roman" w:cs="Times New Roman"/>
          <w:color w:val="auto"/>
        </w:rPr>
        <w:t>Multiway Partial Least Squares regression</w:t>
      </w:r>
      <w:bookmarkEnd w:id="63"/>
      <w:r w:rsidR="00580276" w:rsidRPr="00F4550C">
        <w:rPr>
          <w:rFonts w:ascii="Times New Roman" w:hAnsi="Times New Roman" w:cs="Times New Roman"/>
          <w:color w:val="auto"/>
        </w:rPr>
        <w:t xml:space="preserve"> </w:t>
      </w:r>
    </w:p>
    <w:p w14:paraId="7BA4BE39" w14:textId="77777777" w:rsidR="00463168" w:rsidRPr="00F4550C" w:rsidRDefault="00463168" w:rsidP="00463168">
      <w:pPr>
        <w:rPr>
          <w:rFonts w:ascii="Times New Roman" w:hAnsi="Times New Roman" w:cs="Times New Roman"/>
        </w:rPr>
      </w:pPr>
    </w:p>
    <w:p w14:paraId="7A22788E" w14:textId="5C66D4C3" w:rsidR="00016E35" w:rsidRPr="00F4550C" w:rsidRDefault="004A53BD" w:rsidP="00016E35">
      <w:pPr>
        <w:pStyle w:val="Heading3"/>
        <w:ind w:left="720"/>
        <w:rPr>
          <w:rFonts w:ascii="Times New Roman" w:hAnsi="Times New Roman" w:cs="Times New Roman"/>
          <w:color w:val="auto"/>
        </w:rPr>
      </w:pPr>
      <w:bookmarkStart w:id="64" w:name="_Toc508189768"/>
      <w:r>
        <w:rPr>
          <w:rFonts w:ascii="Times New Roman" w:hAnsi="Times New Roman" w:cs="Times New Roman"/>
          <w:color w:val="auto"/>
        </w:rPr>
        <w:t>2.5.4</w:t>
      </w:r>
      <w:r w:rsidR="00016E35" w:rsidRPr="00F4550C">
        <w:rPr>
          <w:rFonts w:ascii="Times New Roman" w:hAnsi="Times New Roman" w:cs="Times New Roman"/>
          <w:color w:val="auto"/>
        </w:rPr>
        <w:t xml:space="preserve"> </w:t>
      </w:r>
      <w:r w:rsidR="004F132F" w:rsidRPr="00F4550C">
        <w:rPr>
          <w:rFonts w:ascii="Times New Roman" w:hAnsi="Times New Roman" w:cs="Times New Roman"/>
          <w:color w:val="auto"/>
        </w:rPr>
        <w:t>Multilevel</w:t>
      </w:r>
      <w:r w:rsidR="00580276" w:rsidRPr="00F4550C">
        <w:rPr>
          <w:rFonts w:ascii="Times New Roman" w:hAnsi="Times New Roman" w:cs="Times New Roman"/>
          <w:color w:val="auto"/>
        </w:rPr>
        <w:t xml:space="preserve"> modeling</w:t>
      </w:r>
      <w:bookmarkEnd w:id="64"/>
    </w:p>
    <w:p w14:paraId="1777D680" w14:textId="77777777" w:rsidR="00016E35" w:rsidRPr="00F4550C" w:rsidRDefault="00016E35" w:rsidP="00016E35">
      <w:pPr>
        <w:rPr>
          <w:rFonts w:ascii="Times New Roman" w:hAnsi="Times New Roman" w:cs="Times New Roman"/>
        </w:rPr>
      </w:pPr>
    </w:p>
    <w:p w14:paraId="42C8F9E7" w14:textId="5055D570" w:rsidR="004B20E5" w:rsidRPr="00F4550C" w:rsidRDefault="004B20E5" w:rsidP="00525F5D">
      <w:pPr>
        <w:pStyle w:val="Heading1"/>
        <w:rPr>
          <w:rFonts w:ascii="Times New Roman" w:hAnsi="Times New Roman" w:cs="Times New Roman"/>
          <w:color w:val="auto"/>
          <w:sz w:val="28"/>
        </w:rPr>
      </w:pPr>
      <w:bookmarkStart w:id="65" w:name="_Toc508189769"/>
      <w:r w:rsidRPr="00F4550C">
        <w:rPr>
          <w:rFonts w:ascii="Times New Roman" w:hAnsi="Times New Roman" w:cs="Times New Roman"/>
          <w:color w:val="auto"/>
          <w:sz w:val="28"/>
        </w:rPr>
        <w:t xml:space="preserve">3. </w:t>
      </w:r>
      <w:r w:rsidR="00525F5D" w:rsidRPr="00F4550C">
        <w:rPr>
          <w:rFonts w:ascii="Times New Roman" w:hAnsi="Times New Roman" w:cs="Times New Roman"/>
          <w:color w:val="auto"/>
          <w:sz w:val="28"/>
        </w:rPr>
        <w:t>Results</w:t>
      </w:r>
      <w:bookmarkEnd w:id="65"/>
    </w:p>
    <w:p w14:paraId="1B6528EA" w14:textId="437A9292" w:rsidR="00525F5D" w:rsidRPr="00F4550C" w:rsidRDefault="00525F5D" w:rsidP="00525F5D">
      <w:pPr>
        <w:pStyle w:val="Heading1"/>
        <w:rPr>
          <w:rFonts w:ascii="Times New Roman" w:hAnsi="Times New Roman" w:cs="Times New Roman"/>
          <w:color w:val="auto"/>
          <w:sz w:val="28"/>
        </w:rPr>
      </w:pPr>
      <w:bookmarkStart w:id="66" w:name="_Toc508189770"/>
      <w:r w:rsidRPr="00F4550C">
        <w:rPr>
          <w:rFonts w:ascii="Times New Roman" w:hAnsi="Times New Roman" w:cs="Times New Roman"/>
          <w:color w:val="auto"/>
          <w:sz w:val="28"/>
        </w:rPr>
        <w:t>4. Discussion</w:t>
      </w:r>
      <w:bookmarkEnd w:id="66"/>
    </w:p>
    <w:p w14:paraId="3327FB72" w14:textId="3AE6CE06" w:rsidR="004B20E5" w:rsidRPr="00F4550C" w:rsidRDefault="00525F5D" w:rsidP="00016E35">
      <w:pPr>
        <w:pStyle w:val="Heading1"/>
        <w:rPr>
          <w:rFonts w:ascii="Times New Roman" w:hAnsi="Times New Roman" w:cs="Times New Roman"/>
          <w:color w:val="auto"/>
          <w:sz w:val="28"/>
        </w:rPr>
      </w:pPr>
      <w:bookmarkStart w:id="67" w:name="_Toc508189771"/>
      <w:r w:rsidRPr="00F4550C">
        <w:rPr>
          <w:rFonts w:ascii="Times New Roman" w:hAnsi="Times New Roman" w:cs="Times New Roman"/>
          <w:color w:val="auto"/>
          <w:sz w:val="28"/>
        </w:rPr>
        <w:t>5</w:t>
      </w:r>
      <w:r w:rsidR="004B20E5" w:rsidRPr="00F4550C">
        <w:rPr>
          <w:rFonts w:ascii="Times New Roman" w:hAnsi="Times New Roman" w:cs="Times New Roman"/>
          <w:color w:val="auto"/>
          <w:sz w:val="28"/>
        </w:rPr>
        <w:t>. References</w:t>
      </w:r>
      <w:bookmarkEnd w:id="67"/>
    </w:p>
    <w:p w14:paraId="1FE606CE" w14:textId="77777777" w:rsidR="003B3E4B" w:rsidRPr="00F4550C" w:rsidRDefault="003B3E4B" w:rsidP="003B3E4B">
      <w:pPr>
        <w:rPr>
          <w:rFonts w:ascii="Times New Roman" w:hAnsi="Times New Roman" w:cs="Times New Roman"/>
        </w:rPr>
      </w:pPr>
    </w:p>
    <w:p w14:paraId="4C88D33F" w14:textId="21934558" w:rsidR="00801492" w:rsidRPr="00801492" w:rsidRDefault="003B3E4B" w:rsidP="00801492">
      <w:pPr>
        <w:widowControl w:val="0"/>
        <w:autoSpaceDE w:val="0"/>
        <w:autoSpaceDN w:val="0"/>
        <w:adjustRightInd w:val="0"/>
        <w:spacing w:line="240" w:lineRule="auto"/>
        <w:ind w:left="480" w:hanging="480"/>
        <w:rPr>
          <w:rFonts w:ascii="Times New Roman" w:hAnsi="Times New Roman" w:cs="Times New Roman"/>
          <w:noProof/>
        </w:rPr>
      </w:pPr>
      <w:r w:rsidRPr="00F4550C">
        <w:rPr>
          <w:rFonts w:ascii="Times New Roman" w:hAnsi="Times New Roman" w:cs="Times New Roman"/>
        </w:rPr>
        <w:fldChar w:fldCharType="begin" w:fldLock="1"/>
      </w:r>
      <w:r w:rsidRPr="00F4550C">
        <w:rPr>
          <w:rFonts w:ascii="Times New Roman" w:hAnsi="Times New Roman" w:cs="Times New Roman"/>
        </w:rPr>
        <w:instrText xml:space="preserve">ADDIN Mendeley Bibliography CSL_BIBLIOGRAPHY </w:instrText>
      </w:r>
      <w:r w:rsidRPr="00F4550C">
        <w:rPr>
          <w:rFonts w:ascii="Times New Roman" w:hAnsi="Times New Roman" w:cs="Times New Roman"/>
        </w:rPr>
        <w:fldChar w:fldCharType="separate"/>
      </w:r>
      <w:r w:rsidR="00801492" w:rsidRPr="00801492">
        <w:rPr>
          <w:rFonts w:ascii="Times New Roman" w:hAnsi="Times New Roman" w:cs="Times New Roman"/>
          <w:noProof/>
        </w:rPr>
        <w:t xml:space="preserve">Albares, M., Lio, G., Criaud, M., Anton, J. L., Desmurget, M., &amp; Boulinguez, P. (2014). The dorsal medial frontal cortex mediates automatic motor inhibition in uncertain contexts: Evidence from combined fMRI and EEG studies. </w:t>
      </w:r>
      <w:r w:rsidR="00801492" w:rsidRPr="00801492">
        <w:rPr>
          <w:rFonts w:ascii="Times New Roman" w:hAnsi="Times New Roman" w:cs="Times New Roman"/>
          <w:i/>
          <w:iCs/>
          <w:noProof/>
        </w:rPr>
        <w:t>Human Brain Mapping</w:t>
      </w:r>
      <w:r w:rsidR="00801492" w:rsidRPr="00801492">
        <w:rPr>
          <w:rFonts w:ascii="Times New Roman" w:hAnsi="Times New Roman" w:cs="Times New Roman"/>
          <w:noProof/>
        </w:rPr>
        <w:t xml:space="preserve">, </w:t>
      </w:r>
      <w:r w:rsidR="00801492" w:rsidRPr="00801492">
        <w:rPr>
          <w:rFonts w:ascii="Times New Roman" w:hAnsi="Times New Roman" w:cs="Times New Roman"/>
          <w:i/>
          <w:iCs/>
          <w:noProof/>
        </w:rPr>
        <w:t>35</w:t>
      </w:r>
      <w:r w:rsidR="00801492" w:rsidRPr="00801492">
        <w:rPr>
          <w:rFonts w:ascii="Times New Roman" w:hAnsi="Times New Roman" w:cs="Times New Roman"/>
          <w:noProof/>
        </w:rPr>
        <w:t>(11), 5517–5531. https://doi.org/10.1002/hbm.22567</w:t>
      </w:r>
    </w:p>
    <w:p w14:paraId="381D03C9" w14:textId="77777777" w:rsidR="00801492" w:rsidRPr="00801492" w:rsidRDefault="00801492" w:rsidP="00801492">
      <w:pPr>
        <w:widowControl w:val="0"/>
        <w:autoSpaceDE w:val="0"/>
        <w:autoSpaceDN w:val="0"/>
        <w:adjustRightInd w:val="0"/>
        <w:spacing w:line="240" w:lineRule="auto"/>
        <w:ind w:left="480" w:hanging="480"/>
        <w:rPr>
          <w:rFonts w:ascii="Times New Roman" w:hAnsi="Times New Roman" w:cs="Times New Roman"/>
          <w:noProof/>
        </w:rPr>
      </w:pPr>
      <w:r w:rsidRPr="00801492">
        <w:rPr>
          <w:rFonts w:ascii="Times New Roman" w:hAnsi="Times New Roman" w:cs="Times New Roman"/>
          <w:noProof/>
        </w:rPr>
        <w:t xml:space="preserve">Allen, P., Josephs, O., &amp; Turner, R. (2000). A method for removing imaging artifact from continuous EEG recorded during functional MRI. </w:t>
      </w:r>
      <w:r w:rsidRPr="00801492">
        <w:rPr>
          <w:rFonts w:ascii="Times New Roman" w:hAnsi="Times New Roman" w:cs="Times New Roman"/>
          <w:i/>
          <w:iCs/>
          <w:noProof/>
        </w:rPr>
        <w:t>Neuroimage</w:t>
      </w:r>
      <w:r w:rsidRPr="00801492">
        <w:rPr>
          <w:rFonts w:ascii="Times New Roman" w:hAnsi="Times New Roman" w:cs="Times New Roman"/>
          <w:noProof/>
        </w:rPr>
        <w:t>. Retrieved from http://www.sciencedirect.com/science/article/pii/S1053811900905998</w:t>
      </w:r>
    </w:p>
    <w:p w14:paraId="4C26FF13" w14:textId="77777777" w:rsidR="00801492" w:rsidRPr="00801492" w:rsidRDefault="00801492" w:rsidP="00801492">
      <w:pPr>
        <w:widowControl w:val="0"/>
        <w:autoSpaceDE w:val="0"/>
        <w:autoSpaceDN w:val="0"/>
        <w:adjustRightInd w:val="0"/>
        <w:spacing w:line="240" w:lineRule="auto"/>
        <w:ind w:left="480" w:hanging="480"/>
        <w:rPr>
          <w:rFonts w:ascii="Times New Roman" w:hAnsi="Times New Roman" w:cs="Times New Roman"/>
          <w:noProof/>
        </w:rPr>
      </w:pPr>
      <w:r w:rsidRPr="00801492">
        <w:rPr>
          <w:rFonts w:ascii="Times New Roman" w:hAnsi="Times New Roman" w:cs="Times New Roman"/>
          <w:noProof/>
        </w:rPr>
        <w:t xml:space="preserve">Ances, B. M., Vitaliani, R., Taylor, R. A., Liebeskind, D. S., Voloschin, A., Houghton, D. J., … Dalmau, J. (2005). Treatment-responsive limbic encephalitis identified by neuropil antibodies: MRI and PET correlates. </w:t>
      </w:r>
      <w:r w:rsidRPr="00801492">
        <w:rPr>
          <w:rFonts w:ascii="Times New Roman" w:hAnsi="Times New Roman" w:cs="Times New Roman"/>
          <w:i/>
          <w:iCs/>
          <w:noProof/>
        </w:rPr>
        <w:t>Brain</w:t>
      </w:r>
      <w:r w:rsidRPr="00801492">
        <w:rPr>
          <w:rFonts w:ascii="Times New Roman" w:hAnsi="Times New Roman" w:cs="Times New Roman"/>
          <w:noProof/>
        </w:rPr>
        <w:t xml:space="preserve">, </w:t>
      </w:r>
      <w:r w:rsidRPr="00801492">
        <w:rPr>
          <w:rFonts w:ascii="Times New Roman" w:hAnsi="Times New Roman" w:cs="Times New Roman"/>
          <w:i/>
          <w:iCs/>
          <w:noProof/>
        </w:rPr>
        <w:t>128</w:t>
      </w:r>
      <w:r w:rsidRPr="00801492">
        <w:rPr>
          <w:rFonts w:ascii="Times New Roman" w:hAnsi="Times New Roman" w:cs="Times New Roman"/>
          <w:noProof/>
        </w:rPr>
        <w:t>(8), 1764–1777. https://doi.org/10.1093/brain/awh526</w:t>
      </w:r>
    </w:p>
    <w:p w14:paraId="0F145991" w14:textId="77777777" w:rsidR="00801492" w:rsidRPr="00801492" w:rsidRDefault="00801492" w:rsidP="00801492">
      <w:pPr>
        <w:widowControl w:val="0"/>
        <w:autoSpaceDE w:val="0"/>
        <w:autoSpaceDN w:val="0"/>
        <w:adjustRightInd w:val="0"/>
        <w:spacing w:line="240" w:lineRule="auto"/>
        <w:ind w:left="480" w:hanging="480"/>
        <w:rPr>
          <w:rFonts w:ascii="Times New Roman" w:hAnsi="Times New Roman" w:cs="Times New Roman"/>
          <w:noProof/>
        </w:rPr>
      </w:pPr>
      <w:r w:rsidRPr="00801492">
        <w:rPr>
          <w:rFonts w:ascii="Times New Roman" w:hAnsi="Times New Roman" w:cs="Times New Roman"/>
          <w:noProof/>
        </w:rPr>
        <w:t xml:space="preserve">Barcel, F., &amp; Cooper, P. S. (2017). An information theory account of late frontoparietal ERP positivities in cognitive control. </w:t>
      </w:r>
      <w:r w:rsidRPr="00801492">
        <w:rPr>
          <w:rFonts w:ascii="Times New Roman" w:hAnsi="Times New Roman" w:cs="Times New Roman"/>
          <w:i/>
          <w:iCs/>
          <w:noProof/>
        </w:rPr>
        <w:t>Psychophysiology</w:t>
      </w:r>
      <w:r w:rsidRPr="00801492">
        <w:rPr>
          <w:rFonts w:ascii="Times New Roman" w:hAnsi="Times New Roman" w:cs="Times New Roman"/>
          <w:noProof/>
        </w:rPr>
        <w:t>. https://doi.org/10.1111/psyp.12814</w:t>
      </w:r>
    </w:p>
    <w:p w14:paraId="1ABCC51A" w14:textId="77777777" w:rsidR="00801492" w:rsidRPr="00801492" w:rsidRDefault="00801492" w:rsidP="00801492">
      <w:pPr>
        <w:widowControl w:val="0"/>
        <w:autoSpaceDE w:val="0"/>
        <w:autoSpaceDN w:val="0"/>
        <w:adjustRightInd w:val="0"/>
        <w:spacing w:line="240" w:lineRule="auto"/>
        <w:ind w:left="480" w:hanging="480"/>
        <w:rPr>
          <w:rFonts w:ascii="Times New Roman" w:hAnsi="Times New Roman" w:cs="Times New Roman"/>
          <w:noProof/>
        </w:rPr>
      </w:pPr>
      <w:r w:rsidRPr="00801492">
        <w:rPr>
          <w:rFonts w:ascii="Times New Roman" w:hAnsi="Times New Roman" w:cs="Times New Roman"/>
          <w:noProof/>
        </w:rPr>
        <w:t xml:space="preserve">Barch, D. M., Braver, T. S., Nystrom, L. E., Forman, S. D., Noll, D. C., Cohen, J. D., … Braver, T. S. (2010). Cognitive and emotional influences in anterior cingulate cortex. </w:t>
      </w:r>
      <w:r w:rsidRPr="00801492">
        <w:rPr>
          <w:rFonts w:ascii="Times New Roman" w:hAnsi="Times New Roman" w:cs="Times New Roman"/>
          <w:i/>
          <w:iCs/>
          <w:noProof/>
        </w:rPr>
        <w:t>Journal of Experimental Psychology: General</w:t>
      </w:r>
      <w:r w:rsidRPr="00801492">
        <w:rPr>
          <w:rFonts w:ascii="Times New Roman" w:hAnsi="Times New Roman" w:cs="Times New Roman"/>
          <w:noProof/>
        </w:rPr>
        <w:t xml:space="preserve">, </w:t>
      </w:r>
      <w:r w:rsidRPr="00801492">
        <w:rPr>
          <w:rFonts w:ascii="Times New Roman" w:hAnsi="Times New Roman" w:cs="Times New Roman"/>
          <w:i/>
          <w:iCs/>
          <w:noProof/>
        </w:rPr>
        <w:t>16</w:t>
      </w:r>
      <w:r w:rsidRPr="00801492">
        <w:rPr>
          <w:rFonts w:ascii="Times New Roman" w:hAnsi="Times New Roman" w:cs="Times New Roman"/>
          <w:noProof/>
        </w:rPr>
        <w:t>(6), 215–222. https://doi.org/10.1017/CBO9781107415324.004</w:t>
      </w:r>
    </w:p>
    <w:p w14:paraId="56E23D7A" w14:textId="77777777" w:rsidR="00801492" w:rsidRPr="00801492" w:rsidRDefault="00801492" w:rsidP="00801492">
      <w:pPr>
        <w:widowControl w:val="0"/>
        <w:autoSpaceDE w:val="0"/>
        <w:autoSpaceDN w:val="0"/>
        <w:adjustRightInd w:val="0"/>
        <w:spacing w:line="240" w:lineRule="auto"/>
        <w:ind w:left="480" w:hanging="480"/>
        <w:rPr>
          <w:rFonts w:ascii="Times New Roman" w:hAnsi="Times New Roman" w:cs="Times New Roman"/>
          <w:noProof/>
        </w:rPr>
      </w:pPr>
      <w:r w:rsidRPr="00801492">
        <w:rPr>
          <w:rFonts w:ascii="Times New Roman" w:hAnsi="Times New Roman" w:cs="Times New Roman"/>
          <w:noProof/>
        </w:rPr>
        <w:t xml:space="preserve">Barzegaran, E., &amp; Knyazeva, M. G. (2017). Functional connectivity analysis in EEG source space: The choice of method. </w:t>
      </w:r>
      <w:r w:rsidRPr="00801492">
        <w:rPr>
          <w:rFonts w:ascii="Times New Roman" w:hAnsi="Times New Roman" w:cs="Times New Roman"/>
          <w:i/>
          <w:iCs/>
          <w:noProof/>
        </w:rPr>
        <w:t>PLOS ONE</w:t>
      </w:r>
      <w:r w:rsidRPr="00801492">
        <w:rPr>
          <w:rFonts w:ascii="Times New Roman" w:hAnsi="Times New Roman" w:cs="Times New Roman"/>
          <w:noProof/>
        </w:rPr>
        <w:t xml:space="preserve">, </w:t>
      </w:r>
      <w:r w:rsidRPr="00801492">
        <w:rPr>
          <w:rFonts w:ascii="Times New Roman" w:hAnsi="Times New Roman" w:cs="Times New Roman"/>
          <w:i/>
          <w:iCs/>
          <w:noProof/>
        </w:rPr>
        <w:t>12</w:t>
      </w:r>
      <w:r w:rsidRPr="00801492">
        <w:rPr>
          <w:rFonts w:ascii="Times New Roman" w:hAnsi="Times New Roman" w:cs="Times New Roman"/>
          <w:noProof/>
        </w:rPr>
        <w:t>(7), e0181105. https://doi.org/10.1371/journal.pone.0181105</w:t>
      </w:r>
    </w:p>
    <w:p w14:paraId="405D52A7" w14:textId="77777777" w:rsidR="00801492" w:rsidRPr="00801492" w:rsidRDefault="00801492" w:rsidP="00801492">
      <w:pPr>
        <w:widowControl w:val="0"/>
        <w:autoSpaceDE w:val="0"/>
        <w:autoSpaceDN w:val="0"/>
        <w:adjustRightInd w:val="0"/>
        <w:spacing w:line="240" w:lineRule="auto"/>
        <w:ind w:left="480" w:hanging="480"/>
        <w:rPr>
          <w:rFonts w:ascii="Times New Roman" w:hAnsi="Times New Roman" w:cs="Times New Roman"/>
          <w:noProof/>
        </w:rPr>
      </w:pPr>
      <w:r w:rsidRPr="00801492">
        <w:rPr>
          <w:rFonts w:ascii="Times New Roman" w:hAnsi="Times New Roman" w:cs="Times New Roman"/>
          <w:noProof/>
        </w:rPr>
        <w:t xml:space="preserve">Bénar, C. G., Aghakhani, Y., Wang, Y., Izenberg, A., Al-Asmi, A., Dubeau, F., &amp; Gotman, J. (2003). Quality of EEG in simultaneous EEG-fMRI for epilepsy. </w:t>
      </w:r>
      <w:r w:rsidRPr="00801492">
        <w:rPr>
          <w:rFonts w:ascii="Times New Roman" w:hAnsi="Times New Roman" w:cs="Times New Roman"/>
          <w:i/>
          <w:iCs/>
          <w:noProof/>
        </w:rPr>
        <w:t>Clinical Neurophysiology</w:t>
      </w:r>
      <w:r w:rsidRPr="00801492">
        <w:rPr>
          <w:rFonts w:ascii="Times New Roman" w:hAnsi="Times New Roman" w:cs="Times New Roman"/>
          <w:noProof/>
        </w:rPr>
        <w:t xml:space="preserve">, </w:t>
      </w:r>
      <w:r w:rsidRPr="00801492">
        <w:rPr>
          <w:rFonts w:ascii="Times New Roman" w:hAnsi="Times New Roman" w:cs="Times New Roman"/>
          <w:i/>
          <w:iCs/>
          <w:noProof/>
        </w:rPr>
        <w:t>114</w:t>
      </w:r>
      <w:r w:rsidRPr="00801492">
        <w:rPr>
          <w:rFonts w:ascii="Times New Roman" w:hAnsi="Times New Roman" w:cs="Times New Roman"/>
          <w:noProof/>
        </w:rPr>
        <w:t>(3), 569–580. https://doi.org/10.1016/S1388-2457(02)00383-8</w:t>
      </w:r>
    </w:p>
    <w:p w14:paraId="5738A8A2" w14:textId="77777777" w:rsidR="00801492" w:rsidRPr="00801492" w:rsidRDefault="00801492" w:rsidP="00801492">
      <w:pPr>
        <w:widowControl w:val="0"/>
        <w:autoSpaceDE w:val="0"/>
        <w:autoSpaceDN w:val="0"/>
        <w:adjustRightInd w:val="0"/>
        <w:spacing w:line="240" w:lineRule="auto"/>
        <w:ind w:left="480" w:hanging="480"/>
        <w:rPr>
          <w:rFonts w:ascii="Times New Roman" w:hAnsi="Times New Roman" w:cs="Times New Roman"/>
          <w:noProof/>
        </w:rPr>
      </w:pPr>
      <w:r w:rsidRPr="00C43EE1">
        <w:rPr>
          <w:rFonts w:ascii="Times New Roman" w:hAnsi="Times New Roman" w:cs="Times New Roman"/>
          <w:noProof/>
          <w:lang w:val="de-DE"/>
        </w:rPr>
        <w:t xml:space="preserve">Berger, B., Minarik, T., Griesmayr, B., Stelzig-Schoeler, R., Aichhorn, W., &amp; Sauseng, P. (2016). </w:t>
      </w:r>
      <w:r w:rsidRPr="00801492">
        <w:rPr>
          <w:rFonts w:ascii="Times New Roman" w:hAnsi="Times New Roman" w:cs="Times New Roman"/>
          <w:noProof/>
        </w:rPr>
        <w:t xml:space="preserve">Brain oscillatory correlates of altered executive functioning in positive and negative symptomatic schizophrenia patients and healthy controls. </w:t>
      </w:r>
      <w:r w:rsidRPr="00801492">
        <w:rPr>
          <w:rFonts w:ascii="Times New Roman" w:hAnsi="Times New Roman" w:cs="Times New Roman"/>
          <w:i/>
          <w:iCs/>
          <w:noProof/>
        </w:rPr>
        <w:t>Frontiers in Psychology</w:t>
      </w:r>
      <w:r w:rsidRPr="00801492">
        <w:rPr>
          <w:rFonts w:ascii="Times New Roman" w:hAnsi="Times New Roman" w:cs="Times New Roman"/>
          <w:noProof/>
        </w:rPr>
        <w:t xml:space="preserve">, </w:t>
      </w:r>
      <w:r w:rsidRPr="00801492">
        <w:rPr>
          <w:rFonts w:ascii="Times New Roman" w:hAnsi="Times New Roman" w:cs="Times New Roman"/>
          <w:i/>
          <w:iCs/>
          <w:noProof/>
        </w:rPr>
        <w:t>7</w:t>
      </w:r>
      <w:r w:rsidRPr="00801492">
        <w:rPr>
          <w:rFonts w:ascii="Times New Roman" w:hAnsi="Times New Roman" w:cs="Times New Roman"/>
          <w:noProof/>
        </w:rPr>
        <w:t>(MAY), 1–14. https://doi.org/10.3389/fpsyg.2016.00705</w:t>
      </w:r>
    </w:p>
    <w:p w14:paraId="33AA3222" w14:textId="77777777" w:rsidR="00801492" w:rsidRPr="00801492" w:rsidRDefault="00801492" w:rsidP="00801492">
      <w:pPr>
        <w:widowControl w:val="0"/>
        <w:autoSpaceDE w:val="0"/>
        <w:autoSpaceDN w:val="0"/>
        <w:adjustRightInd w:val="0"/>
        <w:spacing w:line="240" w:lineRule="auto"/>
        <w:ind w:left="480" w:hanging="480"/>
        <w:rPr>
          <w:rFonts w:ascii="Times New Roman" w:hAnsi="Times New Roman" w:cs="Times New Roman"/>
          <w:noProof/>
        </w:rPr>
      </w:pPr>
      <w:r w:rsidRPr="00801492">
        <w:rPr>
          <w:rFonts w:ascii="Times New Roman" w:hAnsi="Times New Roman" w:cs="Times New Roman"/>
          <w:noProof/>
        </w:rPr>
        <w:t xml:space="preserve">Besserve, M., Jerbi, K., Laurent, F., Baillet, S., Martinerie, J., &amp; Garnero, L. (2007). Classification methods for ongoing EEG and MEG signals. In </w:t>
      </w:r>
      <w:r w:rsidRPr="00801492">
        <w:rPr>
          <w:rFonts w:ascii="Times New Roman" w:hAnsi="Times New Roman" w:cs="Times New Roman"/>
          <w:i/>
          <w:iCs/>
          <w:noProof/>
        </w:rPr>
        <w:t>Biological Research</w:t>
      </w:r>
      <w:r w:rsidRPr="00801492">
        <w:rPr>
          <w:rFonts w:ascii="Times New Roman" w:hAnsi="Times New Roman" w:cs="Times New Roman"/>
          <w:noProof/>
        </w:rPr>
        <w:t xml:space="preserve"> (Vol. 40, pp. 415–437). Sociedad de Biología de Chile. https://doi.org/10.4067/S0716-97602007000500005</w:t>
      </w:r>
    </w:p>
    <w:p w14:paraId="23520FAE" w14:textId="77777777" w:rsidR="00801492" w:rsidRPr="00801492" w:rsidRDefault="00801492" w:rsidP="00801492">
      <w:pPr>
        <w:widowControl w:val="0"/>
        <w:autoSpaceDE w:val="0"/>
        <w:autoSpaceDN w:val="0"/>
        <w:adjustRightInd w:val="0"/>
        <w:spacing w:line="240" w:lineRule="auto"/>
        <w:ind w:left="480" w:hanging="480"/>
        <w:rPr>
          <w:rFonts w:ascii="Times New Roman" w:hAnsi="Times New Roman" w:cs="Times New Roman"/>
          <w:noProof/>
        </w:rPr>
      </w:pPr>
      <w:r w:rsidRPr="00801492">
        <w:rPr>
          <w:rFonts w:ascii="Times New Roman" w:hAnsi="Times New Roman" w:cs="Times New Roman"/>
          <w:noProof/>
        </w:rPr>
        <w:t xml:space="preserve">Bizzi, E., Hogan, N., Mussa-Ivaldi, F. A., &amp; Giszter, S. (1992). Does the nervous system use equilibrium-point control to guide single and multiple joint movments. </w:t>
      </w:r>
      <w:r w:rsidRPr="00801492">
        <w:rPr>
          <w:rFonts w:ascii="Times New Roman" w:hAnsi="Times New Roman" w:cs="Times New Roman"/>
          <w:i/>
          <w:iCs/>
          <w:noProof/>
        </w:rPr>
        <w:t>Behavioral and Brain Sciences</w:t>
      </w:r>
      <w:r w:rsidRPr="00801492">
        <w:rPr>
          <w:rFonts w:ascii="Times New Roman" w:hAnsi="Times New Roman" w:cs="Times New Roman"/>
          <w:noProof/>
        </w:rPr>
        <w:t>. https://doi.org/10.1017/S0140525X00072538</w:t>
      </w:r>
    </w:p>
    <w:p w14:paraId="1E304B13" w14:textId="77777777" w:rsidR="00801492" w:rsidRPr="00C43EE1" w:rsidRDefault="00801492" w:rsidP="00801492">
      <w:pPr>
        <w:widowControl w:val="0"/>
        <w:autoSpaceDE w:val="0"/>
        <w:autoSpaceDN w:val="0"/>
        <w:adjustRightInd w:val="0"/>
        <w:spacing w:line="240" w:lineRule="auto"/>
        <w:ind w:left="480" w:hanging="480"/>
        <w:rPr>
          <w:rFonts w:ascii="Times New Roman" w:hAnsi="Times New Roman" w:cs="Times New Roman"/>
          <w:noProof/>
          <w:lang w:val="de-DE"/>
        </w:rPr>
      </w:pPr>
      <w:r w:rsidRPr="00801492">
        <w:rPr>
          <w:rFonts w:ascii="Times New Roman" w:hAnsi="Times New Roman" w:cs="Times New Roman"/>
          <w:noProof/>
        </w:rPr>
        <w:t xml:space="preserve">Botvinick, M., &amp; Braver, T. (2015). Motivation and Cognitive Control: From Behavior to Neural Mechanism. </w:t>
      </w:r>
      <w:r w:rsidRPr="00C43EE1">
        <w:rPr>
          <w:rFonts w:ascii="Times New Roman" w:hAnsi="Times New Roman" w:cs="Times New Roman"/>
          <w:i/>
          <w:iCs/>
          <w:noProof/>
          <w:lang w:val="de-DE"/>
        </w:rPr>
        <w:t>Annu. Rev. Psychol</w:t>
      </w:r>
      <w:r w:rsidRPr="00C43EE1">
        <w:rPr>
          <w:rFonts w:ascii="Times New Roman" w:hAnsi="Times New Roman" w:cs="Times New Roman"/>
          <w:noProof/>
          <w:lang w:val="de-DE"/>
        </w:rPr>
        <w:t xml:space="preserve">, </w:t>
      </w:r>
      <w:r w:rsidRPr="00C43EE1">
        <w:rPr>
          <w:rFonts w:ascii="Times New Roman" w:hAnsi="Times New Roman" w:cs="Times New Roman"/>
          <w:i/>
          <w:iCs/>
          <w:noProof/>
          <w:lang w:val="de-DE"/>
        </w:rPr>
        <w:t>66</w:t>
      </w:r>
      <w:r w:rsidRPr="00C43EE1">
        <w:rPr>
          <w:rFonts w:ascii="Times New Roman" w:hAnsi="Times New Roman" w:cs="Times New Roman"/>
          <w:noProof/>
          <w:lang w:val="de-DE"/>
        </w:rPr>
        <w:t>, 83–113. https://doi.org/10.1146/annurev-psych-010814-015044</w:t>
      </w:r>
    </w:p>
    <w:p w14:paraId="3DBCC89B" w14:textId="77777777" w:rsidR="00801492" w:rsidRPr="00801492" w:rsidRDefault="00801492" w:rsidP="00801492">
      <w:pPr>
        <w:widowControl w:val="0"/>
        <w:autoSpaceDE w:val="0"/>
        <w:autoSpaceDN w:val="0"/>
        <w:adjustRightInd w:val="0"/>
        <w:spacing w:line="240" w:lineRule="auto"/>
        <w:ind w:left="480" w:hanging="480"/>
        <w:rPr>
          <w:rFonts w:ascii="Times New Roman" w:hAnsi="Times New Roman" w:cs="Times New Roman"/>
          <w:noProof/>
        </w:rPr>
      </w:pPr>
      <w:r w:rsidRPr="00C43EE1">
        <w:rPr>
          <w:rFonts w:ascii="Times New Roman" w:hAnsi="Times New Roman" w:cs="Times New Roman"/>
          <w:noProof/>
          <w:lang w:val="de-DE"/>
        </w:rPr>
        <w:t xml:space="preserve">Braver, T., Paxton, J., &amp; Locke, H. (2009). </w:t>
      </w:r>
      <w:r w:rsidRPr="00801492">
        <w:rPr>
          <w:rFonts w:ascii="Times New Roman" w:hAnsi="Times New Roman" w:cs="Times New Roman"/>
          <w:noProof/>
        </w:rPr>
        <w:t xml:space="preserve">Flexible neural mechanisms of cognitive control within </w:t>
      </w:r>
      <w:r w:rsidRPr="00801492">
        <w:rPr>
          <w:rFonts w:ascii="Times New Roman" w:hAnsi="Times New Roman" w:cs="Times New Roman"/>
          <w:noProof/>
        </w:rPr>
        <w:lastRenderedPageBreak/>
        <w:t xml:space="preserve">human prefrontal cortex. </w:t>
      </w:r>
      <w:r w:rsidRPr="00801492">
        <w:rPr>
          <w:rFonts w:ascii="Times New Roman" w:hAnsi="Times New Roman" w:cs="Times New Roman"/>
          <w:i/>
          <w:iCs/>
          <w:noProof/>
        </w:rPr>
        <w:t>Proceedings of the</w:t>
      </w:r>
      <w:r w:rsidRPr="00801492">
        <w:rPr>
          <w:rFonts w:ascii="Times New Roman" w:hAnsi="Times New Roman" w:cs="Times New Roman"/>
          <w:noProof/>
        </w:rPr>
        <w:t>. Retrieved from http://www.pnas.org/content/106/18/7351.short</w:t>
      </w:r>
    </w:p>
    <w:p w14:paraId="0E68BEB3" w14:textId="77777777" w:rsidR="00801492" w:rsidRPr="00801492" w:rsidRDefault="00801492" w:rsidP="00801492">
      <w:pPr>
        <w:widowControl w:val="0"/>
        <w:autoSpaceDE w:val="0"/>
        <w:autoSpaceDN w:val="0"/>
        <w:adjustRightInd w:val="0"/>
        <w:spacing w:line="240" w:lineRule="auto"/>
        <w:ind w:left="480" w:hanging="480"/>
        <w:rPr>
          <w:rFonts w:ascii="Times New Roman" w:hAnsi="Times New Roman" w:cs="Times New Roman"/>
          <w:noProof/>
        </w:rPr>
      </w:pPr>
      <w:r w:rsidRPr="00801492">
        <w:rPr>
          <w:rFonts w:ascii="Times New Roman" w:hAnsi="Times New Roman" w:cs="Times New Roman"/>
          <w:noProof/>
        </w:rPr>
        <w:t xml:space="preserve">Braver, T. S. (2012). The variable nature of cognitive control: A dual mechanisms framework. </w:t>
      </w:r>
      <w:r w:rsidRPr="00801492">
        <w:rPr>
          <w:rFonts w:ascii="Times New Roman" w:hAnsi="Times New Roman" w:cs="Times New Roman"/>
          <w:i/>
          <w:iCs/>
          <w:noProof/>
        </w:rPr>
        <w:t>Trends in Cognitive Sciences</w:t>
      </w:r>
      <w:r w:rsidRPr="00801492">
        <w:rPr>
          <w:rFonts w:ascii="Times New Roman" w:hAnsi="Times New Roman" w:cs="Times New Roman"/>
          <w:noProof/>
        </w:rPr>
        <w:t>. https://doi.org/10.1016/j.tics.2011.12.010</w:t>
      </w:r>
    </w:p>
    <w:p w14:paraId="63688B14" w14:textId="77777777" w:rsidR="00801492" w:rsidRPr="00801492" w:rsidRDefault="00801492" w:rsidP="00801492">
      <w:pPr>
        <w:widowControl w:val="0"/>
        <w:autoSpaceDE w:val="0"/>
        <w:autoSpaceDN w:val="0"/>
        <w:adjustRightInd w:val="0"/>
        <w:spacing w:line="240" w:lineRule="auto"/>
        <w:ind w:left="480" w:hanging="480"/>
        <w:rPr>
          <w:rFonts w:ascii="Times New Roman" w:hAnsi="Times New Roman" w:cs="Times New Roman"/>
          <w:noProof/>
        </w:rPr>
      </w:pPr>
      <w:r w:rsidRPr="00801492">
        <w:rPr>
          <w:rFonts w:ascii="Times New Roman" w:hAnsi="Times New Roman" w:cs="Times New Roman"/>
          <w:noProof/>
        </w:rPr>
        <w:t xml:space="preserve">Braver, T. S., Cole, M. W., &amp; Yarkoni, T. (2010). Vive les differences! Individual variation in neural mechanisms of executive control. </w:t>
      </w:r>
      <w:r w:rsidRPr="00801492">
        <w:rPr>
          <w:rFonts w:ascii="Times New Roman" w:hAnsi="Times New Roman" w:cs="Times New Roman"/>
          <w:i/>
          <w:iCs/>
          <w:noProof/>
        </w:rPr>
        <w:t>Current Opinion in Neurobiology</w:t>
      </w:r>
      <w:r w:rsidRPr="00801492">
        <w:rPr>
          <w:rFonts w:ascii="Times New Roman" w:hAnsi="Times New Roman" w:cs="Times New Roman"/>
          <w:noProof/>
        </w:rPr>
        <w:t>. https://doi.org/10.1016/j.conb.2010.03.002</w:t>
      </w:r>
    </w:p>
    <w:p w14:paraId="3CAC64FE" w14:textId="77777777" w:rsidR="00801492" w:rsidRPr="00801492" w:rsidRDefault="00801492" w:rsidP="00801492">
      <w:pPr>
        <w:widowControl w:val="0"/>
        <w:autoSpaceDE w:val="0"/>
        <w:autoSpaceDN w:val="0"/>
        <w:adjustRightInd w:val="0"/>
        <w:spacing w:line="240" w:lineRule="auto"/>
        <w:ind w:left="480" w:hanging="480"/>
        <w:rPr>
          <w:rFonts w:ascii="Times New Roman" w:hAnsi="Times New Roman" w:cs="Times New Roman"/>
          <w:noProof/>
        </w:rPr>
      </w:pPr>
      <w:r w:rsidRPr="00801492">
        <w:rPr>
          <w:rFonts w:ascii="Times New Roman" w:hAnsi="Times New Roman" w:cs="Times New Roman"/>
          <w:noProof/>
        </w:rPr>
        <w:t xml:space="preserve">Braver, T. S., Gray, J. R., &amp; Burgess, G. C. (2007). </w:t>
      </w:r>
      <w:r w:rsidRPr="00801492">
        <w:rPr>
          <w:rFonts w:ascii="Times New Roman" w:hAnsi="Times New Roman" w:cs="Times New Roman"/>
          <w:i/>
          <w:iCs/>
          <w:noProof/>
        </w:rPr>
        <w:t>Explaining the many varieties of working memory variation BT - Variation in working memory</w:t>
      </w:r>
      <w:r w:rsidRPr="00801492">
        <w:rPr>
          <w:rFonts w:ascii="Times New Roman" w:hAnsi="Times New Roman" w:cs="Times New Roman"/>
          <w:noProof/>
        </w:rPr>
        <w:t xml:space="preserve">. </w:t>
      </w:r>
      <w:r w:rsidRPr="00801492">
        <w:rPr>
          <w:rFonts w:ascii="Times New Roman" w:hAnsi="Times New Roman" w:cs="Times New Roman"/>
          <w:i/>
          <w:iCs/>
          <w:noProof/>
        </w:rPr>
        <w:t>Variation in working memory</w:t>
      </w:r>
      <w:r w:rsidRPr="00801492">
        <w:rPr>
          <w:rFonts w:ascii="Times New Roman" w:hAnsi="Times New Roman" w:cs="Times New Roman"/>
          <w:noProof/>
        </w:rPr>
        <w:t>. Oxford University Press.</w:t>
      </w:r>
    </w:p>
    <w:p w14:paraId="3CAB3F3D" w14:textId="77777777" w:rsidR="00801492" w:rsidRPr="00C43EE1" w:rsidRDefault="00801492" w:rsidP="00801492">
      <w:pPr>
        <w:widowControl w:val="0"/>
        <w:autoSpaceDE w:val="0"/>
        <w:autoSpaceDN w:val="0"/>
        <w:adjustRightInd w:val="0"/>
        <w:spacing w:line="240" w:lineRule="auto"/>
        <w:ind w:left="480" w:hanging="480"/>
        <w:rPr>
          <w:rFonts w:ascii="Times New Roman" w:hAnsi="Times New Roman" w:cs="Times New Roman"/>
          <w:noProof/>
          <w:lang w:val="de-DE"/>
        </w:rPr>
      </w:pPr>
      <w:r w:rsidRPr="00801492">
        <w:rPr>
          <w:rFonts w:ascii="Times New Roman" w:hAnsi="Times New Roman" w:cs="Times New Roman"/>
          <w:noProof/>
        </w:rPr>
        <w:t xml:space="preserve">Braver, T. S., Reynolds, J. R., &amp; Donaldson, D. I. (2003). Neural Mechanisms of Transient and Sustained Cognitive Control during Task Switching. </w:t>
      </w:r>
      <w:r w:rsidRPr="00C43EE1">
        <w:rPr>
          <w:rFonts w:ascii="Times New Roman" w:hAnsi="Times New Roman" w:cs="Times New Roman"/>
          <w:i/>
          <w:iCs/>
          <w:noProof/>
          <w:lang w:val="de-DE"/>
        </w:rPr>
        <w:t>Neuron</w:t>
      </w:r>
      <w:r w:rsidRPr="00C43EE1">
        <w:rPr>
          <w:rFonts w:ascii="Times New Roman" w:hAnsi="Times New Roman" w:cs="Times New Roman"/>
          <w:noProof/>
          <w:lang w:val="de-DE"/>
        </w:rPr>
        <w:t xml:space="preserve">, </w:t>
      </w:r>
      <w:r w:rsidRPr="00C43EE1">
        <w:rPr>
          <w:rFonts w:ascii="Times New Roman" w:hAnsi="Times New Roman" w:cs="Times New Roman"/>
          <w:i/>
          <w:iCs/>
          <w:noProof/>
          <w:lang w:val="de-DE"/>
        </w:rPr>
        <w:t>39</w:t>
      </w:r>
      <w:r w:rsidRPr="00C43EE1">
        <w:rPr>
          <w:rFonts w:ascii="Times New Roman" w:hAnsi="Times New Roman" w:cs="Times New Roman"/>
          <w:noProof/>
          <w:lang w:val="de-DE"/>
        </w:rPr>
        <w:t>(4), 713–726. https://doi.org/10.1016/S0896-6273(03)00466-5</w:t>
      </w:r>
    </w:p>
    <w:p w14:paraId="10A5CE45" w14:textId="77777777" w:rsidR="00801492" w:rsidRPr="00801492" w:rsidRDefault="00801492" w:rsidP="00801492">
      <w:pPr>
        <w:widowControl w:val="0"/>
        <w:autoSpaceDE w:val="0"/>
        <w:autoSpaceDN w:val="0"/>
        <w:adjustRightInd w:val="0"/>
        <w:spacing w:line="240" w:lineRule="auto"/>
        <w:ind w:left="480" w:hanging="480"/>
        <w:rPr>
          <w:rFonts w:ascii="Times New Roman" w:hAnsi="Times New Roman" w:cs="Times New Roman"/>
          <w:noProof/>
        </w:rPr>
      </w:pPr>
      <w:r w:rsidRPr="00C43EE1">
        <w:rPr>
          <w:rFonts w:ascii="Times New Roman" w:hAnsi="Times New Roman" w:cs="Times New Roman"/>
          <w:noProof/>
          <w:lang w:val="de-DE"/>
        </w:rPr>
        <w:t xml:space="preserve">Brevers, D., Bechara, A., Kilts, C. D., Antoniali, V., Bruylant, A., Verbanck, P., … </w:t>
      </w:r>
      <w:r w:rsidRPr="00801492">
        <w:rPr>
          <w:rFonts w:ascii="Times New Roman" w:hAnsi="Times New Roman" w:cs="Times New Roman"/>
          <w:noProof/>
        </w:rPr>
        <w:t xml:space="preserve">Noël, X. (2017). Competing Motivations: Proactive Response Inhibition Toward Addiction-Related Stimuli in Quitting-Motivated Individuals. </w:t>
      </w:r>
      <w:r w:rsidRPr="00801492">
        <w:rPr>
          <w:rFonts w:ascii="Times New Roman" w:hAnsi="Times New Roman" w:cs="Times New Roman"/>
          <w:i/>
          <w:iCs/>
          <w:noProof/>
        </w:rPr>
        <w:t>Journal of Gambling Studies</w:t>
      </w:r>
      <w:r w:rsidRPr="00801492">
        <w:rPr>
          <w:rFonts w:ascii="Times New Roman" w:hAnsi="Times New Roman" w:cs="Times New Roman"/>
          <w:noProof/>
        </w:rPr>
        <w:t>, 1–22. https://doi.org/10.1007/s10899-017-9722-2</w:t>
      </w:r>
    </w:p>
    <w:p w14:paraId="43E6EF01" w14:textId="77777777" w:rsidR="00801492" w:rsidRPr="00801492" w:rsidRDefault="00801492" w:rsidP="00801492">
      <w:pPr>
        <w:widowControl w:val="0"/>
        <w:autoSpaceDE w:val="0"/>
        <w:autoSpaceDN w:val="0"/>
        <w:adjustRightInd w:val="0"/>
        <w:spacing w:line="240" w:lineRule="auto"/>
        <w:ind w:left="480" w:hanging="480"/>
        <w:rPr>
          <w:rFonts w:ascii="Times New Roman" w:hAnsi="Times New Roman" w:cs="Times New Roman"/>
          <w:noProof/>
        </w:rPr>
      </w:pPr>
      <w:r w:rsidRPr="00801492">
        <w:rPr>
          <w:rFonts w:ascii="Times New Roman" w:hAnsi="Times New Roman" w:cs="Times New Roman"/>
          <w:noProof/>
        </w:rPr>
        <w:t xml:space="preserve">Bro, R. (1996). Multiway calibration. Multilinear PLS. </w:t>
      </w:r>
      <w:r w:rsidRPr="00801492">
        <w:rPr>
          <w:rFonts w:ascii="Times New Roman" w:hAnsi="Times New Roman" w:cs="Times New Roman"/>
          <w:i/>
          <w:iCs/>
          <w:noProof/>
        </w:rPr>
        <w:t>Journal of Chemometrics</w:t>
      </w:r>
      <w:r w:rsidRPr="00801492">
        <w:rPr>
          <w:rFonts w:ascii="Times New Roman" w:hAnsi="Times New Roman" w:cs="Times New Roman"/>
          <w:noProof/>
        </w:rPr>
        <w:t xml:space="preserve">, </w:t>
      </w:r>
      <w:r w:rsidRPr="00801492">
        <w:rPr>
          <w:rFonts w:ascii="Times New Roman" w:hAnsi="Times New Roman" w:cs="Times New Roman"/>
          <w:i/>
          <w:iCs/>
          <w:noProof/>
        </w:rPr>
        <w:t>10</w:t>
      </w:r>
      <w:r w:rsidRPr="00801492">
        <w:rPr>
          <w:rFonts w:ascii="Times New Roman" w:hAnsi="Times New Roman" w:cs="Times New Roman"/>
          <w:noProof/>
        </w:rPr>
        <w:t>(1), 47–61. https://doi.org/10.1002/(SICI)1099-128X(199601)10:1&lt;47::AID-CEM400&gt;3.0.CO;2-C</w:t>
      </w:r>
    </w:p>
    <w:p w14:paraId="0D6BCD36" w14:textId="77777777" w:rsidR="00801492" w:rsidRPr="00801492" w:rsidRDefault="00801492" w:rsidP="00801492">
      <w:pPr>
        <w:widowControl w:val="0"/>
        <w:autoSpaceDE w:val="0"/>
        <w:autoSpaceDN w:val="0"/>
        <w:adjustRightInd w:val="0"/>
        <w:spacing w:line="240" w:lineRule="auto"/>
        <w:ind w:left="480" w:hanging="480"/>
        <w:rPr>
          <w:rFonts w:ascii="Times New Roman" w:hAnsi="Times New Roman" w:cs="Times New Roman"/>
          <w:noProof/>
        </w:rPr>
      </w:pPr>
      <w:r w:rsidRPr="00801492">
        <w:rPr>
          <w:rFonts w:ascii="Times New Roman" w:hAnsi="Times New Roman" w:cs="Times New Roman"/>
          <w:noProof/>
        </w:rPr>
        <w:t xml:space="preserve">Calhoun, V., Adah, T., &amp; Liu, J. (2006). A feature-based approach to combine functional MRI, structural MRI and EEG brain imaging data. In </w:t>
      </w:r>
      <w:r w:rsidRPr="00801492">
        <w:rPr>
          <w:rFonts w:ascii="Times New Roman" w:hAnsi="Times New Roman" w:cs="Times New Roman"/>
          <w:i/>
          <w:iCs/>
          <w:noProof/>
        </w:rPr>
        <w:t>Annual International Conference of the IEEE Engineering in Medicine and Biology - Proceedings</w:t>
      </w:r>
      <w:r w:rsidRPr="00801492">
        <w:rPr>
          <w:rFonts w:ascii="Times New Roman" w:hAnsi="Times New Roman" w:cs="Times New Roman"/>
          <w:noProof/>
        </w:rPr>
        <w:t xml:space="preserve"> (pp. 3672–3675). https://doi.org/10.1109/IEMBS.2006.259810</w:t>
      </w:r>
    </w:p>
    <w:p w14:paraId="7BAC4DE8" w14:textId="77777777" w:rsidR="00801492" w:rsidRPr="00801492" w:rsidRDefault="00801492" w:rsidP="00801492">
      <w:pPr>
        <w:widowControl w:val="0"/>
        <w:autoSpaceDE w:val="0"/>
        <w:autoSpaceDN w:val="0"/>
        <w:adjustRightInd w:val="0"/>
        <w:spacing w:line="240" w:lineRule="auto"/>
        <w:ind w:left="480" w:hanging="480"/>
        <w:rPr>
          <w:rFonts w:ascii="Times New Roman" w:hAnsi="Times New Roman" w:cs="Times New Roman"/>
          <w:noProof/>
        </w:rPr>
      </w:pPr>
      <w:r w:rsidRPr="00801492">
        <w:rPr>
          <w:rFonts w:ascii="Times New Roman" w:hAnsi="Times New Roman" w:cs="Times New Roman"/>
          <w:noProof/>
        </w:rPr>
        <w:t xml:space="preserve">Calhoun, V. D., &amp; Adali, T. (2009). Feature-based fusion of medical imaging data. </w:t>
      </w:r>
      <w:r w:rsidRPr="00801492">
        <w:rPr>
          <w:rFonts w:ascii="Times New Roman" w:hAnsi="Times New Roman" w:cs="Times New Roman"/>
          <w:i/>
          <w:iCs/>
          <w:noProof/>
        </w:rPr>
        <w:t>IEEE Transactions on Information Technology in Biomedicine</w:t>
      </w:r>
      <w:r w:rsidRPr="00801492">
        <w:rPr>
          <w:rFonts w:ascii="Times New Roman" w:hAnsi="Times New Roman" w:cs="Times New Roman"/>
          <w:noProof/>
        </w:rPr>
        <w:t xml:space="preserve">, </w:t>
      </w:r>
      <w:r w:rsidRPr="00801492">
        <w:rPr>
          <w:rFonts w:ascii="Times New Roman" w:hAnsi="Times New Roman" w:cs="Times New Roman"/>
          <w:i/>
          <w:iCs/>
          <w:noProof/>
        </w:rPr>
        <w:t>13</w:t>
      </w:r>
      <w:r w:rsidRPr="00801492">
        <w:rPr>
          <w:rFonts w:ascii="Times New Roman" w:hAnsi="Times New Roman" w:cs="Times New Roman"/>
          <w:noProof/>
        </w:rPr>
        <w:t>(5), 711–720. https://doi.org/10.1109/TITB.2008.923773</w:t>
      </w:r>
    </w:p>
    <w:p w14:paraId="1C35AD74" w14:textId="77777777" w:rsidR="00801492" w:rsidRPr="00C43EE1" w:rsidRDefault="00801492" w:rsidP="00801492">
      <w:pPr>
        <w:widowControl w:val="0"/>
        <w:autoSpaceDE w:val="0"/>
        <w:autoSpaceDN w:val="0"/>
        <w:adjustRightInd w:val="0"/>
        <w:spacing w:line="240" w:lineRule="auto"/>
        <w:ind w:left="480" w:hanging="480"/>
        <w:rPr>
          <w:rFonts w:ascii="Times New Roman" w:hAnsi="Times New Roman" w:cs="Times New Roman"/>
          <w:noProof/>
          <w:lang w:val="de-DE"/>
        </w:rPr>
      </w:pPr>
      <w:r w:rsidRPr="00801492">
        <w:rPr>
          <w:rFonts w:ascii="Times New Roman" w:hAnsi="Times New Roman" w:cs="Times New Roman"/>
          <w:noProof/>
        </w:rPr>
        <w:t xml:space="preserve">Calhoun, V. D., Liu, J., &amp; Adali, T. (2009, March). A review of group ICA for fMRI data and ICA for joint inference of imaging, genetic, and ERP data. </w:t>
      </w:r>
      <w:r w:rsidRPr="00C43EE1">
        <w:rPr>
          <w:rFonts w:ascii="Times New Roman" w:hAnsi="Times New Roman" w:cs="Times New Roman"/>
          <w:i/>
          <w:iCs/>
          <w:noProof/>
          <w:lang w:val="de-DE"/>
        </w:rPr>
        <w:t>NeuroImage</w:t>
      </w:r>
      <w:r w:rsidRPr="00C43EE1">
        <w:rPr>
          <w:rFonts w:ascii="Times New Roman" w:hAnsi="Times New Roman" w:cs="Times New Roman"/>
          <w:noProof/>
          <w:lang w:val="de-DE"/>
        </w:rPr>
        <w:t>. https://doi.org/10.1016/j.neuroimage.2008.10.057</w:t>
      </w:r>
    </w:p>
    <w:p w14:paraId="524BEB78" w14:textId="77777777" w:rsidR="00801492" w:rsidRPr="00801492" w:rsidRDefault="00801492" w:rsidP="00801492">
      <w:pPr>
        <w:widowControl w:val="0"/>
        <w:autoSpaceDE w:val="0"/>
        <w:autoSpaceDN w:val="0"/>
        <w:adjustRightInd w:val="0"/>
        <w:spacing w:line="240" w:lineRule="auto"/>
        <w:ind w:left="480" w:hanging="480"/>
        <w:rPr>
          <w:rFonts w:ascii="Times New Roman" w:hAnsi="Times New Roman" w:cs="Times New Roman"/>
          <w:noProof/>
        </w:rPr>
      </w:pPr>
      <w:r w:rsidRPr="00C43EE1">
        <w:rPr>
          <w:rFonts w:ascii="Times New Roman" w:hAnsi="Times New Roman" w:cs="Times New Roman"/>
          <w:noProof/>
          <w:lang w:val="de-DE"/>
        </w:rPr>
        <w:t xml:space="preserve">Chen, T., Kendrick, K. M., Feng, C., Yang, S., Wang, X., Yang, X., … </w:t>
      </w:r>
      <w:r w:rsidRPr="00801492">
        <w:rPr>
          <w:rFonts w:ascii="Times New Roman" w:hAnsi="Times New Roman" w:cs="Times New Roman"/>
          <w:noProof/>
        </w:rPr>
        <w:t xml:space="preserve">Luo, Y. (2014). Opposite effect of conflict context modulation on neural mechanisms of cognitive and affective control. </w:t>
      </w:r>
      <w:r w:rsidRPr="00801492">
        <w:rPr>
          <w:rFonts w:ascii="Times New Roman" w:hAnsi="Times New Roman" w:cs="Times New Roman"/>
          <w:i/>
          <w:iCs/>
          <w:noProof/>
        </w:rPr>
        <w:t>Psychophysiology</w:t>
      </w:r>
      <w:r w:rsidRPr="00801492">
        <w:rPr>
          <w:rFonts w:ascii="Times New Roman" w:hAnsi="Times New Roman" w:cs="Times New Roman"/>
          <w:noProof/>
        </w:rPr>
        <w:t>. https://doi.org/10.1111/psyp.12165</w:t>
      </w:r>
    </w:p>
    <w:p w14:paraId="45953A80" w14:textId="77777777" w:rsidR="00801492" w:rsidRPr="00801492" w:rsidRDefault="00801492" w:rsidP="00801492">
      <w:pPr>
        <w:widowControl w:val="0"/>
        <w:autoSpaceDE w:val="0"/>
        <w:autoSpaceDN w:val="0"/>
        <w:adjustRightInd w:val="0"/>
        <w:spacing w:line="240" w:lineRule="auto"/>
        <w:ind w:left="480" w:hanging="480"/>
        <w:rPr>
          <w:rFonts w:ascii="Times New Roman" w:hAnsi="Times New Roman" w:cs="Times New Roman"/>
          <w:noProof/>
        </w:rPr>
      </w:pPr>
      <w:r w:rsidRPr="00801492">
        <w:rPr>
          <w:rFonts w:ascii="Times New Roman" w:hAnsi="Times New Roman" w:cs="Times New Roman"/>
          <w:noProof/>
        </w:rPr>
        <w:t xml:space="preserve">Cuffin, B. N. (1998). EEG dipole source localization. </w:t>
      </w:r>
      <w:r w:rsidRPr="00801492">
        <w:rPr>
          <w:rFonts w:ascii="Times New Roman" w:hAnsi="Times New Roman" w:cs="Times New Roman"/>
          <w:i/>
          <w:iCs/>
          <w:noProof/>
        </w:rPr>
        <w:t>IEEE Engineering in Medicine and Biology Magazine</w:t>
      </w:r>
      <w:r w:rsidRPr="00801492">
        <w:rPr>
          <w:rFonts w:ascii="Times New Roman" w:hAnsi="Times New Roman" w:cs="Times New Roman"/>
          <w:noProof/>
        </w:rPr>
        <w:t xml:space="preserve">, </w:t>
      </w:r>
      <w:r w:rsidRPr="00801492">
        <w:rPr>
          <w:rFonts w:ascii="Times New Roman" w:hAnsi="Times New Roman" w:cs="Times New Roman"/>
          <w:i/>
          <w:iCs/>
          <w:noProof/>
        </w:rPr>
        <w:t>17</w:t>
      </w:r>
      <w:r w:rsidRPr="00801492">
        <w:rPr>
          <w:rFonts w:ascii="Times New Roman" w:hAnsi="Times New Roman" w:cs="Times New Roman"/>
          <w:noProof/>
        </w:rPr>
        <w:t>(5), 118–122. https://doi.org/10.1109/51.715495</w:t>
      </w:r>
    </w:p>
    <w:p w14:paraId="08F22D86" w14:textId="77777777" w:rsidR="00801492" w:rsidRPr="00801492" w:rsidRDefault="00801492" w:rsidP="00801492">
      <w:pPr>
        <w:widowControl w:val="0"/>
        <w:autoSpaceDE w:val="0"/>
        <w:autoSpaceDN w:val="0"/>
        <w:adjustRightInd w:val="0"/>
        <w:spacing w:line="240" w:lineRule="auto"/>
        <w:ind w:left="480" w:hanging="480"/>
        <w:rPr>
          <w:rFonts w:ascii="Times New Roman" w:hAnsi="Times New Roman" w:cs="Times New Roman"/>
          <w:noProof/>
        </w:rPr>
      </w:pPr>
      <w:r w:rsidRPr="00C43EE1">
        <w:rPr>
          <w:rFonts w:ascii="Times New Roman" w:hAnsi="Times New Roman" w:cs="Times New Roman"/>
          <w:noProof/>
          <w:lang w:val="de-DE"/>
        </w:rPr>
        <w:t xml:space="preserve">D’Ardenne, K., Eshel, N., Luka, J., Lenartowicz, A., Nystrom, L. E., &amp; Cohen, J. D. (2012). </w:t>
      </w:r>
      <w:r w:rsidRPr="00801492">
        <w:rPr>
          <w:rFonts w:ascii="Times New Roman" w:hAnsi="Times New Roman" w:cs="Times New Roman"/>
          <w:noProof/>
        </w:rPr>
        <w:t xml:space="preserve">Role of prefrontal cortex and the midbrain dopamine system in working memory updating. </w:t>
      </w:r>
      <w:r w:rsidRPr="00801492">
        <w:rPr>
          <w:rFonts w:ascii="Times New Roman" w:hAnsi="Times New Roman" w:cs="Times New Roman"/>
          <w:i/>
          <w:iCs/>
          <w:noProof/>
        </w:rPr>
        <w:t>Proceeding of the National Academy of Science of the United States of America</w:t>
      </w:r>
      <w:r w:rsidRPr="00801492">
        <w:rPr>
          <w:rFonts w:ascii="Times New Roman" w:hAnsi="Times New Roman" w:cs="Times New Roman"/>
          <w:noProof/>
        </w:rPr>
        <w:t xml:space="preserve">, </w:t>
      </w:r>
      <w:r w:rsidRPr="00801492">
        <w:rPr>
          <w:rFonts w:ascii="Times New Roman" w:hAnsi="Times New Roman" w:cs="Times New Roman"/>
          <w:i/>
          <w:iCs/>
          <w:noProof/>
        </w:rPr>
        <w:t>109</w:t>
      </w:r>
      <w:r w:rsidRPr="00801492">
        <w:rPr>
          <w:rFonts w:ascii="Times New Roman" w:hAnsi="Times New Roman" w:cs="Times New Roman"/>
          <w:noProof/>
        </w:rPr>
        <w:t>(49), 19900–19909. https://doi.org/10.1073/pnas.1116727109</w:t>
      </w:r>
    </w:p>
    <w:p w14:paraId="4DC92C2B" w14:textId="77777777" w:rsidR="00801492" w:rsidRPr="00801492" w:rsidRDefault="00801492" w:rsidP="00801492">
      <w:pPr>
        <w:widowControl w:val="0"/>
        <w:autoSpaceDE w:val="0"/>
        <w:autoSpaceDN w:val="0"/>
        <w:adjustRightInd w:val="0"/>
        <w:spacing w:line="240" w:lineRule="auto"/>
        <w:ind w:left="480" w:hanging="480"/>
        <w:rPr>
          <w:rFonts w:ascii="Times New Roman" w:hAnsi="Times New Roman" w:cs="Times New Roman"/>
          <w:noProof/>
        </w:rPr>
      </w:pPr>
      <w:r w:rsidRPr="00C43EE1">
        <w:rPr>
          <w:rFonts w:ascii="Times New Roman" w:hAnsi="Times New Roman" w:cs="Times New Roman"/>
          <w:noProof/>
          <w:lang w:val="de-DE"/>
        </w:rPr>
        <w:t xml:space="preserve">D’Ardenne, K., Eshel, N., Luka, J., Lenartowicz, A., Nystrom, L. E., &amp; Cohen, J. D. (2012). </w:t>
      </w:r>
      <w:r w:rsidRPr="00801492">
        <w:rPr>
          <w:rFonts w:ascii="Times New Roman" w:hAnsi="Times New Roman" w:cs="Times New Roman"/>
          <w:noProof/>
        </w:rPr>
        <w:t xml:space="preserve">Role of prefrontal cortex and the midbrain dopamine system in working memory updating. </w:t>
      </w:r>
      <w:r w:rsidRPr="00801492">
        <w:rPr>
          <w:rFonts w:ascii="Times New Roman" w:hAnsi="Times New Roman" w:cs="Times New Roman"/>
          <w:i/>
          <w:iCs/>
          <w:noProof/>
        </w:rPr>
        <w:t>Proceedings of the National Academy of Sciences</w:t>
      </w:r>
      <w:r w:rsidRPr="00801492">
        <w:rPr>
          <w:rFonts w:ascii="Times New Roman" w:hAnsi="Times New Roman" w:cs="Times New Roman"/>
          <w:noProof/>
        </w:rPr>
        <w:t xml:space="preserve">, </w:t>
      </w:r>
      <w:r w:rsidRPr="00801492">
        <w:rPr>
          <w:rFonts w:ascii="Times New Roman" w:hAnsi="Times New Roman" w:cs="Times New Roman"/>
          <w:i/>
          <w:iCs/>
          <w:noProof/>
        </w:rPr>
        <w:t>109</w:t>
      </w:r>
      <w:r w:rsidRPr="00801492">
        <w:rPr>
          <w:rFonts w:ascii="Times New Roman" w:hAnsi="Times New Roman" w:cs="Times New Roman"/>
          <w:noProof/>
        </w:rPr>
        <w:t>, 19900–19909. https://doi.org/10.1073/pnas.1116727109/-/DCSupplemental.www.pnas.org/cgi/doi/10.1073/pnas.1116727109</w:t>
      </w:r>
    </w:p>
    <w:p w14:paraId="39B05A31" w14:textId="77777777" w:rsidR="00801492" w:rsidRPr="00801492" w:rsidRDefault="00801492" w:rsidP="00801492">
      <w:pPr>
        <w:widowControl w:val="0"/>
        <w:autoSpaceDE w:val="0"/>
        <w:autoSpaceDN w:val="0"/>
        <w:adjustRightInd w:val="0"/>
        <w:spacing w:line="240" w:lineRule="auto"/>
        <w:ind w:left="480" w:hanging="480"/>
        <w:rPr>
          <w:rFonts w:ascii="Times New Roman" w:hAnsi="Times New Roman" w:cs="Times New Roman"/>
          <w:noProof/>
        </w:rPr>
      </w:pPr>
      <w:r w:rsidRPr="00801492">
        <w:rPr>
          <w:rFonts w:ascii="Times New Roman" w:hAnsi="Times New Roman" w:cs="Times New Roman"/>
          <w:noProof/>
        </w:rPr>
        <w:t xml:space="preserve">Dale, A. M., &amp; Sereno, M. I. (1993). Improved Localization of Cortical Activity by Combining EEG and MEG with MRI Cortical Surface Reconstruction: A Linear Approach. </w:t>
      </w:r>
      <w:r w:rsidRPr="00801492">
        <w:rPr>
          <w:rFonts w:ascii="Times New Roman" w:hAnsi="Times New Roman" w:cs="Times New Roman"/>
          <w:i/>
          <w:iCs/>
          <w:noProof/>
        </w:rPr>
        <w:t>Journal of Cognitive Neuroscience</w:t>
      </w:r>
      <w:r w:rsidRPr="00801492">
        <w:rPr>
          <w:rFonts w:ascii="Times New Roman" w:hAnsi="Times New Roman" w:cs="Times New Roman"/>
          <w:noProof/>
        </w:rPr>
        <w:t xml:space="preserve">, </w:t>
      </w:r>
      <w:r w:rsidRPr="00801492">
        <w:rPr>
          <w:rFonts w:ascii="Times New Roman" w:hAnsi="Times New Roman" w:cs="Times New Roman"/>
          <w:i/>
          <w:iCs/>
          <w:noProof/>
        </w:rPr>
        <w:t>5</w:t>
      </w:r>
      <w:r w:rsidRPr="00801492">
        <w:rPr>
          <w:rFonts w:ascii="Times New Roman" w:hAnsi="Times New Roman" w:cs="Times New Roman"/>
          <w:noProof/>
        </w:rPr>
        <w:t>(2), 162–176. https://doi.org/10.1162/jocn.1993.5.2.162</w:t>
      </w:r>
    </w:p>
    <w:p w14:paraId="3D80EB35" w14:textId="77777777" w:rsidR="00801492" w:rsidRPr="00801492" w:rsidRDefault="00801492" w:rsidP="00801492">
      <w:pPr>
        <w:widowControl w:val="0"/>
        <w:autoSpaceDE w:val="0"/>
        <w:autoSpaceDN w:val="0"/>
        <w:adjustRightInd w:val="0"/>
        <w:spacing w:line="240" w:lineRule="auto"/>
        <w:ind w:left="480" w:hanging="480"/>
        <w:rPr>
          <w:rFonts w:ascii="Times New Roman" w:hAnsi="Times New Roman" w:cs="Times New Roman"/>
          <w:noProof/>
        </w:rPr>
      </w:pPr>
      <w:r w:rsidRPr="00801492">
        <w:rPr>
          <w:rFonts w:ascii="Times New Roman" w:hAnsi="Times New Roman" w:cs="Times New Roman"/>
          <w:noProof/>
        </w:rPr>
        <w:lastRenderedPageBreak/>
        <w:t xml:space="preserve">Debener, S., Ullsperger, M., Siegel, M., &amp; Engel, A. (2006). Single-trial EEG–fMRI reveals the dynamics of cognitive function. </w:t>
      </w:r>
      <w:r w:rsidRPr="00801492">
        <w:rPr>
          <w:rFonts w:ascii="Times New Roman" w:hAnsi="Times New Roman" w:cs="Times New Roman"/>
          <w:i/>
          <w:iCs/>
          <w:noProof/>
        </w:rPr>
        <w:t>Trends in Cognitive Sciences</w:t>
      </w:r>
      <w:r w:rsidRPr="00801492">
        <w:rPr>
          <w:rFonts w:ascii="Times New Roman" w:hAnsi="Times New Roman" w:cs="Times New Roman"/>
          <w:noProof/>
        </w:rPr>
        <w:t>. Retrieved from http://www.sciencedirect.com/science/article/pii/S1364661306002725</w:t>
      </w:r>
    </w:p>
    <w:p w14:paraId="15CC2F31" w14:textId="77777777" w:rsidR="00801492" w:rsidRPr="00801492" w:rsidRDefault="00801492" w:rsidP="00801492">
      <w:pPr>
        <w:widowControl w:val="0"/>
        <w:autoSpaceDE w:val="0"/>
        <w:autoSpaceDN w:val="0"/>
        <w:adjustRightInd w:val="0"/>
        <w:spacing w:line="240" w:lineRule="auto"/>
        <w:ind w:left="480" w:hanging="480"/>
        <w:rPr>
          <w:rFonts w:ascii="Times New Roman" w:hAnsi="Times New Roman" w:cs="Times New Roman"/>
          <w:noProof/>
        </w:rPr>
      </w:pPr>
      <w:r w:rsidRPr="00C43EE1">
        <w:rPr>
          <w:rFonts w:ascii="Times New Roman" w:hAnsi="Times New Roman" w:cs="Times New Roman"/>
          <w:noProof/>
          <w:lang w:val="de-DE"/>
        </w:rPr>
        <w:t xml:space="preserve">Debener, S., Ullsperger, M., Siegel, M., &amp; Engel, A. K. (2006). </w:t>
      </w:r>
      <w:r w:rsidRPr="00801492">
        <w:rPr>
          <w:rFonts w:ascii="Times New Roman" w:hAnsi="Times New Roman" w:cs="Times New Roman"/>
          <w:noProof/>
        </w:rPr>
        <w:t xml:space="preserve">Single-trial EEG-fMRI reveals the dynamics of cognitive function. </w:t>
      </w:r>
      <w:r w:rsidRPr="00801492">
        <w:rPr>
          <w:rFonts w:ascii="Times New Roman" w:hAnsi="Times New Roman" w:cs="Times New Roman"/>
          <w:i/>
          <w:iCs/>
          <w:noProof/>
        </w:rPr>
        <w:t>Trends in Cognitive Sciences</w:t>
      </w:r>
      <w:r w:rsidRPr="00801492">
        <w:rPr>
          <w:rFonts w:ascii="Times New Roman" w:hAnsi="Times New Roman" w:cs="Times New Roman"/>
          <w:noProof/>
        </w:rPr>
        <w:t xml:space="preserve">, </w:t>
      </w:r>
      <w:r w:rsidRPr="00801492">
        <w:rPr>
          <w:rFonts w:ascii="Times New Roman" w:hAnsi="Times New Roman" w:cs="Times New Roman"/>
          <w:i/>
          <w:iCs/>
          <w:noProof/>
        </w:rPr>
        <w:t>10</w:t>
      </w:r>
      <w:r w:rsidRPr="00801492">
        <w:rPr>
          <w:rFonts w:ascii="Times New Roman" w:hAnsi="Times New Roman" w:cs="Times New Roman"/>
          <w:noProof/>
        </w:rPr>
        <w:t>(12), 558–563. https://doi.org/10.1016/j.tics.2006.09.010</w:t>
      </w:r>
    </w:p>
    <w:p w14:paraId="553B2398" w14:textId="77777777" w:rsidR="00801492" w:rsidRPr="00801492" w:rsidRDefault="00801492" w:rsidP="00801492">
      <w:pPr>
        <w:widowControl w:val="0"/>
        <w:autoSpaceDE w:val="0"/>
        <w:autoSpaceDN w:val="0"/>
        <w:adjustRightInd w:val="0"/>
        <w:spacing w:line="240" w:lineRule="auto"/>
        <w:ind w:left="480" w:hanging="480"/>
        <w:rPr>
          <w:rFonts w:ascii="Times New Roman" w:hAnsi="Times New Roman" w:cs="Times New Roman"/>
          <w:noProof/>
        </w:rPr>
      </w:pPr>
      <w:r w:rsidRPr="00801492">
        <w:rPr>
          <w:rFonts w:ascii="Times New Roman" w:hAnsi="Times New Roman" w:cs="Times New Roman"/>
          <w:noProof/>
        </w:rPr>
        <w:t xml:space="preserve">Delorme, A., &amp; Makeig, S. (2004). EEGLAB: an open source toolbox for analysis of single-trial EEG dynamics including independent component analysis. </w:t>
      </w:r>
      <w:r w:rsidRPr="00801492">
        <w:rPr>
          <w:rFonts w:ascii="Times New Roman" w:hAnsi="Times New Roman" w:cs="Times New Roman"/>
          <w:i/>
          <w:iCs/>
          <w:noProof/>
        </w:rPr>
        <w:t>Journal of Neuroscience Methods</w:t>
      </w:r>
      <w:r w:rsidRPr="00801492">
        <w:rPr>
          <w:rFonts w:ascii="Times New Roman" w:hAnsi="Times New Roman" w:cs="Times New Roman"/>
          <w:noProof/>
        </w:rPr>
        <w:t>. Retrieved from http://www.sciencedirect.com/science/article/pii/S0165027003003479</w:t>
      </w:r>
    </w:p>
    <w:p w14:paraId="58D17248" w14:textId="77777777" w:rsidR="00801492" w:rsidRPr="00801492" w:rsidRDefault="00801492" w:rsidP="00801492">
      <w:pPr>
        <w:widowControl w:val="0"/>
        <w:autoSpaceDE w:val="0"/>
        <w:autoSpaceDN w:val="0"/>
        <w:adjustRightInd w:val="0"/>
        <w:spacing w:line="240" w:lineRule="auto"/>
        <w:ind w:left="480" w:hanging="480"/>
        <w:rPr>
          <w:rFonts w:ascii="Times New Roman" w:hAnsi="Times New Roman" w:cs="Times New Roman"/>
          <w:noProof/>
        </w:rPr>
      </w:pPr>
      <w:r w:rsidRPr="00801492">
        <w:rPr>
          <w:rFonts w:ascii="Times New Roman" w:hAnsi="Times New Roman" w:cs="Times New Roman"/>
          <w:noProof/>
        </w:rPr>
        <w:t xml:space="preserve">Eichele, T., Calhoun, V. D., Moosmann, M., Specht, K., Jongsma, M. L. A., Quiroga, R. Q., … Hugdahl, K. (2008). Unmixing concurrent EEG-fMRI with parallel independent component analysis. </w:t>
      </w:r>
      <w:r w:rsidRPr="00801492">
        <w:rPr>
          <w:rFonts w:ascii="Times New Roman" w:hAnsi="Times New Roman" w:cs="Times New Roman"/>
          <w:i/>
          <w:iCs/>
          <w:noProof/>
        </w:rPr>
        <w:t>International Journal of Psychophysiology</w:t>
      </w:r>
      <w:r w:rsidRPr="00801492">
        <w:rPr>
          <w:rFonts w:ascii="Times New Roman" w:hAnsi="Times New Roman" w:cs="Times New Roman"/>
          <w:noProof/>
        </w:rPr>
        <w:t xml:space="preserve">, </w:t>
      </w:r>
      <w:r w:rsidRPr="00801492">
        <w:rPr>
          <w:rFonts w:ascii="Times New Roman" w:hAnsi="Times New Roman" w:cs="Times New Roman"/>
          <w:i/>
          <w:iCs/>
          <w:noProof/>
        </w:rPr>
        <w:t>67</w:t>
      </w:r>
      <w:r w:rsidRPr="00801492">
        <w:rPr>
          <w:rFonts w:ascii="Times New Roman" w:hAnsi="Times New Roman" w:cs="Times New Roman"/>
          <w:noProof/>
        </w:rPr>
        <w:t>(3), 222–234.</w:t>
      </w:r>
    </w:p>
    <w:p w14:paraId="761A1BDB" w14:textId="77777777" w:rsidR="00801492" w:rsidRPr="00801492" w:rsidRDefault="00801492" w:rsidP="00801492">
      <w:pPr>
        <w:widowControl w:val="0"/>
        <w:autoSpaceDE w:val="0"/>
        <w:autoSpaceDN w:val="0"/>
        <w:adjustRightInd w:val="0"/>
        <w:spacing w:line="240" w:lineRule="auto"/>
        <w:ind w:left="480" w:hanging="480"/>
        <w:rPr>
          <w:rFonts w:ascii="Times New Roman" w:hAnsi="Times New Roman" w:cs="Times New Roman"/>
          <w:noProof/>
        </w:rPr>
      </w:pPr>
      <w:r w:rsidRPr="00801492">
        <w:rPr>
          <w:rFonts w:ascii="Times New Roman" w:hAnsi="Times New Roman" w:cs="Times New Roman"/>
          <w:noProof/>
        </w:rPr>
        <w:t xml:space="preserve">Feldman, A. G. (1986). Once more on the equilibrium-point hypothesis (λ model) for motor control. </w:t>
      </w:r>
      <w:r w:rsidRPr="00801492">
        <w:rPr>
          <w:rFonts w:ascii="Times New Roman" w:hAnsi="Times New Roman" w:cs="Times New Roman"/>
          <w:i/>
          <w:iCs/>
          <w:noProof/>
        </w:rPr>
        <w:t>Journal of Motor Behavior</w:t>
      </w:r>
      <w:r w:rsidRPr="00801492">
        <w:rPr>
          <w:rFonts w:ascii="Times New Roman" w:hAnsi="Times New Roman" w:cs="Times New Roman"/>
          <w:noProof/>
        </w:rPr>
        <w:t xml:space="preserve">, </w:t>
      </w:r>
      <w:r w:rsidRPr="00801492">
        <w:rPr>
          <w:rFonts w:ascii="Times New Roman" w:hAnsi="Times New Roman" w:cs="Times New Roman"/>
          <w:i/>
          <w:iCs/>
          <w:noProof/>
        </w:rPr>
        <w:t>18</w:t>
      </w:r>
      <w:r w:rsidRPr="00801492">
        <w:rPr>
          <w:rFonts w:ascii="Times New Roman" w:hAnsi="Times New Roman" w:cs="Times New Roman"/>
          <w:noProof/>
        </w:rPr>
        <w:t>(1), 17–54. https://doi.org/10.1080/00222895.1986.10735369</w:t>
      </w:r>
    </w:p>
    <w:p w14:paraId="62AB8962" w14:textId="77777777" w:rsidR="00801492" w:rsidRPr="00801492" w:rsidRDefault="00801492" w:rsidP="00801492">
      <w:pPr>
        <w:widowControl w:val="0"/>
        <w:autoSpaceDE w:val="0"/>
        <w:autoSpaceDN w:val="0"/>
        <w:adjustRightInd w:val="0"/>
        <w:spacing w:line="240" w:lineRule="auto"/>
        <w:ind w:left="480" w:hanging="480"/>
        <w:rPr>
          <w:rFonts w:ascii="Times New Roman" w:hAnsi="Times New Roman" w:cs="Times New Roman"/>
          <w:noProof/>
        </w:rPr>
      </w:pPr>
      <w:r w:rsidRPr="00801492">
        <w:rPr>
          <w:rFonts w:ascii="Times New Roman" w:hAnsi="Times New Roman" w:cs="Times New Roman"/>
          <w:noProof/>
        </w:rPr>
        <w:t xml:space="preserve">Friston, K. J., Holmes, A. P., Worsley, K. J., Poline, J.-B., Frith, C. D., &amp; Frackowiak, R. S. J. (1995). Statistical Parametric Maps in Functional Imaging : A General Linear Approach. </w:t>
      </w:r>
      <w:r w:rsidRPr="00801492">
        <w:rPr>
          <w:rFonts w:ascii="Times New Roman" w:hAnsi="Times New Roman" w:cs="Times New Roman"/>
          <w:i/>
          <w:iCs/>
          <w:noProof/>
        </w:rPr>
        <w:t>Human Brain Mapping</w:t>
      </w:r>
      <w:r w:rsidRPr="00801492">
        <w:rPr>
          <w:rFonts w:ascii="Times New Roman" w:hAnsi="Times New Roman" w:cs="Times New Roman"/>
          <w:noProof/>
        </w:rPr>
        <w:t xml:space="preserve">, </w:t>
      </w:r>
      <w:r w:rsidRPr="00801492">
        <w:rPr>
          <w:rFonts w:ascii="Times New Roman" w:hAnsi="Times New Roman" w:cs="Times New Roman"/>
          <w:i/>
          <w:iCs/>
          <w:noProof/>
        </w:rPr>
        <w:t>2</w:t>
      </w:r>
      <w:r w:rsidRPr="00801492">
        <w:rPr>
          <w:rFonts w:ascii="Times New Roman" w:hAnsi="Times New Roman" w:cs="Times New Roman"/>
          <w:noProof/>
        </w:rPr>
        <w:t>(4), 189–210. Retrieved from http://citeseerx.ist.psu.edu/viewdoc/download?doi=10.1.1.503.4426&amp;rep=rep1&amp;type=pdf</w:t>
      </w:r>
    </w:p>
    <w:p w14:paraId="69C252EF" w14:textId="77777777" w:rsidR="00801492" w:rsidRPr="00801492" w:rsidRDefault="00801492" w:rsidP="00801492">
      <w:pPr>
        <w:widowControl w:val="0"/>
        <w:autoSpaceDE w:val="0"/>
        <w:autoSpaceDN w:val="0"/>
        <w:adjustRightInd w:val="0"/>
        <w:spacing w:line="240" w:lineRule="auto"/>
        <w:ind w:left="480" w:hanging="480"/>
        <w:rPr>
          <w:rFonts w:ascii="Times New Roman" w:hAnsi="Times New Roman" w:cs="Times New Roman"/>
          <w:noProof/>
        </w:rPr>
      </w:pPr>
      <w:r w:rsidRPr="00C43EE1">
        <w:rPr>
          <w:rFonts w:ascii="Times New Roman" w:hAnsi="Times New Roman" w:cs="Times New Roman"/>
          <w:noProof/>
          <w:lang w:val="de-DE"/>
        </w:rPr>
        <w:t xml:space="preserve">Fu, C. H. Y., &amp; Costafreda, S. G. (2013). </w:t>
      </w:r>
      <w:r w:rsidRPr="00801492">
        <w:rPr>
          <w:rFonts w:ascii="Times New Roman" w:hAnsi="Times New Roman" w:cs="Times New Roman"/>
          <w:noProof/>
        </w:rPr>
        <w:t xml:space="preserve">Neuroimaging-Based Biomarkers in Psychiatry: Clinical Opportunities of a Paradigm Shift. </w:t>
      </w:r>
      <w:r w:rsidRPr="00801492">
        <w:rPr>
          <w:rFonts w:ascii="Times New Roman" w:hAnsi="Times New Roman" w:cs="Times New Roman"/>
          <w:i/>
          <w:iCs/>
          <w:noProof/>
        </w:rPr>
        <w:t>The Canadian Journal of Psychiatry</w:t>
      </w:r>
      <w:r w:rsidRPr="00801492">
        <w:rPr>
          <w:rFonts w:ascii="Times New Roman" w:hAnsi="Times New Roman" w:cs="Times New Roman"/>
          <w:noProof/>
        </w:rPr>
        <w:t xml:space="preserve">, </w:t>
      </w:r>
      <w:r w:rsidRPr="00801492">
        <w:rPr>
          <w:rFonts w:ascii="Times New Roman" w:hAnsi="Times New Roman" w:cs="Times New Roman"/>
          <w:i/>
          <w:iCs/>
          <w:noProof/>
        </w:rPr>
        <w:t>58</w:t>
      </w:r>
      <w:r w:rsidRPr="00801492">
        <w:rPr>
          <w:rFonts w:ascii="Times New Roman" w:hAnsi="Times New Roman" w:cs="Times New Roman"/>
          <w:noProof/>
        </w:rPr>
        <w:t>(9), 499–508. https://doi.org/10.1177/070674371305800904</w:t>
      </w:r>
    </w:p>
    <w:p w14:paraId="5EF48EF6" w14:textId="77777777" w:rsidR="00801492" w:rsidRPr="00801492" w:rsidRDefault="00801492" w:rsidP="00801492">
      <w:pPr>
        <w:widowControl w:val="0"/>
        <w:autoSpaceDE w:val="0"/>
        <w:autoSpaceDN w:val="0"/>
        <w:adjustRightInd w:val="0"/>
        <w:spacing w:line="240" w:lineRule="auto"/>
        <w:ind w:left="480" w:hanging="480"/>
        <w:rPr>
          <w:rFonts w:ascii="Times New Roman" w:hAnsi="Times New Roman" w:cs="Times New Roman"/>
          <w:noProof/>
        </w:rPr>
      </w:pPr>
      <w:r w:rsidRPr="00801492">
        <w:rPr>
          <w:rFonts w:ascii="Times New Roman" w:hAnsi="Times New Roman" w:cs="Times New Roman"/>
          <w:noProof/>
        </w:rPr>
        <w:t>Gonçalves, S. I., De Munck, J. C., Pouwels, P. J. W., Schoonhoven, R., Kuijer, J. P. A., Maurits, N. M., … Lopes Da Silva, F. H. (2005). Correlating the alpha rhythm to BOLD using simultaneous EEG/fMRI: Inter-subject variability. https://doi.org/10.1016/j.neuroimage.2005.09.062</w:t>
      </w:r>
    </w:p>
    <w:p w14:paraId="671D6209" w14:textId="77777777" w:rsidR="00801492" w:rsidRPr="00801492" w:rsidRDefault="00801492" w:rsidP="00801492">
      <w:pPr>
        <w:widowControl w:val="0"/>
        <w:autoSpaceDE w:val="0"/>
        <w:autoSpaceDN w:val="0"/>
        <w:adjustRightInd w:val="0"/>
        <w:spacing w:line="240" w:lineRule="auto"/>
        <w:ind w:left="480" w:hanging="480"/>
        <w:rPr>
          <w:rFonts w:ascii="Times New Roman" w:hAnsi="Times New Roman" w:cs="Times New Roman"/>
          <w:noProof/>
        </w:rPr>
      </w:pPr>
      <w:r w:rsidRPr="00801492">
        <w:rPr>
          <w:rFonts w:ascii="Times New Roman" w:hAnsi="Times New Roman" w:cs="Times New Roman"/>
          <w:noProof/>
        </w:rPr>
        <w:t xml:space="preserve">Gorgolewski, K., Burns, C. D., Madison, C., Clark, D., Halchenko, Y. O., Waskom, M. L., &amp; Ghosh, S. S. (2011). Nipype: A Flexible, Lightweight and Extensible Neuroimaging Data Processing Framework in Python. </w:t>
      </w:r>
      <w:r w:rsidRPr="00801492">
        <w:rPr>
          <w:rFonts w:ascii="Times New Roman" w:hAnsi="Times New Roman" w:cs="Times New Roman"/>
          <w:i/>
          <w:iCs/>
          <w:noProof/>
        </w:rPr>
        <w:t>Frontiers in Neuroinformatics</w:t>
      </w:r>
      <w:r w:rsidRPr="00801492">
        <w:rPr>
          <w:rFonts w:ascii="Times New Roman" w:hAnsi="Times New Roman" w:cs="Times New Roman"/>
          <w:noProof/>
        </w:rPr>
        <w:t xml:space="preserve">, </w:t>
      </w:r>
      <w:r w:rsidRPr="00801492">
        <w:rPr>
          <w:rFonts w:ascii="Times New Roman" w:hAnsi="Times New Roman" w:cs="Times New Roman"/>
          <w:i/>
          <w:iCs/>
          <w:noProof/>
        </w:rPr>
        <w:t>5</w:t>
      </w:r>
      <w:r w:rsidRPr="00801492">
        <w:rPr>
          <w:rFonts w:ascii="Times New Roman" w:hAnsi="Times New Roman" w:cs="Times New Roman"/>
          <w:noProof/>
        </w:rPr>
        <w:t>, 13. https://doi.org/10.3389/fninf.2011.00013</w:t>
      </w:r>
    </w:p>
    <w:p w14:paraId="6D46D7F9" w14:textId="77777777" w:rsidR="00801492" w:rsidRPr="00C43EE1" w:rsidRDefault="00801492" w:rsidP="00801492">
      <w:pPr>
        <w:widowControl w:val="0"/>
        <w:autoSpaceDE w:val="0"/>
        <w:autoSpaceDN w:val="0"/>
        <w:adjustRightInd w:val="0"/>
        <w:spacing w:line="240" w:lineRule="auto"/>
        <w:ind w:left="480" w:hanging="480"/>
        <w:rPr>
          <w:rFonts w:ascii="Times New Roman" w:hAnsi="Times New Roman" w:cs="Times New Roman"/>
          <w:noProof/>
          <w:lang w:val="de-DE"/>
        </w:rPr>
      </w:pPr>
      <w:r w:rsidRPr="00801492">
        <w:rPr>
          <w:rFonts w:ascii="Times New Roman" w:hAnsi="Times New Roman" w:cs="Times New Roman"/>
          <w:noProof/>
        </w:rPr>
        <w:t xml:space="preserve">Gramfort, A., Luessi, M., Larson, E., Engemann, D. A., Strohmeier, D., Brodbeck, C., … Hämäläinen, M. (2013). MEG and EEG data analysis with MNE-Python. </w:t>
      </w:r>
      <w:r w:rsidRPr="00C43EE1">
        <w:rPr>
          <w:rFonts w:ascii="Times New Roman" w:hAnsi="Times New Roman" w:cs="Times New Roman"/>
          <w:i/>
          <w:iCs/>
          <w:noProof/>
          <w:lang w:val="de-DE"/>
        </w:rPr>
        <w:t>Frontiers in Neuroscience</w:t>
      </w:r>
      <w:r w:rsidRPr="00C43EE1">
        <w:rPr>
          <w:rFonts w:ascii="Times New Roman" w:hAnsi="Times New Roman" w:cs="Times New Roman"/>
          <w:noProof/>
          <w:lang w:val="de-DE"/>
        </w:rPr>
        <w:t xml:space="preserve">, </w:t>
      </w:r>
      <w:r w:rsidRPr="00C43EE1">
        <w:rPr>
          <w:rFonts w:ascii="Times New Roman" w:hAnsi="Times New Roman" w:cs="Times New Roman"/>
          <w:i/>
          <w:iCs/>
          <w:noProof/>
          <w:lang w:val="de-DE"/>
        </w:rPr>
        <w:t>7</w:t>
      </w:r>
      <w:r w:rsidRPr="00C43EE1">
        <w:rPr>
          <w:rFonts w:ascii="Times New Roman" w:hAnsi="Times New Roman" w:cs="Times New Roman"/>
          <w:noProof/>
          <w:lang w:val="de-DE"/>
        </w:rPr>
        <w:t>, 267. https://doi.org/10.3389/fnins.2013.00267</w:t>
      </w:r>
    </w:p>
    <w:p w14:paraId="51D84A17" w14:textId="77777777" w:rsidR="00801492" w:rsidRPr="00801492" w:rsidRDefault="00801492" w:rsidP="00801492">
      <w:pPr>
        <w:widowControl w:val="0"/>
        <w:autoSpaceDE w:val="0"/>
        <w:autoSpaceDN w:val="0"/>
        <w:adjustRightInd w:val="0"/>
        <w:spacing w:line="240" w:lineRule="auto"/>
        <w:ind w:left="480" w:hanging="480"/>
        <w:rPr>
          <w:rFonts w:ascii="Times New Roman" w:hAnsi="Times New Roman" w:cs="Times New Roman"/>
          <w:noProof/>
        </w:rPr>
      </w:pPr>
      <w:r w:rsidRPr="00C43EE1">
        <w:rPr>
          <w:rFonts w:ascii="Times New Roman" w:hAnsi="Times New Roman" w:cs="Times New Roman"/>
          <w:noProof/>
          <w:lang w:val="de-DE"/>
        </w:rPr>
        <w:t xml:space="preserve">Griesmayr, B., Berger, B., Stelzig-Schoeler, R., Aichhorn, W., Bergmann, J., &amp; Sauseng, P. (2014). </w:t>
      </w:r>
      <w:r w:rsidRPr="00801492">
        <w:rPr>
          <w:rFonts w:ascii="Times New Roman" w:hAnsi="Times New Roman" w:cs="Times New Roman"/>
          <w:noProof/>
        </w:rPr>
        <w:t xml:space="preserve">EEG theta phase coupling during executive control of visual working memory investigated in individuals with schizophrenia and in healthy controls. </w:t>
      </w:r>
      <w:r w:rsidRPr="00801492">
        <w:rPr>
          <w:rFonts w:ascii="Times New Roman" w:hAnsi="Times New Roman" w:cs="Times New Roman"/>
          <w:i/>
          <w:iCs/>
          <w:noProof/>
        </w:rPr>
        <w:t>Cognitive, Affective &amp; Behavioral Neuroscience</w:t>
      </w:r>
      <w:r w:rsidRPr="00801492">
        <w:rPr>
          <w:rFonts w:ascii="Times New Roman" w:hAnsi="Times New Roman" w:cs="Times New Roman"/>
          <w:noProof/>
        </w:rPr>
        <w:t xml:space="preserve">, </w:t>
      </w:r>
      <w:r w:rsidRPr="00801492">
        <w:rPr>
          <w:rFonts w:ascii="Times New Roman" w:hAnsi="Times New Roman" w:cs="Times New Roman"/>
          <w:i/>
          <w:iCs/>
          <w:noProof/>
        </w:rPr>
        <w:t>14</w:t>
      </w:r>
      <w:r w:rsidRPr="00801492">
        <w:rPr>
          <w:rFonts w:ascii="Times New Roman" w:hAnsi="Times New Roman" w:cs="Times New Roman"/>
          <w:noProof/>
        </w:rPr>
        <w:t>(4), 1340–55. https://doi.org/10.3758/s13415-014-0272-0</w:t>
      </w:r>
    </w:p>
    <w:p w14:paraId="719F3E14" w14:textId="77777777" w:rsidR="00801492" w:rsidRPr="00801492" w:rsidRDefault="00801492" w:rsidP="00801492">
      <w:pPr>
        <w:widowControl w:val="0"/>
        <w:autoSpaceDE w:val="0"/>
        <w:autoSpaceDN w:val="0"/>
        <w:adjustRightInd w:val="0"/>
        <w:spacing w:line="240" w:lineRule="auto"/>
        <w:ind w:left="480" w:hanging="480"/>
        <w:rPr>
          <w:rFonts w:ascii="Times New Roman" w:hAnsi="Times New Roman" w:cs="Times New Roman"/>
          <w:noProof/>
        </w:rPr>
      </w:pPr>
      <w:r w:rsidRPr="00801492">
        <w:rPr>
          <w:rFonts w:ascii="Times New Roman" w:hAnsi="Times New Roman" w:cs="Times New Roman"/>
          <w:noProof/>
        </w:rPr>
        <w:t xml:space="preserve">Harshman, R. a. (1970). Foundations of the PARAFAC procedure: Models and conditions for an “explanatory” multimodal factor analysis. </w:t>
      </w:r>
      <w:r w:rsidRPr="00801492">
        <w:rPr>
          <w:rFonts w:ascii="Times New Roman" w:hAnsi="Times New Roman" w:cs="Times New Roman"/>
          <w:i/>
          <w:iCs/>
          <w:noProof/>
        </w:rPr>
        <w:t>UCLA Working Papers in Phonetics</w:t>
      </w:r>
      <w:r w:rsidRPr="00801492">
        <w:rPr>
          <w:rFonts w:ascii="Times New Roman" w:hAnsi="Times New Roman" w:cs="Times New Roman"/>
          <w:noProof/>
        </w:rPr>
        <w:t xml:space="preserve">, </w:t>
      </w:r>
      <w:r w:rsidRPr="00801492">
        <w:rPr>
          <w:rFonts w:ascii="Times New Roman" w:hAnsi="Times New Roman" w:cs="Times New Roman"/>
          <w:i/>
          <w:iCs/>
          <w:noProof/>
        </w:rPr>
        <w:t>16</w:t>
      </w:r>
      <w:r w:rsidRPr="00801492">
        <w:rPr>
          <w:rFonts w:ascii="Times New Roman" w:hAnsi="Times New Roman" w:cs="Times New Roman"/>
          <w:noProof/>
        </w:rPr>
        <w:t>(10), 1–84. Retrieved from http://www.psychology.uwo.ca/faculty/harshman/wpppfac0.pdf</w:t>
      </w:r>
    </w:p>
    <w:p w14:paraId="051D6A6C" w14:textId="77777777" w:rsidR="00801492" w:rsidRPr="00801492" w:rsidRDefault="00801492" w:rsidP="00801492">
      <w:pPr>
        <w:widowControl w:val="0"/>
        <w:autoSpaceDE w:val="0"/>
        <w:autoSpaceDN w:val="0"/>
        <w:adjustRightInd w:val="0"/>
        <w:spacing w:line="240" w:lineRule="auto"/>
        <w:ind w:left="480" w:hanging="480"/>
        <w:rPr>
          <w:rFonts w:ascii="Times New Roman" w:hAnsi="Times New Roman" w:cs="Times New Roman"/>
          <w:noProof/>
        </w:rPr>
      </w:pPr>
      <w:r w:rsidRPr="00801492">
        <w:rPr>
          <w:rFonts w:ascii="Times New Roman" w:hAnsi="Times New Roman" w:cs="Times New Roman"/>
          <w:noProof/>
        </w:rPr>
        <w:t xml:space="preserve">Haynes, J. D. (2009). Decoding visual consciousness from human brain signals. </w:t>
      </w:r>
      <w:r w:rsidRPr="00801492">
        <w:rPr>
          <w:rFonts w:ascii="Times New Roman" w:hAnsi="Times New Roman" w:cs="Times New Roman"/>
          <w:i/>
          <w:iCs/>
          <w:noProof/>
        </w:rPr>
        <w:t>Trends in Cognitive Sciences</w:t>
      </w:r>
      <w:r w:rsidRPr="00801492">
        <w:rPr>
          <w:rFonts w:ascii="Times New Roman" w:hAnsi="Times New Roman" w:cs="Times New Roman"/>
          <w:noProof/>
        </w:rPr>
        <w:t xml:space="preserve">, </w:t>
      </w:r>
      <w:r w:rsidRPr="00801492">
        <w:rPr>
          <w:rFonts w:ascii="Times New Roman" w:hAnsi="Times New Roman" w:cs="Times New Roman"/>
          <w:i/>
          <w:iCs/>
          <w:noProof/>
        </w:rPr>
        <w:t>13</w:t>
      </w:r>
      <w:r w:rsidRPr="00801492">
        <w:rPr>
          <w:rFonts w:ascii="Times New Roman" w:hAnsi="Times New Roman" w:cs="Times New Roman"/>
          <w:noProof/>
        </w:rPr>
        <w:t>(5), 194–202. https://doi.org/10.1016/j.tics.2009.02.004</w:t>
      </w:r>
    </w:p>
    <w:p w14:paraId="54886D1A" w14:textId="77777777" w:rsidR="00801492" w:rsidRPr="00801492" w:rsidRDefault="00801492" w:rsidP="00801492">
      <w:pPr>
        <w:widowControl w:val="0"/>
        <w:autoSpaceDE w:val="0"/>
        <w:autoSpaceDN w:val="0"/>
        <w:adjustRightInd w:val="0"/>
        <w:spacing w:line="240" w:lineRule="auto"/>
        <w:ind w:left="480" w:hanging="480"/>
        <w:rPr>
          <w:rFonts w:ascii="Times New Roman" w:hAnsi="Times New Roman" w:cs="Times New Roman"/>
          <w:noProof/>
        </w:rPr>
      </w:pPr>
      <w:r w:rsidRPr="00801492">
        <w:rPr>
          <w:rFonts w:ascii="Times New Roman" w:hAnsi="Times New Roman" w:cs="Times New Roman"/>
          <w:noProof/>
        </w:rPr>
        <w:t xml:space="preserve">Henderson, D., Poppe, A. B., Barch, D. M., Carter, C. S., Gold, J. M., Ragland, J. D., … MacDonald, A. W. (2012). Optimization of a goal maintenance task for use in clinical applications. </w:t>
      </w:r>
      <w:r w:rsidRPr="00801492">
        <w:rPr>
          <w:rFonts w:ascii="Times New Roman" w:hAnsi="Times New Roman" w:cs="Times New Roman"/>
          <w:i/>
          <w:iCs/>
          <w:noProof/>
        </w:rPr>
        <w:t>Schizophrenia Bulletin</w:t>
      </w:r>
      <w:r w:rsidRPr="00801492">
        <w:rPr>
          <w:rFonts w:ascii="Times New Roman" w:hAnsi="Times New Roman" w:cs="Times New Roman"/>
          <w:noProof/>
        </w:rPr>
        <w:t xml:space="preserve">, </w:t>
      </w:r>
      <w:r w:rsidRPr="00801492">
        <w:rPr>
          <w:rFonts w:ascii="Times New Roman" w:hAnsi="Times New Roman" w:cs="Times New Roman"/>
          <w:i/>
          <w:iCs/>
          <w:noProof/>
        </w:rPr>
        <w:t>38</w:t>
      </w:r>
      <w:r w:rsidRPr="00801492">
        <w:rPr>
          <w:rFonts w:ascii="Times New Roman" w:hAnsi="Times New Roman" w:cs="Times New Roman"/>
          <w:noProof/>
        </w:rPr>
        <w:t>(1), 104–113. https://doi.org/10.1093/schbul/sbr172</w:t>
      </w:r>
    </w:p>
    <w:p w14:paraId="10CE5D4F" w14:textId="77777777" w:rsidR="00801492" w:rsidRPr="00801492" w:rsidRDefault="00801492" w:rsidP="00801492">
      <w:pPr>
        <w:widowControl w:val="0"/>
        <w:autoSpaceDE w:val="0"/>
        <w:autoSpaceDN w:val="0"/>
        <w:adjustRightInd w:val="0"/>
        <w:spacing w:line="240" w:lineRule="auto"/>
        <w:ind w:left="480" w:hanging="480"/>
        <w:rPr>
          <w:rFonts w:ascii="Times New Roman" w:hAnsi="Times New Roman" w:cs="Times New Roman"/>
          <w:noProof/>
        </w:rPr>
      </w:pPr>
      <w:r w:rsidRPr="00801492">
        <w:rPr>
          <w:rFonts w:ascii="Times New Roman" w:hAnsi="Times New Roman" w:cs="Times New Roman"/>
          <w:noProof/>
        </w:rPr>
        <w:t xml:space="preserve">Henze, D., Borhegyi, Z., &amp; Csicsvari, J. (2000). Intracellular features predicted by extracellular recordings in the hippocampus in vivo. </w:t>
      </w:r>
      <w:r w:rsidRPr="00801492">
        <w:rPr>
          <w:rFonts w:ascii="Times New Roman" w:hAnsi="Times New Roman" w:cs="Times New Roman"/>
          <w:i/>
          <w:iCs/>
          <w:noProof/>
        </w:rPr>
        <w:t>Journal of</w:t>
      </w:r>
      <w:r w:rsidRPr="00801492">
        <w:rPr>
          <w:rFonts w:ascii="Times New Roman" w:hAnsi="Times New Roman" w:cs="Times New Roman"/>
          <w:noProof/>
        </w:rPr>
        <w:t>. Retrieved from http://jn.physiology.org/content/84/1/390.short</w:t>
      </w:r>
    </w:p>
    <w:p w14:paraId="57DE5187" w14:textId="77777777" w:rsidR="00801492" w:rsidRPr="00801492" w:rsidRDefault="00801492" w:rsidP="00801492">
      <w:pPr>
        <w:widowControl w:val="0"/>
        <w:autoSpaceDE w:val="0"/>
        <w:autoSpaceDN w:val="0"/>
        <w:adjustRightInd w:val="0"/>
        <w:spacing w:line="240" w:lineRule="auto"/>
        <w:ind w:left="480" w:hanging="480"/>
        <w:rPr>
          <w:rFonts w:ascii="Times New Roman" w:hAnsi="Times New Roman" w:cs="Times New Roman"/>
          <w:noProof/>
        </w:rPr>
      </w:pPr>
      <w:r w:rsidRPr="00801492">
        <w:rPr>
          <w:rFonts w:ascii="Times New Roman" w:hAnsi="Times New Roman" w:cs="Times New Roman"/>
          <w:noProof/>
        </w:rPr>
        <w:lastRenderedPageBreak/>
        <w:t xml:space="preserve">Herrmann, C. S., &amp; Debener, S. (2008). Simultaneous recording of EEG and BOLD responses: A historical perspective. </w:t>
      </w:r>
      <w:r w:rsidRPr="00801492">
        <w:rPr>
          <w:rFonts w:ascii="Times New Roman" w:hAnsi="Times New Roman" w:cs="Times New Roman"/>
          <w:i/>
          <w:iCs/>
          <w:noProof/>
        </w:rPr>
        <w:t>International Journal of Psychophysiology</w:t>
      </w:r>
      <w:r w:rsidRPr="00801492">
        <w:rPr>
          <w:rFonts w:ascii="Times New Roman" w:hAnsi="Times New Roman" w:cs="Times New Roman"/>
          <w:noProof/>
        </w:rPr>
        <w:t xml:space="preserve">, </w:t>
      </w:r>
      <w:r w:rsidRPr="00801492">
        <w:rPr>
          <w:rFonts w:ascii="Times New Roman" w:hAnsi="Times New Roman" w:cs="Times New Roman"/>
          <w:i/>
          <w:iCs/>
          <w:noProof/>
        </w:rPr>
        <w:t>67</w:t>
      </w:r>
      <w:r w:rsidRPr="00801492">
        <w:rPr>
          <w:rFonts w:ascii="Times New Roman" w:hAnsi="Times New Roman" w:cs="Times New Roman"/>
          <w:noProof/>
        </w:rPr>
        <w:t>(3), 161–168. https://doi.org/10.1016/j.ijpsycho.2007.06.006</w:t>
      </w:r>
    </w:p>
    <w:p w14:paraId="06EA79DE" w14:textId="77777777" w:rsidR="00801492" w:rsidRPr="00801492" w:rsidRDefault="00801492" w:rsidP="00801492">
      <w:pPr>
        <w:widowControl w:val="0"/>
        <w:autoSpaceDE w:val="0"/>
        <w:autoSpaceDN w:val="0"/>
        <w:adjustRightInd w:val="0"/>
        <w:spacing w:line="240" w:lineRule="auto"/>
        <w:ind w:left="480" w:hanging="480"/>
        <w:rPr>
          <w:rFonts w:ascii="Times New Roman" w:hAnsi="Times New Roman" w:cs="Times New Roman"/>
          <w:noProof/>
        </w:rPr>
      </w:pPr>
      <w:r w:rsidRPr="00801492">
        <w:rPr>
          <w:rFonts w:ascii="Times New Roman" w:hAnsi="Times New Roman" w:cs="Times New Roman"/>
          <w:noProof/>
        </w:rPr>
        <w:t>Hox, J. J. (2010). Multilevel Analysis. https://doi.org/10.4324/9780203852279</w:t>
      </w:r>
    </w:p>
    <w:p w14:paraId="6C51FA9C" w14:textId="77777777" w:rsidR="00801492" w:rsidRPr="00801492" w:rsidRDefault="00801492" w:rsidP="00801492">
      <w:pPr>
        <w:widowControl w:val="0"/>
        <w:autoSpaceDE w:val="0"/>
        <w:autoSpaceDN w:val="0"/>
        <w:adjustRightInd w:val="0"/>
        <w:spacing w:line="240" w:lineRule="auto"/>
        <w:ind w:left="480" w:hanging="480"/>
        <w:rPr>
          <w:rFonts w:ascii="Times New Roman" w:hAnsi="Times New Roman" w:cs="Times New Roman"/>
          <w:noProof/>
        </w:rPr>
      </w:pPr>
      <w:r w:rsidRPr="00801492">
        <w:rPr>
          <w:rFonts w:ascii="Times New Roman" w:hAnsi="Times New Roman" w:cs="Times New Roman"/>
          <w:noProof/>
        </w:rPr>
        <w:t xml:space="preserve">Hox, J. J., &amp; Kreft, I. G. G. (1994). Multilevel Analysis Methods. </w:t>
      </w:r>
      <w:r w:rsidRPr="00801492">
        <w:rPr>
          <w:rFonts w:ascii="Times New Roman" w:hAnsi="Times New Roman" w:cs="Times New Roman"/>
          <w:i/>
          <w:iCs/>
          <w:noProof/>
        </w:rPr>
        <w:t>Sociological Methods &amp; Research</w:t>
      </w:r>
      <w:r w:rsidRPr="00801492">
        <w:rPr>
          <w:rFonts w:ascii="Times New Roman" w:hAnsi="Times New Roman" w:cs="Times New Roman"/>
          <w:noProof/>
        </w:rPr>
        <w:t xml:space="preserve">, </w:t>
      </w:r>
      <w:r w:rsidRPr="00801492">
        <w:rPr>
          <w:rFonts w:ascii="Times New Roman" w:hAnsi="Times New Roman" w:cs="Times New Roman"/>
          <w:i/>
          <w:iCs/>
          <w:noProof/>
        </w:rPr>
        <w:t>22</w:t>
      </w:r>
      <w:r w:rsidRPr="00801492">
        <w:rPr>
          <w:rFonts w:ascii="Times New Roman" w:hAnsi="Times New Roman" w:cs="Times New Roman"/>
          <w:noProof/>
        </w:rPr>
        <w:t>(3), 283–299. https://doi.org/10.1177/0049124194022003001</w:t>
      </w:r>
    </w:p>
    <w:p w14:paraId="20081F05" w14:textId="77777777" w:rsidR="00801492" w:rsidRPr="00801492" w:rsidRDefault="00801492" w:rsidP="00801492">
      <w:pPr>
        <w:widowControl w:val="0"/>
        <w:autoSpaceDE w:val="0"/>
        <w:autoSpaceDN w:val="0"/>
        <w:adjustRightInd w:val="0"/>
        <w:spacing w:line="240" w:lineRule="auto"/>
        <w:ind w:left="480" w:hanging="480"/>
        <w:rPr>
          <w:rFonts w:ascii="Times New Roman" w:hAnsi="Times New Roman" w:cs="Times New Roman"/>
          <w:noProof/>
        </w:rPr>
      </w:pPr>
      <w:r w:rsidRPr="00801492">
        <w:rPr>
          <w:rFonts w:ascii="Times New Roman" w:hAnsi="Times New Roman" w:cs="Times New Roman"/>
          <w:noProof/>
        </w:rPr>
        <w:t xml:space="preserve">Huettel, S., Song, A. W., &amp; McCarthy, G. (2004). </w:t>
      </w:r>
      <w:r w:rsidRPr="00801492">
        <w:rPr>
          <w:rFonts w:ascii="Times New Roman" w:hAnsi="Times New Roman" w:cs="Times New Roman"/>
          <w:i/>
          <w:iCs/>
          <w:noProof/>
        </w:rPr>
        <w:t>Functional magnetic resonance imaging</w:t>
      </w:r>
      <w:r w:rsidRPr="00801492">
        <w:rPr>
          <w:rFonts w:ascii="Times New Roman" w:hAnsi="Times New Roman" w:cs="Times New Roman"/>
          <w:noProof/>
        </w:rPr>
        <w:t>. Retrieved from https://pdfs.semanticscholar.org/b917/f1d5f55a44446d45a14f2f0192375108aa0e.pdf</w:t>
      </w:r>
    </w:p>
    <w:p w14:paraId="729ACF77" w14:textId="77777777" w:rsidR="00801492" w:rsidRPr="00801492" w:rsidRDefault="00801492" w:rsidP="00801492">
      <w:pPr>
        <w:widowControl w:val="0"/>
        <w:autoSpaceDE w:val="0"/>
        <w:autoSpaceDN w:val="0"/>
        <w:adjustRightInd w:val="0"/>
        <w:spacing w:line="240" w:lineRule="auto"/>
        <w:ind w:left="480" w:hanging="480"/>
        <w:rPr>
          <w:rFonts w:ascii="Times New Roman" w:hAnsi="Times New Roman" w:cs="Times New Roman"/>
          <w:noProof/>
        </w:rPr>
      </w:pPr>
      <w:r w:rsidRPr="00C43EE1">
        <w:rPr>
          <w:rFonts w:ascii="Times New Roman" w:hAnsi="Times New Roman" w:cs="Times New Roman"/>
          <w:noProof/>
          <w:lang w:val="de-DE"/>
        </w:rPr>
        <w:t xml:space="preserve">Huster, R. J., Debener, S., Eichele, T., &amp; Herrmann, C. S. (2012). </w:t>
      </w:r>
      <w:r w:rsidRPr="00801492">
        <w:rPr>
          <w:rFonts w:ascii="Times New Roman" w:hAnsi="Times New Roman" w:cs="Times New Roman"/>
          <w:noProof/>
        </w:rPr>
        <w:t xml:space="preserve">Methods for Simultaneous EEG-fMRI: An Introductory Review. </w:t>
      </w:r>
      <w:r w:rsidRPr="00801492">
        <w:rPr>
          <w:rFonts w:ascii="Times New Roman" w:hAnsi="Times New Roman" w:cs="Times New Roman"/>
          <w:i/>
          <w:iCs/>
          <w:noProof/>
        </w:rPr>
        <w:t>Journal of Neuroscience</w:t>
      </w:r>
      <w:r w:rsidRPr="00801492">
        <w:rPr>
          <w:rFonts w:ascii="Times New Roman" w:hAnsi="Times New Roman" w:cs="Times New Roman"/>
          <w:noProof/>
        </w:rPr>
        <w:t xml:space="preserve">, </w:t>
      </w:r>
      <w:r w:rsidRPr="00801492">
        <w:rPr>
          <w:rFonts w:ascii="Times New Roman" w:hAnsi="Times New Roman" w:cs="Times New Roman"/>
          <w:i/>
          <w:iCs/>
          <w:noProof/>
        </w:rPr>
        <w:t>32</w:t>
      </w:r>
      <w:r w:rsidRPr="00801492">
        <w:rPr>
          <w:rFonts w:ascii="Times New Roman" w:hAnsi="Times New Roman" w:cs="Times New Roman"/>
          <w:noProof/>
        </w:rPr>
        <w:t>(18), 6053–6060. https://doi.org/10.1523/JNEUROSCI.0447-12.2012</w:t>
      </w:r>
    </w:p>
    <w:p w14:paraId="38160177" w14:textId="77777777" w:rsidR="00801492" w:rsidRPr="00801492" w:rsidRDefault="00801492" w:rsidP="00801492">
      <w:pPr>
        <w:widowControl w:val="0"/>
        <w:autoSpaceDE w:val="0"/>
        <w:autoSpaceDN w:val="0"/>
        <w:adjustRightInd w:val="0"/>
        <w:spacing w:line="240" w:lineRule="auto"/>
        <w:ind w:left="480" w:hanging="480"/>
        <w:rPr>
          <w:rFonts w:ascii="Times New Roman" w:hAnsi="Times New Roman" w:cs="Times New Roman"/>
          <w:noProof/>
        </w:rPr>
      </w:pPr>
      <w:r w:rsidRPr="00C43EE1">
        <w:rPr>
          <w:rFonts w:ascii="Times New Roman" w:hAnsi="Times New Roman" w:cs="Times New Roman"/>
          <w:noProof/>
          <w:lang w:val="de-DE"/>
        </w:rPr>
        <w:t xml:space="preserve">Huster, R. J., Eichele, T., Enriquez-Geppert, S., Wollbrink, A., Kugel, H., Konrad, C., &amp; Pantev, C. (2011). </w:t>
      </w:r>
      <w:r w:rsidRPr="00801492">
        <w:rPr>
          <w:rFonts w:ascii="Times New Roman" w:hAnsi="Times New Roman" w:cs="Times New Roman"/>
          <w:noProof/>
        </w:rPr>
        <w:t xml:space="preserve">Multimodal imaging of functional networks and event-related potentials in performance monitoring. </w:t>
      </w:r>
      <w:r w:rsidRPr="00801492">
        <w:rPr>
          <w:rFonts w:ascii="Times New Roman" w:hAnsi="Times New Roman" w:cs="Times New Roman"/>
          <w:i/>
          <w:iCs/>
          <w:noProof/>
        </w:rPr>
        <w:t>NeuroImage</w:t>
      </w:r>
      <w:r w:rsidRPr="00801492">
        <w:rPr>
          <w:rFonts w:ascii="Times New Roman" w:hAnsi="Times New Roman" w:cs="Times New Roman"/>
          <w:noProof/>
        </w:rPr>
        <w:t xml:space="preserve">, </w:t>
      </w:r>
      <w:r w:rsidRPr="00801492">
        <w:rPr>
          <w:rFonts w:ascii="Times New Roman" w:hAnsi="Times New Roman" w:cs="Times New Roman"/>
          <w:i/>
          <w:iCs/>
          <w:noProof/>
        </w:rPr>
        <w:t>56</w:t>
      </w:r>
      <w:r w:rsidRPr="00801492">
        <w:rPr>
          <w:rFonts w:ascii="Times New Roman" w:hAnsi="Times New Roman" w:cs="Times New Roman"/>
          <w:noProof/>
        </w:rPr>
        <w:t>(3), 1588–1597. https://doi.org/10.1016/j.neuroimage.2011.03.039</w:t>
      </w:r>
    </w:p>
    <w:p w14:paraId="3F43082C" w14:textId="77777777" w:rsidR="00801492" w:rsidRPr="00C43EE1" w:rsidRDefault="00801492" w:rsidP="00801492">
      <w:pPr>
        <w:widowControl w:val="0"/>
        <w:autoSpaceDE w:val="0"/>
        <w:autoSpaceDN w:val="0"/>
        <w:adjustRightInd w:val="0"/>
        <w:spacing w:line="240" w:lineRule="auto"/>
        <w:ind w:left="480" w:hanging="480"/>
        <w:rPr>
          <w:rFonts w:ascii="Times New Roman" w:hAnsi="Times New Roman" w:cs="Times New Roman"/>
          <w:noProof/>
          <w:lang w:val="de-DE"/>
        </w:rPr>
      </w:pPr>
      <w:r w:rsidRPr="00801492">
        <w:rPr>
          <w:rFonts w:ascii="Times New Roman" w:hAnsi="Times New Roman" w:cs="Times New Roman"/>
          <w:noProof/>
        </w:rPr>
        <w:t xml:space="preserve">Hwang, K., Ghuman, A. S., Manoach, D. S., Jones, S. R., &amp; Luna, B. (2016). Frontal preparatory neural oscillations associated with cognitive control: A developmental study comparing young adults and adolescents. </w:t>
      </w:r>
      <w:r w:rsidRPr="00C43EE1">
        <w:rPr>
          <w:rFonts w:ascii="Times New Roman" w:hAnsi="Times New Roman" w:cs="Times New Roman"/>
          <w:i/>
          <w:iCs/>
          <w:noProof/>
          <w:lang w:val="de-DE"/>
        </w:rPr>
        <w:t>NeuroImage</w:t>
      </w:r>
      <w:r w:rsidRPr="00C43EE1">
        <w:rPr>
          <w:rFonts w:ascii="Times New Roman" w:hAnsi="Times New Roman" w:cs="Times New Roman"/>
          <w:noProof/>
          <w:lang w:val="de-DE"/>
        </w:rPr>
        <w:t xml:space="preserve">, </w:t>
      </w:r>
      <w:r w:rsidRPr="00C43EE1">
        <w:rPr>
          <w:rFonts w:ascii="Times New Roman" w:hAnsi="Times New Roman" w:cs="Times New Roman"/>
          <w:i/>
          <w:iCs/>
          <w:noProof/>
          <w:lang w:val="de-DE"/>
        </w:rPr>
        <w:t>136</w:t>
      </w:r>
      <w:r w:rsidRPr="00C43EE1">
        <w:rPr>
          <w:rFonts w:ascii="Times New Roman" w:hAnsi="Times New Roman" w:cs="Times New Roman"/>
          <w:noProof/>
          <w:lang w:val="de-DE"/>
        </w:rPr>
        <w:t>, 139–48. https://doi.org/10.1016/j.neuroimage.2016.05.017</w:t>
      </w:r>
    </w:p>
    <w:p w14:paraId="099D66F1" w14:textId="77777777" w:rsidR="00801492" w:rsidRPr="00801492" w:rsidRDefault="00801492" w:rsidP="00801492">
      <w:pPr>
        <w:widowControl w:val="0"/>
        <w:autoSpaceDE w:val="0"/>
        <w:autoSpaceDN w:val="0"/>
        <w:adjustRightInd w:val="0"/>
        <w:spacing w:line="240" w:lineRule="auto"/>
        <w:ind w:left="480" w:hanging="480"/>
        <w:rPr>
          <w:rFonts w:ascii="Times New Roman" w:hAnsi="Times New Roman" w:cs="Times New Roman"/>
          <w:noProof/>
        </w:rPr>
      </w:pPr>
      <w:r w:rsidRPr="00C43EE1">
        <w:rPr>
          <w:rFonts w:ascii="Times New Roman" w:hAnsi="Times New Roman" w:cs="Times New Roman"/>
          <w:noProof/>
          <w:lang w:val="de-DE"/>
        </w:rPr>
        <w:t xml:space="preserve">Iannotti, G. R., Pittau, F., Michel, C. M., Vulliemoz, S., &amp; Grouiller, F. (2014). </w:t>
      </w:r>
      <w:r w:rsidRPr="00801492">
        <w:rPr>
          <w:rFonts w:ascii="Times New Roman" w:hAnsi="Times New Roman" w:cs="Times New Roman"/>
          <w:noProof/>
        </w:rPr>
        <w:t xml:space="preserve">Pulse Artifact Detection in Simultaneous EEG–fMRI Recording Based on EEG Map Topography. </w:t>
      </w:r>
      <w:r w:rsidRPr="00801492">
        <w:rPr>
          <w:rFonts w:ascii="Times New Roman" w:hAnsi="Times New Roman" w:cs="Times New Roman"/>
          <w:i/>
          <w:iCs/>
          <w:noProof/>
        </w:rPr>
        <w:t>Brain Topography</w:t>
      </w:r>
      <w:r w:rsidRPr="00801492">
        <w:rPr>
          <w:rFonts w:ascii="Times New Roman" w:hAnsi="Times New Roman" w:cs="Times New Roman"/>
          <w:noProof/>
        </w:rPr>
        <w:t xml:space="preserve">, </w:t>
      </w:r>
      <w:r w:rsidRPr="00801492">
        <w:rPr>
          <w:rFonts w:ascii="Times New Roman" w:hAnsi="Times New Roman" w:cs="Times New Roman"/>
          <w:i/>
          <w:iCs/>
          <w:noProof/>
        </w:rPr>
        <w:t>28</w:t>
      </w:r>
      <w:r w:rsidRPr="00801492">
        <w:rPr>
          <w:rFonts w:ascii="Times New Roman" w:hAnsi="Times New Roman" w:cs="Times New Roman"/>
          <w:noProof/>
        </w:rPr>
        <w:t>(1), 21–32. https://doi.org/10.1007/s10548-014-0409-z</w:t>
      </w:r>
    </w:p>
    <w:p w14:paraId="7682CEB0" w14:textId="77777777" w:rsidR="00801492" w:rsidRPr="00801492" w:rsidRDefault="00801492" w:rsidP="00801492">
      <w:pPr>
        <w:widowControl w:val="0"/>
        <w:autoSpaceDE w:val="0"/>
        <w:autoSpaceDN w:val="0"/>
        <w:adjustRightInd w:val="0"/>
        <w:spacing w:line="240" w:lineRule="auto"/>
        <w:ind w:left="480" w:hanging="480"/>
        <w:rPr>
          <w:rFonts w:ascii="Times New Roman" w:hAnsi="Times New Roman" w:cs="Times New Roman"/>
          <w:noProof/>
        </w:rPr>
      </w:pPr>
      <w:r w:rsidRPr="00801492">
        <w:rPr>
          <w:rFonts w:ascii="Times New Roman" w:hAnsi="Times New Roman" w:cs="Times New Roman"/>
          <w:noProof/>
        </w:rPr>
        <w:t xml:space="preserve">Ihalainen, T., Kuusela, L., Turunen, S., Heikkinen, S., Savolainen, S., &amp; Sipilä, O. (2015). Data quality in fMRI and simultaneous EEG–fMRI. </w:t>
      </w:r>
      <w:r w:rsidRPr="00801492">
        <w:rPr>
          <w:rFonts w:ascii="Times New Roman" w:hAnsi="Times New Roman" w:cs="Times New Roman"/>
          <w:i/>
          <w:iCs/>
          <w:noProof/>
        </w:rPr>
        <w:t>Magnetic Resonance Materials in Physics, Biology and Medicine</w:t>
      </w:r>
      <w:r w:rsidRPr="00801492">
        <w:rPr>
          <w:rFonts w:ascii="Times New Roman" w:hAnsi="Times New Roman" w:cs="Times New Roman"/>
          <w:noProof/>
        </w:rPr>
        <w:t xml:space="preserve">, </w:t>
      </w:r>
      <w:r w:rsidRPr="00801492">
        <w:rPr>
          <w:rFonts w:ascii="Times New Roman" w:hAnsi="Times New Roman" w:cs="Times New Roman"/>
          <w:i/>
          <w:iCs/>
          <w:noProof/>
        </w:rPr>
        <w:t>28</w:t>
      </w:r>
      <w:r w:rsidRPr="00801492">
        <w:rPr>
          <w:rFonts w:ascii="Times New Roman" w:hAnsi="Times New Roman" w:cs="Times New Roman"/>
          <w:noProof/>
        </w:rPr>
        <w:t>(1), 23–31. https://doi.org/10.1007/s10334-014-0443-6</w:t>
      </w:r>
    </w:p>
    <w:p w14:paraId="13403D69" w14:textId="77777777" w:rsidR="00801492" w:rsidRPr="00801492" w:rsidRDefault="00801492" w:rsidP="00801492">
      <w:pPr>
        <w:widowControl w:val="0"/>
        <w:autoSpaceDE w:val="0"/>
        <w:autoSpaceDN w:val="0"/>
        <w:adjustRightInd w:val="0"/>
        <w:spacing w:line="240" w:lineRule="auto"/>
        <w:ind w:left="480" w:hanging="480"/>
        <w:rPr>
          <w:rFonts w:ascii="Times New Roman" w:hAnsi="Times New Roman" w:cs="Times New Roman"/>
          <w:noProof/>
        </w:rPr>
      </w:pPr>
      <w:r w:rsidRPr="00801492">
        <w:rPr>
          <w:rFonts w:ascii="Times New Roman" w:hAnsi="Times New Roman" w:cs="Times New Roman"/>
          <w:noProof/>
        </w:rPr>
        <w:t>Im, C., Jung, H., &amp; Fujimaki, N. (2005). fMRI</w:t>
      </w:r>
      <w:r w:rsidRPr="00801492">
        <w:rPr>
          <w:rFonts w:ascii="Cambria Math" w:hAnsi="Cambria Math" w:cs="Cambria Math"/>
          <w:noProof/>
        </w:rPr>
        <w:t>‐</w:t>
      </w:r>
      <w:r w:rsidRPr="00801492">
        <w:rPr>
          <w:rFonts w:ascii="Times New Roman" w:hAnsi="Times New Roman" w:cs="Times New Roman"/>
          <w:noProof/>
        </w:rPr>
        <w:t xml:space="preserve">constrained MEG source imaging and consideration of fMRI invisible sources. </w:t>
      </w:r>
      <w:r w:rsidRPr="00801492">
        <w:rPr>
          <w:rFonts w:ascii="Times New Roman" w:hAnsi="Times New Roman" w:cs="Times New Roman"/>
          <w:i/>
          <w:iCs/>
          <w:noProof/>
        </w:rPr>
        <w:t>Human Brain Mapping</w:t>
      </w:r>
      <w:r w:rsidRPr="00801492">
        <w:rPr>
          <w:rFonts w:ascii="Times New Roman" w:hAnsi="Times New Roman" w:cs="Times New Roman"/>
          <w:noProof/>
        </w:rPr>
        <w:t>. Retrieved from http://onlinelibrary.wiley.com/doi/10.1002/hbm.20143/full</w:t>
      </w:r>
    </w:p>
    <w:p w14:paraId="2280A835" w14:textId="77777777" w:rsidR="00801492" w:rsidRPr="00C43EE1" w:rsidRDefault="00801492" w:rsidP="00801492">
      <w:pPr>
        <w:widowControl w:val="0"/>
        <w:autoSpaceDE w:val="0"/>
        <w:autoSpaceDN w:val="0"/>
        <w:adjustRightInd w:val="0"/>
        <w:spacing w:line="240" w:lineRule="auto"/>
        <w:ind w:left="480" w:hanging="480"/>
        <w:rPr>
          <w:rFonts w:ascii="Times New Roman" w:hAnsi="Times New Roman" w:cs="Times New Roman"/>
          <w:noProof/>
          <w:lang w:val="de-DE"/>
        </w:rPr>
      </w:pPr>
      <w:r w:rsidRPr="00C43EE1">
        <w:rPr>
          <w:rFonts w:ascii="Times New Roman" w:hAnsi="Times New Roman" w:cs="Times New Roman"/>
          <w:noProof/>
          <w:lang w:val="de-DE"/>
        </w:rPr>
        <w:t xml:space="preserve">Jann, K., Dierks, T., Boesch, C., Kottlow, M., Strik, W., &amp; Koenig, T. (2009). </w:t>
      </w:r>
      <w:r w:rsidRPr="00801492">
        <w:rPr>
          <w:rFonts w:ascii="Times New Roman" w:hAnsi="Times New Roman" w:cs="Times New Roman"/>
          <w:noProof/>
        </w:rPr>
        <w:t xml:space="preserve">BOLD correlates of EEG alpha phase-locking and the fMRI default mode network. </w:t>
      </w:r>
      <w:r w:rsidRPr="00C43EE1">
        <w:rPr>
          <w:rFonts w:ascii="Times New Roman" w:hAnsi="Times New Roman" w:cs="Times New Roman"/>
          <w:i/>
          <w:iCs/>
          <w:noProof/>
          <w:lang w:val="de-DE"/>
        </w:rPr>
        <w:t>NeuroImage</w:t>
      </w:r>
      <w:r w:rsidRPr="00C43EE1">
        <w:rPr>
          <w:rFonts w:ascii="Times New Roman" w:hAnsi="Times New Roman" w:cs="Times New Roman"/>
          <w:noProof/>
          <w:lang w:val="de-DE"/>
        </w:rPr>
        <w:t xml:space="preserve">, </w:t>
      </w:r>
      <w:r w:rsidRPr="00C43EE1">
        <w:rPr>
          <w:rFonts w:ascii="Times New Roman" w:hAnsi="Times New Roman" w:cs="Times New Roman"/>
          <w:i/>
          <w:iCs/>
          <w:noProof/>
          <w:lang w:val="de-DE"/>
        </w:rPr>
        <w:t>45</w:t>
      </w:r>
      <w:r w:rsidRPr="00C43EE1">
        <w:rPr>
          <w:rFonts w:ascii="Times New Roman" w:hAnsi="Times New Roman" w:cs="Times New Roman"/>
          <w:noProof/>
          <w:lang w:val="de-DE"/>
        </w:rPr>
        <w:t>(3), 903–916. https://doi.org/10.1016/J.NEUROIMAGE.2009.01.001</w:t>
      </w:r>
    </w:p>
    <w:p w14:paraId="3CC1C289" w14:textId="77777777" w:rsidR="00801492" w:rsidRPr="00801492" w:rsidRDefault="00801492" w:rsidP="00801492">
      <w:pPr>
        <w:widowControl w:val="0"/>
        <w:autoSpaceDE w:val="0"/>
        <w:autoSpaceDN w:val="0"/>
        <w:adjustRightInd w:val="0"/>
        <w:spacing w:line="240" w:lineRule="auto"/>
        <w:ind w:left="480" w:hanging="480"/>
        <w:rPr>
          <w:rFonts w:ascii="Times New Roman" w:hAnsi="Times New Roman" w:cs="Times New Roman"/>
          <w:noProof/>
        </w:rPr>
      </w:pPr>
      <w:r w:rsidRPr="00C43EE1">
        <w:rPr>
          <w:rFonts w:ascii="Times New Roman" w:hAnsi="Times New Roman" w:cs="Times New Roman"/>
          <w:noProof/>
          <w:lang w:val="de-DE"/>
        </w:rPr>
        <w:t xml:space="preserve">Johnstone, E. C., Ebmeier, K. P., Miller, P., Owens, D. G. C., &amp; Lawrie, S. M. (2005). </w:t>
      </w:r>
      <w:r w:rsidRPr="00801492">
        <w:rPr>
          <w:rFonts w:ascii="Times New Roman" w:hAnsi="Times New Roman" w:cs="Times New Roman"/>
          <w:noProof/>
        </w:rPr>
        <w:t xml:space="preserve">Predicting schizophrenia: findings from the Edinburgh High-Risk. </w:t>
      </w:r>
      <w:r w:rsidRPr="00801492">
        <w:rPr>
          <w:rFonts w:ascii="Times New Roman" w:hAnsi="Times New Roman" w:cs="Times New Roman"/>
          <w:i/>
          <w:iCs/>
          <w:noProof/>
        </w:rPr>
        <w:t>The British Journal of Psychiatry</w:t>
      </w:r>
      <w:r w:rsidRPr="00801492">
        <w:rPr>
          <w:rFonts w:ascii="Times New Roman" w:hAnsi="Times New Roman" w:cs="Times New Roman"/>
          <w:noProof/>
        </w:rPr>
        <w:t xml:space="preserve">, </w:t>
      </w:r>
      <w:r w:rsidRPr="00801492">
        <w:rPr>
          <w:rFonts w:ascii="Times New Roman" w:hAnsi="Times New Roman" w:cs="Times New Roman"/>
          <w:i/>
          <w:iCs/>
          <w:noProof/>
        </w:rPr>
        <w:t>186</w:t>
      </w:r>
      <w:r w:rsidRPr="00801492">
        <w:rPr>
          <w:rFonts w:ascii="Times New Roman" w:hAnsi="Times New Roman" w:cs="Times New Roman"/>
          <w:noProof/>
        </w:rPr>
        <w:t>, 18–25. https://doi.org/10.1192/bjp.186.1.18</w:t>
      </w:r>
    </w:p>
    <w:p w14:paraId="7050CDF8" w14:textId="77777777" w:rsidR="00801492" w:rsidRPr="00801492" w:rsidRDefault="00801492" w:rsidP="00801492">
      <w:pPr>
        <w:widowControl w:val="0"/>
        <w:autoSpaceDE w:val="0"/>
        <w:autoSpaceDN w:val="0"/>
        <w:adjustRightInd w:val="0"/>
        <w:spacing w:line="240" w:lineRule="auto"/>
        <w:ind w:left="480" w:hanging="480"/>
        <w:rPr>
          <w:rFonts w:ascii="Times New Roman" w:hAnsi="Times New Roman" w:cs="Times New Roman"/>
          <w:noProof/>
        </w:rPr>
      </w:pPr>
      <w:r w:rsidRPr="00C43EE1">
        <w:rPr>
          <w:rFonts w:ascii="Times New Roman" w:hAnsi="Times New Roman" w:cs="Times New Roman"/>
          <w:noProof/>
          <w:lang w:val="de-DE"/>
        </w:rPr>
        <w:t xml:space="preserve">Kirmizi-Alsan, E., Bayraktaroglu, Z., Gurvit, H., Keskin, Y. H., Emre, M., &amp; Demiralp, T. (2006). </w:t>
      </w:r>
      <w:r w:rsidRPr="00801492">
        <w:rPr>
          <w:rFonts w:ascii="Times New Roman" w:hAnsi="Times New Roman" w:cs="Times New Roman"/>
          <w:noProof/>
        </w:rPr>
        <w:t xml:space="preserve">Comparative analysis of event-related potentials during Go/NoGo and CPT: Decomposition of electrophysiological markers of response inhibition and sustained attention. </w:t>
      </w:r>
      <w:r w:rsidRPr="00801492">
        <w:rPr>
          <w:rFonts w:ascii="Times New Roman" w:hAnsi="Times New Roman" w:cs="Times New Roman"/>
          <w:i/>
          <w:iCs/>
          <w:noProof/>
        </w:rPr>
        <w:t>Brain Research</w:t>
      </w:r>
      <w:r w:rsidRPr="00801492">
        <w:rPr>
          <w:rFonts w:ascii="Times New Roman" w:hAnsi="Times New Roman" w:cs="Times New Roman"/>
          <w:noProof/>
        </w:rPr>
        <w:t xml:space="preserve">, </w:t>
      </w:r>
      <w:r w:rsidRPr="00801492">
        <w:rPr>
          <w:rFonts w:ascii="Times New Roman" w:hAnsi="Times New Roman" w:cs="Times New Roman"/>
          <w:i/>
          <w:iCs/>
          <w:noProof/>
        </w:rPr>
        <w:t>1104</w:t>
      </w:r>
      <w:r w:rsidRPr="00801492">
        <w:rPr>
          <w:rFonts w:ascii="Times New Roman" w:hAnsi="Times New Roman" w:cs="Times New Roman"/>
          <w:noProof/>
        </w:rPr>
        <w:t>(1), 114–128. https://doi.org/10.1016/j.brainres.2006.03.010</w:t>
      </w:r>
    </w:p>
    <w:p w14:paraId="66FA98E1" w14:textId="77777777" w:rsidR="00801492" w:rsidRPr="00801492" w:rsidRDefault="00801492" w:rsidP="00801492">
      <w:pPr>
        <w:widowControl w:val="0"/>
        <w:autoSpaceDE w:val="0"/>
        <w:autoSpaceDN w:val="0"/>
        <w:adjustRightInd w:val="0"/>
        <w:spacing w:line="240" w:lineRule="auto"/>
        <w:ind w:left="480" w:hanging="480"/>
        <w:rPr>
          <w:rFonts w:ascii="Times New Roman" w:hAnsi="Times New Roman" w:cs="Times New Roman"/>
          <w:noProof/>
        </w:rPr>
      </w:pPr>
      <w:r w:rsidRPr="00801492">
        <w:rPr>
          <w:rFonts w:ascii="Times New Roman" w:hAnsi="Times New Roman" w:cs="Times New Roman"/>
          <w:noProof/>
        </w:rPr>
        <w:t xml:space="preserve">Klem, G., Lüders, H., Jasper, H., &amp; Elger, C. (1999). The ten-twenty electrode system of the International Federation. </w:t>
      </w:r>
      <w:r w:rsidRPr="00801492">
        <w:rPr>
          <w:rFonts w:ascii="Times New Roman" w:hAnsi="Times New Roman" w:cs="Times New Roman"/>
          <w:i/>
          <w:iCs/>
          <w:noProof/>
        </w:rPr>
        <w:t>Electroencephalography and Clinical Neurophysiology</w:t>
      </w:r>
      <w:r w:rsidRPr="00801492">
        <w:rPr>
          <w:rFonts w:ascii="Times New Roman" w:hAnsi="Times New Roman" w:cs="Times New Roman"/>
          <w:noProof/>
        </w:rPr>
        <w:t xml:space="preserve">, </w:t>
      </w:r>
      <w:r w:rsidRPr="00801492">
        <w:rPr>
          <w:rFonts w:ascii="Times New Roman" w:hAnsi="Times New Roman" w:cs="Times New Roman"/>
          <w:i/>
          <w:iCs/>
          <w:noProof/>
        </w:rPr>
        <w:t>10</w:t>
      </w:r>
      <w:r w:rsidRPr="00801492">
        <w:rPr>
          <w:rFonts w:ascii="Times New Roman" w:hAnsi="Times New Roman" w:cs="Times New Roman"/>
          <w:noProof/>
        </w:rPr>
        <w:t>(2), 371–375. https://doi.org/10.1016/0013-4694(58)90053-1</w:t>
      </w:r>
    </w:p>
    <w:p w14:paraId="36C7DE42" w14:textId="77777777" w:rsidR="00801492" w:rsidRPr="00801492" w:rsidRDefault="00801492" w:rsidP="00801492">
      <w:pPr>
        <w:widowControl w:val="0"/>
        <w:autoSpaceDE w:val="0"/>
        <w:autoSpaceDN w:val="0"/>
        <w:adjustRightInd w:val="0"/>
        <w:spacing w:line="240" w:lineRule="auto"/>
        <w:ind w:left="480" w:hanging="480"/>
        <w:rPr>
          <w:rFonts w:ascii="Times New Roman" w:hAnsi="Times New Roman" w:cs="Times New Roman"/>
          <w:noProof/>
        </w:rPr>
      </w:pPr>
      <w:r w:rsidRPr="00801492">
        <w:rPr>
          <w:rFonts w:ascii="Times New Roman" w:hAnsi="Times New Roman" w:cs="Times New Roman"/>
          <w:noProof/>
        </w:rPr>
        <w:t xml:space="preserve">Koles, Z. J. (1998). Trends in EEG source localization. </w:t>
      </w:r>
      <w:r w:rsidRPr="00801492">
        <w:rPr>
          <w:rFonts w:ascii="Times New Roman" w:hAnsi="Times New Roman" w:cs="Times New Roman"/>
          <w:i/>
          <w:iCs/>
          <w:noProof/>
        </w:rPr>
        <w:t>Electroencephalography and Clinical Neurophysiology</w:t>
      </w:r>
      <w:r w:rsidRPr="00801492">
        <w:rPr>
          <w:rFonts w:ascii="Times New Roman" w:hAnsi="Times New Roman" w:cs="Times New Roman"/>
          <w:noProof/>
        </w:rPr>
        <w:t xml:space="preserve">, </w:t>
      </w:r>
      <w:r w:rsidRPr="00801492">
        <w:rPr>
          <w:rFonts w:ascii="Times New Roman" w:hAnsi="Times New Roman" w:cs="Times New Roman"/>
          <w:i/>
          <w:iCs/>
          <w:noProof/>
        </w:rPr>
        <w:t>106</w:t>
      </w:r>
      <w:r w:rsidRPr="00801492">
        <w:rPr>
          <w:rFonts w:ascii="Times New Roman" w:hAnsi="Times New Roman" w:cs="Times New Roman"/>
          <w:noProof/>
        </w:rPr>
        <w:t>(2), 127–137. https://doi.org/10.1016/S0013-4694(97)00115-6</w:t>
      </w:r>
    </w:p>
    <w:p w14:paraId="2CA660BF" w14:textId="77777777" w:rsidR="00801492" w:rsidRPr="00801492" w:rsidRDefault="00801492" w:rsidP="00801492">
      <w:pPr>
        <w:widowControl w:val="0"/>
        <w:autoSpaceDE w:val="0"/>
        <w:autoSpaceDN w:val="0"/>
        <w:adjustRightInd w:val="0"/>
        <w:spacing w:line="240" w:lineRule="auto"/>
        <w:ind w:left="480" w:hanging="480"/>
        <w:rPr>
          <w:rFonts w:ascii="Times New Roman" w:hAnsi="Times New Roman" w:cs="Times New Roman"/>
          <w:noProof/>
        </w:rPr>
      </w:pPr>
      <w:r w:rsidRPr="00801492">
        <w:rPr>
          <w:rFonts w:ascii="Times New Roman" w:hAnsi="Times New Roman" w:cs="Times New Roman"/>
          <w:noProof/>
        </w:rPr>
        <w:t xml:space="preserve">Kyathanahally, S., Franco-Watkins, A., Zhang, X., Calhoun, V., &amp; Deshpande, G. (2016). A realistic framework for investigating decision-making in the brain with high spatio-temporal resolution using simultaneous EEG/fMRI and joint ICA. </w:t>
      </w:r>
      <w:r w:rsidRPr="00801492">
        <w:rPr>
          <w:rFonts w:ascii="Times New Roman" w:hAnsi="Times New Roman" w:cs="Times New Roman"/>
          <w:i/>
          <w:iCs/>
          <w:noProof/>
        </w:rPr>
        <w:t>IEEE Journal of Biomedical and Health Informatics</w:t>
      </w:r>
      <w:r w:rsidRPr="00801492">
        <w:rPr>
          <w:rFonts w:ascii="Times New Roman" w:hAnsi="Times New Roman" w:cs="Times New Roman"/>
          <w:noProof/>
        </w:rPr>
        <w:t xml:space="preserve">, </w:t>
      </w:r>
      <w:r w:rsidRPr="00801492">
        <w:rPr>
          <w:rFonts w:ascii="Times New Roman" w:hAnsi="Times New Roman" w:cs="Times New Roman"/>
          <w:i/>
          <w:iCs/>
          <w:noProof/>
        </w:rPr>
        <w:t>2194</w:t>
      </w:r>
      <w:r w:rsidRPr="00801492">
        <w:rPr>
          <w:rFonts w:ascii="Times New Roman" w:hAnsi="Times New Roman" w:cs="Times New Roman"/>
          <w:noProof/>
        </w:rPr>
        <w:t>(c), 1–1. https://doi.org/10.1109/JBHI.2016.2590434</w:t>
      </w:r>
    </w:p>
    <w:p w14:paraId="05DA3FE7" w14:textId="77777777" w:rsidR="00801492" w:rsidRPr="00801492" w:rsidRDefault="00801492" w:rsidP="00801492">
      <w:pPr>
        <w:widowControl w:val="0"/>
        <w:autoSpaceDE w:val="0"/>
        <w:autoSpaceDN w:val="0"/>
        <w:adjustRightInd w:val="0"/>
        <w:spacing w:line="240" w:lineRule="auto"/>
        <w:ind w:left="480" w:hanging="480"/>
        <w:rPr>
          <w:rFonts w:ascii="Times New Roman" w:hAnsi="Times New Roman" w:cs="Times New Roman"/>
          <w:noProof/>
        </w:rPr>
      </w:pPr>
      <w:r w:rsidRPr="00801492">
        <w:rPr>
          <w:rFonts w:ascii="Times New Roman" w:hAnsi="Times New Roman" w:cs="Times New Roman"/>
          <w:noProof/>
        </w:rPr>
        <w:lastRenderedPageBreak/>
        <w:t xml:space="preserve">Laufs, H. (2012). A personalized history of EEG–fMRI integration. </w:t>
      </w:r>
      <w:r w:rsidRPr="00801492">
        <w:rPr>
          <w:rFonts w:ascii="Times New Roman" w:hAnsi="Times New Roman" w:cs="Times New Roman"/>
          <w:i/>
          <w:iCs/>
          <w:noProof/>
        </w:rPr>
        <w:t>NeuroImage</w:t>
      </w:r>
      <w:r w:rsidRPr="00801492">
        <w:rPr>
          <w:rFonts w:ascii="Times New Roman" w:hAnsi="Times New Roman" w:cs="Times New Roman"/>
          <w:noProof/>
        </w:rPr>
        <w:t>. https://doi.org/10.1016/j.neuroimage.2012.01.039</w:t>
      </w:r>
    </w:p>
    <w:p w14:paraId="20D24375" w14:textId="77777777" w:rsidR="00801492" w:rsidRPr="00801492" w:rsidRDefault="00801492" w:rsidP="00801492">
      <w:pPr>
        <w:widowControl w:val="0"/>
        <w:autoSpaceDE w:val="0"/>
        <w:autoSpaceDN w:val="0"/>
        <w:adjustRightInd w:val="0"/>
        <w:spacing w:line="240" w:lineRule="auto"/>
        <w:ind w:left="480" w:hanging="480"/>
        <w:rPr>
          <w:rFonts w:ascii="Times New Roman" w:hAnsi="Times New Roman" w:cs="Times New Roman"/>
          <w:noProof/>
        </w:rPr>
      </w:pPr>
      <w:r w:rsidRPr="00801492">
        <w:rPr>
          <w:rFonts w:ascii="Times New Roman" w:hAnsi="Times New Roman" w:cs="Times New Roman"/>
          <w:noProof/>
        </w:rPr>
        <w:t xml:space="preserve">Lei, X., Xu, P., Luo, C., Zhao, J., Zhou, D., &amp; Yao, D. (2011). fMRI functional networks for EEG source imaging. </w:t>
      </w:r>
      <w:r w:rsidRPr="00801492">
        <w:rPr>
          <w:rFonts w:ascii="Times New Roman" w:hAnsi="Times New Roman" w:cs="Times New Roman"/>
          <w:i/>
          <w:iCs/>
          <w:noProof/>
        </w:rPr>
        <w:t>Human Brain Mapping</w:t>
      </w:r>
      <w:r w:rsidRPr="00801492">
        <w:rPr>
          <w:rFonts w:ascii="Times New Roman" w:hAnsi="Times New Roman" w:cs="Times New Roman"/>
          <w:noProof/>
        </w:rPr>
        <w:t xml:space="preserve">, </w:t>
      </w:r>
      <w:r w:rsidRPr="00801492">
        <w:rPr>
          <w:rFonts w:ascii="Times New Roman" w:hAnsi="Times New Roman" w:cs="Times New Roman"/>
          <w:i/>
          <w:iCs/>
          <w:noProof/>
        </w:rPr>
        <w:t>32</w:t>
      </w:r>
      <w:r w:rsidRPr="00801492">
        <w:rPr>
          <w:rFonts w:ascii="Times New Roman" w:hAnsi="Times New Roman" w:cs="Times New Roman"/>
          <w:noProof/>
        </w:rPr>
        <w:t>(7), 1141–1160. https://doi.org/10.1002/hbm.21098</w:t>
      </w:r>
    </w:p>
    <w:p w14:paraId="3D729E5F" w14:textId="77777777" w:rsidR="00801492" w:rsidRPr="00801492" w:rsidRDefault="00801492" w:rsidP="00801492">
      <w:pPr>
        <w:widowControl w:val="0"/>
        <w:autoSpaceDE w:val="0"/>
        <w:autoSpaceDN w:val="0"/>
        <w:adjustRightInd w:val="0"/>
        <w:spacing w:line="240" w:lineRule="auto"/>
        <w:ind w:left="480" w:hanging="480"/>
        <w:rPr>
          <w:rFonts w:ascii="Times New Roman" w:hAnsi="Times New Roman" w:cs="Times New Roman"/>
          <w:noProof/>
        </w:rPr>
      </w:pPr>
      <w:r w:rsidRPr="00801492">
        <w:rPr>
          <w:rFonts w:ascii="Times New Roman" w:hAnsi="Times New Roman" w:cs="Times New Roman"/>
          <w:noProof/>
        </w:rPr>
        <w:t xml:space="preserve">Lemieux, L., Allen, P. J., Franconi, F., Symms, M. R., &amp; Fish, D. K. (1997). Recording of EEG during fMRI experiments: Patient safety. </w:t>
      </w:r>
      <w:r w:rsidRPr="00801492">
        <w:rPr>
          <w:rFonts w:ascii="Times New Roman" w:hAnsi="Times New Roman" w:cs="Times New Roman"/>
          <w:i/>
          <w:iCs/>
          <w:noProof/>
        </w:rPr>
        <w:t>Magnetic Resonance in Medicine</w:t>
      </w:r>
      <w:r w:rsidRPr="00801492">
        <w:rPr>
          <w:rFonts w:ascii="Times New Roman" w:hAnsi="Times New Roman" w:cs="Times New Roman"/>
          <w:noProof/>
        </w:rPr>
        <w:t xml:space="preserve">, </w:t>
      </w:r>
      <w:r w:rsidRPr="00801492">
        <w:rPr>
          <w:rFonts w:ascii="Times New Roman" w:hAnsi="Times New Roman" w:cs="Times New Roman"/>
          <w:i/>
          <w:iCs/>
          <w:noProof/>
        </w:rPr>
        <w:t>38</w:t>
      </w:r>
      <w:r w:rsidRPr="00801492">
        <w:rPr>
          <w:rFonts w:ascii="Times New Roman" w:hAnsi="Times New Roman" w:cs="Times New Roman"/>
          <w:noProof/>
        </w:rPr>
        <w:t>(6), 943–952. https://doi.org/10.1002/mrm.1910380614</w:t>
      </w:r>
    </w:p>
    <w:p w14:paraId="71326532" w14:textId="77777777" w:rsidR="00801492" w:rsidRPr="00801492" w:rsidRDefault="00801492" w:rsidP="00801492">
      <w:pPr>
        <w:widowControl w:val="0"/>
        <w:autoSpaceDE w:val="0"/>
        <w:autoSpaceDN w:val="0"/>
        <w:adjustRightInd w:val="0"/>
        <w:spacing w:line="240" w:lineRule="auto"/>
        <w:ind w:left="480" w:hanging="480"/>
        <w:rPr>
          <w:rFonts w:ascii="Times New Roman" w:hAnsi="Times New Roman" w:cs="Times New Roman"/>
          <w:noProof/>
        </w:rPr>
      </w:pPr>
      <w:r w:rsidRPr="00C43EE1">
        <w:rPr>
          <w:rFonts w:ascii="Times New Roman" w:hAnsi="Times New Roman" w:cs="Times New Roman"/>
          <w:noProof/>
          <w:lang w:val="de-DE"/>
        </w:rPr>
        <w:t xml:space="preserve">Lesh, T. A., Niendam, T. A., Minzenberg, M. J., &amp; Carter, C. S. (2011). </w:t>
      </w:r>
      <w:r w:rsidRPr="00801492">
        <w:rPr>
          <w:rFonts w:ascii="Times New Roman" w:hAnsi="Times New Roman" w:cs="Times New Roman"/>
          <w:noProof/>
        </w:rPr>
        <w:t xml:space="preserve">Cognitive Control Deficits in Schizophrenia: Mechanisms and Meaning. </w:t>
      </w:r>
      <w:r w:rsidRPr="00801492">
        <w:rPr>
          <w:rFonts w:ascii="Times New Roman" w:hAnsi="Times New Roman" w:cs="Times New Roman"/>
          <w:i/>
          <w:iCs/>
          <w:noProof/>
        </w:rPr>
        <w:t>Neuropsychopharmacology</w:t>
      </w:r>
      <w:r w:rsidRPr="00801492">
        <w:rPr>
          <w:rFonts w:ascii="Times New Roman" w:hAnsi="Times New Roman" w:cs="Times New Roman"/>
          <w:noProof/>
        </w:rPr>
        <w:t xml:space="preserve">, </w:t>
      </w:r>
      <w:r w:rsidRPr="00801492">
        <w:rPr>
          <w:rFonts w:ascii="Times New Roman" w:hAnsi="Times New Roman" w:cs="Times New Roman"/>
          <w:i/>
          <w:iCs/>
          <w:noProof/>
        </w:rPr>
        <w:t>36</w:t>
      </w:r>
      <w:r w:rsidRPr="00801492">
        <w:rPr>
          <w:rFonts w:ascii="Times New Roman" w:hAnsi="Times New Roman" w:cs="Times New Roman"/>
          <w:noProof/>
        </w:rPr>
        <w:t>(1), 316–338. https://doi.org/10.1038/npp.2010.156</w:t>
      </w:r>
    </w:p>
    <w:p w14:paraId="35612254" w14:textId="77777777" w:rsidR="00801492" w:rsidRPr="00C43EE1" w:rsidRDefault="00801492" w:rsidP="00801492">
      <w:pPr>
        <w:widowControl w:val="0"/>
        <w:autoSpaceDE w:val="0"/>
        <w:autoSpaceDN w:val="0"/>
        <w:adjustRightInd w:val="0"/>
        <w:spacing w:line="240" w:lineRule="auto"/>
        <w:ind w:left="480" w:hanging="480"/>
        <w:rPr>
          <w:rFonts w:ascii="Times New Roman" w:hAnsi="Times New Roman" w:cs="Times New Roman"/>
          <w:noProof/>
          <w:lang w:val="de-DE"/>
        </w:rPr>
      </w:pPr>
      <w:r w:rsidRPr="00801492">
        <w:rPr>
          <w:rFonts w:ascii="Times New Roman" w:hAnsi="Times New Roman" w:cs="Times New Roman"/>
          <w:noProof/>
        </w:rPr>
        <w:t xml:space="preserve">Logothetis, N. K., Pauls, J., Augath, M., Trinath, T., &amp; Oeltermann, A. (2001). Neurophysiological investigation of the basis of the fMRI signal. </w:t>
      </w:r>
      <w:r w:rsidRPr="00C43EE1">
        <w:rPr>
          <w:rFonts w:ascii="Times New Roman" w:hAnsi="Times New Roman" w:cs="Times New Roman"/>
          <w:i/>
          <w:iCs/>
          <w:noProof/>
          <w:lang w:val="de-DE"/>
        </w:rPr>
        <w:t>Nature</w:t>
      </w:r>
      <w:r w:rsidRPr="00C43EE1">
        <w:rPr>
          <w:rFonts w:ascii="Times New Roman" w:hAnsi="Times New Roman" w:cs="Times New Roman"/>
          <w:noProof/>
          <w:lang w:val="de-DE"/>
        </w:rPr>
        <w:t xml:space="preserve">, </w:t>
      </w:r>
      <w:r w:rsidRPr="00C43EE1">
        <w:rPr>
          <w:rFonts w:ascii="Times New Roman" w:hAnsi="Times New Roman" w:cs="Times New Roman"/>
          <w:i/>
          <w:iCs/>
          <w:noProof/>
          <w:lang w:val="de-DE"/>
        </w:rPr>
        <w:t>412</w:t>
      </w:r>
      <w:r w:rsidRPr="00C43EE1">
        <w:rPr>
          <w:rFonts w:ascii="Times New Roman" w:hAnsi="Times New Roman" w:cs="Times New Roman"/>
          <w:noProof/>
          <w:lang w:val="de-DE"/>
        </w:rPr>
        <w:t>(6843), 150–157. https://doi.org/10.1038/35084005</w:t>
      </w:r>
    </w:p>
    <w:p w14:paraId="6A6ED165" w14:textId="77777777" w:rsidR="00801492" w:rsidRPr="00801492" w:rsidRDefault="00801492" w:rsidP="00801492">
      <w:pPr>
        <w:widowControl w:val="0"/>
        <w:autoSpaceDE w:val="0"/>
        <w:autoSpaceDN w:val="0"/>
        <w:adjustRightInd w:val="0"/>
        <w:spacing w:line="240" w:lineRule="auto"/>
        <w:ind w:left="480" w:hanging="480"/>
        <w:rPr>
          <w:rFonts w:ascii="Times New Roman" w:hAnsi="Times New Roman" w:cs="Times New Roman"/>
          <w:noProof/>
        </w:rPr>
      </w:pPr>
      <w:r w:rsidRPr="00C43EE1">
        <w:rPr>
          <w:rFonts w:ascii="Times New Roman" w:hAnsi="Times New Roman" w:cs="Times New Roman"/>
          <w:noProof/>
          <w:lang w:val="de-DE"/>
        </w:rPr>
        <w:t xml:space="preserve">Logothetis, N. K., &amp; Wandell, B. A. (2004). </w:t>
      </w:r>
      <w:r w:rsidRPr="00801492">
        <w:rPr>
          <w:rFonts w:ascii="Times New Roman" w:hAnsi="Times New Roman" w:cs="Times New Roman"/>
          <w:noProof/>
        </w:rPr>
        <w:t xml:space="preserve">Interpreting the BOLD signal. </w:t>
      </w:r>
      <w:r w:rsidRPr="00801492">
        <w:rPr>
          <w:rFonts w:ascii="Times New Roman" w:hAnsi="Times New Roman" w:cs="Times New Roman"/>
          <w:i/>
          <w:iCs/>
          <w:noProof/>
        </w:rPr>
        <w:t>Annual Review of Physiology</w:t>
      </w:r>
      <w:r w:rsidRPr="00801492">
        <w:rPr>
          <w:rFonts w:ascii="Times New Roman" w:hAnsi="Times New Roman" w:cs="Times New Roman"/>
          <w:noProof/>
        </w:rPr>
        <w:t xml:space="preserve">, </w:t>
      </w:r>
      <w:r w:rsidRPr="00801492">
        <w:rPr>
          <w:rFonts w:ascii="Times New Roman" w:hAnsi="Times New Roman" w:cs="Times New Roman"/>
          <w:i/>
          <w:iCs/>
          <w:noProof/>
        </w:rPr>
        <w:t>66</w:t>
      </w:r>
      <w:r w:rsidRPr="00801492">
        <w:rPr>
          <w:rFonts w:ascii="Times New Roman" w:hAnsi="Times New Roman" w:cs="Times New Roman"/>
          <w:noProof/>
        </w:rPr>
        <w:t>, 735–769. https://doi.org/10.1146/annurev.physiol.66.082602.092845</w:t>
      </w:r>
    </w:p>
    <w:p w14:paraId="38640A93" w14:textId="77777777" w:rsidR="00801492" w:rsidRPr="00801492" w:rsidRDefault="00801492" w:rsidP="00801492">
      <w:pPr>
        <w:widowControl w:val="0"/>
        <w:autoSpaceDE w:val="0"/>
        <w:autoSpaceDN w:val="0"/>
        <w:adjustRightInd w:val="0"/>
        <w:spacing w:line="240" w:lineRule="auto"/>
        <w:ind w:left="480" w:hanging="480"/>
        <w:rPr>
          <w:rFonts w:ascii="Times New Roman" w:hAnsi="Times New Roman" w:cs="Times New Roman"/>
          <w:noProof/>
        </w:rPr>
      </w:pPr>
      <w:r w:rsidRPr="00801492">
        <w:rPr>
          <w:rFonts w:ascii="Times New Roman" w:hAnsi="Times New Roman" w:cs="Times New Roman"/>
          <w:noProof/>
        </w:rPr>
        <w:t xml:space="preserve">Lopez-Garcia, P., Lesh, T., Salo, T., &amp; Barch, D. (2016). The neural circuitry supporting goal maintenance during cognitive control: a comparison of expectancy AX-CPT and dot probe expectancy paradigms. </w:t>
      </w:r>
      <w:r w:rsidRPr="00801492">
        <w:rPr>
          <w:rFonts w:ascii="Times New Roman" w:hAnsi="Times New Roman" w:cs="Times New Roman"/>
          <w:i/>
          <w:iCs/>
          <w:noProof/>
        </w:rPr>
        <w:t>Cognitive, Affective, &amp;</w:t>
      </w:r>
      <w:r w:rsidRPr="00801492">
        <w:rPr>
          <w:rFonts w:ascii="Times New Roman" w:hAnsi="Times New Roman" w:cs="Times New Roman"/>
          <w:noProof/>
        </w:rPr>
        <w:t>. Retrieved from http://link.springer.com/article/10.3758/s13415-015-0384-1</w:t>
      </w:r>
    </w:p>
    <w:p w14:paraId="70F67F0B" w14:textId="77777777" w:rsidR="00801492" w:rsidRPr="00801492" w:rsidRDefault="00801492" w:rsidP="00801492">
      <w:pPr>
        <w:widowControl w:val="0"/>
        <w:autoSpaceDE w:val="0"/>
        <w:autoSpaceDN w:val="0"/>
        <w:adjustRightInd w:val="0"/>
        <w:spacing w:line="240" w:lineRule="auto"/>
        <w:ind w:left="480" w:hanging="480"/>
        <w:rPr>
          <w:rFonts w:ascii="Times New Roman" w:hAnsi="Times New Roman" w:cs="Times New Roman"/>
          <w:noProof/>
        </w:rPr>
      </w:pPr>
      <w:r w:rsidRPr="00801492">
        <w:rPr>
          <w:rFonts w:ascii="Times New Roman" w:hAnsi="Times New Roman" w:cs="Times New Roman"/>
          <w:noProof/>
        </w:rPr>
        <w:t xml:space="preserve">Luck, S. (2005). An introduction to the event-related potential technique MIT press. </w:t>
      </w:r>
      <w:r w:rsidRPr="00801492">
        <w:rPr>
          <w:rFonts w:ascii="Times New Roman" w:hAnsi="Times New Roman" w:cs="Times New Roman"/>
          <w:i/>
          <w:iCs/>
          <w:noProof/>
        </w:rPr>
        <w:t>Cambridge, Ma</w:t>
      </w:r>
      <w:r w:rsidRPr="00801492">
        <w:rPr>
          <w:rFonts w:ascii="Times New Roman" w:hAnsi="Times New Roman" w:cs="Times New Roman"/>
          <w:noProof/>
        </w:rPr>
        <w:t>. Retrieved from https://scholar.google.de/scholar?q=Luck%2C+S.+J.+%282005%29.+An+introduction+to+the+event-related+potential+technique.+Cambridge%2C+MA%3A+MIT+Press.&amp;btnG=&amp;hl=de&amp;as_sdt=0%2C5</w:t>
      </w:r>
    </w:p>
    <w:p w14:paraId="3B74BA70" w14:textId="77777777" w:rsidR="00801492" w:rsidRPr="00801492" w:rsidRDefault="00801492" w:rsidP="00801492">
      <w:pPr>
        <w:widowControl w:val="0"/>
        <w:autoSpaceDE w:val="0"/>
        <w:autoSpaceDN w:val="0"/>
        <w:adjustRightInd w:val="0"/>
        <w:spacing w:line="240" w:lineRule="auto"/>
        <w:ind w:left="480" w:hanging="480"/>
        <w:rPr>
          <w:rFonts w:ascii="Times New Roman" w:hAnsi="Times New Roman" w:cs="Times New Roman"/>
          <w:noProof/>
        </w:rPr>
      </w:pPr>
      <w:r w:rsidRPr="00801492">
        <w:rPr>
          <w:rFonts w:ascii="Times New Roman" w:hAnsi="Times New Roman" w:cs="Times New Roman"/>
          <w:noProof/>
        </w:rPr>
        <w:t xml:space="preserve">Maas, C. J. M., &amp; Hox, J. J. (2004). Robustness issues in multilevel regression analysis. </w:t>
      </w:r>
      <w:r w:rsidRPr="00801492">
        <w:rPr>
          <w:rFonts w:ascii="Times New Roman" w:hAnsi="Times New Roman" w:cs="Times New Roman"/>
          <w:i/>
          <w:iCs/>
          <w:noProof/>
        </w:rPr>
        <w:t>Statistica Neerlandica</w:t>
      </w:r>
      <w:r w:rsidRPr="00801492">
        <w:rPr>
          <w:rFonts w:ascii="Times New Roman" w:hAnsi="Times New Roman" w:cs="Times New Roman"/>
          <w:noProof/>
        </w:rPr>
        <w:t xml:space="preserve">, </w:t>
      </w:r>
      <w:r w:rsidRPr="00801492">
        <w:rPr>
          <w:rFonts w:ascii="Times New Roman" w:hAnsi="Times New Roman" w:cs="Times New Roman"/>
          <w:i/>
          <w:iCs/>
          <w:noProof/>
        </w:rPr>
        <w:t>58</w:t>
      </w:r>
      <w:r w:rsidRPr="00801492">
        <w:rPr>
          <w:rFonts w:ascii="Times New Roman" w:hAnsi="Times New Roman" w:cs="Times New Roman"/>
          <w:noProof/>
        </w:rPr>
        <w:t>(2), 127–137. https://doi.org/10.1046/j.0039-0402.2003.00252.x</w:t>
      </w:r>
    </w:p>
    <w:p w14:paraId="082134D4" w14:textId="77777777" w:rsidR="00801492" w:rsidRPr="00801492" w:rsidRDefault="00801492" w:rsidP="00801492">
      <w:pPr>
        <w:widowControl w:val="0"/>
        <w:autoSpaceDE w:val="0"/>
        <w:autoSpaceDN w:val="0"/>
        <w:adjustRightInd w:val="0"/>
        <w:spacing w:line="240" w:lineRule="auto"/>
        <w:ind w:left="480" w:hanging="480"/>
        <w:rPr>
          <w:rFonts w:ascii="Times New Roman" w:hAnsi="Times New Roman" w:cs="Times New Roman"/>
          <w:noProof/>
        </w:rPr>
      </w:pPr>
      <w:r w:rsidRPr="00801492">
        <w:rPr>
          <w:rFonts w:ascii="Times New Roman" w:hAnsi="Times New Roman" w:cs="Times New Roman"/>
          <w:noProof/>
        </w:rPr>
        <w:t xml:space="preserve">MacDonald, A. W., Cohen, J. D., Stenger, V. A., &amp; Carter, C. S. (2000). Dissociating the role of the dorsolateral prefrontal and anterior cingulate cortex in cognitive control. </w:t>
      </w:r>
      <w:r w:rsidRPr="00801492">
        <w:rPr>
          <w:rFonts w:ascii="Times New Roman" w:hAnsi="Times New Roman" w:cs="Times New Roman"/>
          <w:i/>
          <w:iCs/>
          <w:noProof/>
        </w:rPr>
        <w:t>Science (New York, N.Y.)</w:t>
      </w:r>
      <w:r w:rsidRPr="00801492">
        <w:rPr>
          <w:rFonts w:ascii="Times New Roman" w:hAnsi="Times New Roman" w:cs="Times New Roman"/>
          <w:noProof/>
        </w:rPr>
        <w:t xml:space="preserve">, </w:t>
      </w:r>
      <w:r w:rsidRPr="00801492">
        <w:rPr>
          <w:rFonts w:ascii="Times New Roman" w:hAnsi="Times New Roman" w:cs="Times New Roman"/>
          <w:i/>
          <w:iCs/>
          <w:noProof/>
        </w:rPr>
        <w:t>288</w:t>
      </w:r>
      <w:r w:rsidRPr="00801492">
        <w:rPr>
          <w:rFonts w:ascii="Times New Roman" w:hAnsi="Times New Roman" w:cs="Times New Roman"/>
          <w:noProof/>
        </w:rPr>
        <w:t>(5472), 1835–8. https://doi.org/10.1126/SCIENCE.288.5472.1835</w:t>
      </w:r>
    </w:p>
    <w:p w14:paraId="7CF47032" w14:textId="77777777" w:rsidR="00801492" w:rsidRPr="00801492" w:rsidRDefault="00801492" w:rsidP="00801492">
      <w:pPr>
        <w:widowControl w:val="0"/>
        <w:autoSpaceDE w:val="0"/>
        <w:autoSpaceDN w:val="0"/>
        <w:adjustRightInd w:val="0"/>
        <w:spacing w:line="240" w:lineRule="auto"/>
        <w:ind w:left="480" w:hanging="480"/>
        <w:rPr>
          <w:rFonts w:ascii="Times New Roman" w:hAnsi="Times New Roman" w:cs="Times New Roman"/>
          <w:noProof/>
        </w:rPr>
      </w:pPr>
      <w:r w:rsidRPr="00801492">
        <w:rPr>
          <w:rFonts w:ascii="Times New Roman" w:hAnsi="Times New Roman" w:cs="Times New Roman"/>
          <w:noProof/>
        </w:rPr>
        <w:t xml:space="preserve">MacDonald, A. W., Goghari, V. M., Hicks, B. M., Flory, J. D., Carter, C. S., &amp; Manuck, S. B. (2005). A convergent-divergent approach to context processing, general intellectual functioning, and the genetic liability to schizophrenia. </w:t>
      </w:r>
      <w:r w:rsidRPr="00801492">
        <w:rPr>
          <w:rFonts w:ascii="Times New Roman" w:hAnsi="Times New Roman" w:cs="Times New Roman"/>
          <w:i/>
          <w:iCs/>
          <w:noProof/>
        </w:rPr>
        <w:t>Neuropsychology</w:t>
      </w:r>
      <w:r w:rsidRPr="00801492">
        <w:rPr>
          <w:rFonts w:ascii="Times New Roman" w:hAnsi="Times New Roman" w:cs="Times New Roman"/>
          <w:noProof/>
        </w:rPr>
        <w:t xml:space="preserve">, </w:t>
      </w:r>
      <w:r w:rsidRPr="00801492">
        <w:rPr>
          <w:rFonts w:ascii="Times New Roman" w:hAnsi="Times New Roman" w:cs="Times New Roman"/>
          <w:i/>
          <w:iCs/>
          <w:noProof/>
        </w:rPr>
        <w:t>19</w:t>
      </w:r>
      <w:r w:rsidRPr="00801492">
        <w:rPr>
          <w:rFonts w:ascii="Times New Roman" w:hAnsi="Times New Roman" w:cs="Times New Roman"/>
          <w:noProof/>
        </w:rPr>
        <w:t>(6), 814–21. https://doi.org/10.1037/0894-4105.19.6.814</w:t>
      </w:r>
    </w:p>
    <w:p w14:paraId="48811D6F" w14:textId="77777777" w:rsidR="00801492" w:rsidRPr="00801492" w:rsidRDefault="00801492" w:rsidP="00801492">
      <w:pPr>
        <w:widowControl w:val="0"/>
        <w:autoSpaceDE w:val="0"/>
        <w:autoSpaceDN w:val="0"/>
        <w:adjustRightInd w:val="0"/>
        <w:spacing w:line="240" w:lineRule="auto"/>
        <w:ind w:left="480" w:hanging="480"/>
        <w:rPr>
          <w:rFonts w:ascii="Times New Roman" w:hAnsi="Times New Roman" w:cs="Times New Roman"/>
          <w:noProof/>
        </w:rPr>
      </w:pPr>
      <w:r w:rsidRPr="00801492">
        <w:rPr>
          <w:rFonts w:ascii="Times New Roman" w:hAnsi="Times New Roman" w:cs="Times New Roman"/>
          <w:noProof/>
        </w:rPr>
        <w:t xml:space="preserve">Mazziotta, J. C., Toga, A. W., Martínez-Montes, E., Valdés-Sosa, P. A., Miwakeichi, F., Goldman, R. I., &amp; Cohen, M. S. (2004). Concurrent EEG/fMRI analysis by multiway Partial Least Squares. </w:t>
      </w:r>
      <w:r w:rsidRPr="00801492">
        <w:rPr>
          <w:rFonts w:ascii="Times New Roman" w:hAnsi="Times New Roman" w:cs="Times New Roman"/>
          <w:i/>
          <w:iCs/>
          <w:noProof/>
        </w:rPr>
        <w:t>ISSN</w:t>
      </w:r>
      <w:r w:rsidRPr="00801492">
        <w:rPr>
          <w:rFonts w:ascii="Times New Roman" w:hAnsi="Times New Roman" w:cs="Times New Roman"/>
          <w:noProof/>
        </w:rPr>
        <w:t xml:space="preserve">, </w:t>
      </w:r>
      <w:r w:rsidRPr="00801492">
        <w:rPr>
          <w:rFonts w:ascii="Times New Roman" w:hAnsi="Times New Roman" w:cs="Times New Roman"/>
          <w:i/>
          <w:iCs/>
          <w:noProof/>
        </w:rPr>
        <w:t>22</w:t>
      </w:r>
      <w:r w:rsidRPr="00801492">
        <w:rPr>
          <w:rFonts w:ascii="Times New Roman" w:hAnsi="Times New Roman" w:cs="Times New Roman"/>
          <w:noProof/>
        </w:rPr>
        <w:t>(3), 1053–8119. Retrieved from https://s3.amazonaws.com/academia.edu.documents/30419969/p_valdes_multilinear_eeg-fmri.pdf?AWSAccessKeyId=AKIAIWOWYYGZ2Y53UL3A&amp;Expires=1513957309&amp;Signature=UWKjZNm5ZpgqkncUriolGlYQVuk%3D&amp;response-content-disposition=inline%3B filename%3DConcurrent_EEG_fMRI_analysis_by_multiway.pdf</w:t>
      </w:r>
    </w:p>
    <w:p w14:paraId="1C52FB20" w14:textId="77777777" w:rsidR="00801492" w:rsidRPr="00801492" w:rsidRDefault="00801492" w:rsidP="00801492">
      <w:pPr>
        <w:widowControl w:val="0"/>
        <w:autoSpaceDE w:val="0"/>
        <w:autoSpaceDN w:val="0"/>
        <w:adjustRightInd w:val="0"/>
        <w:spacing w:line="240" w:lineRule="auto"/>
        <w:ind w:left="480" w:hanging="480"/>
        <w:rPr>
          <w:rFonts w:ascii="Times New Roman" w:hAnsi="Times New Roman" w:cs="Times New Roman"/>
          <w:noProof/>
        </w:rPr>
      </w:pPr>
      <w:r w:rsidRPr="00801492">
        <w:rPr>
          <w:rFonts w:ascii="Times New Roman" w:hAnsi="Times New Roman" w:cs="Times New Roman"/>
          <w:noProof/>
        </w:rPr>
        <w:t xml:space="preserve">McGorry, P., Keshavan, M., Goldstone, S., Amminger, P., Allott, K., Berk, M., … Hickie, I. (2014). Biomarkers and clinical staging in psychiatry. </w:t>
      </w:r>
      <w:r w:rsidRPr="00801492">
        <w:rPr>
          <w:rFonts w:ascii="Times New Roman" w:hAnsi="Times New Roman" w:cs="Times New Roman"/>
          <w:i/>
          <w:iCs/>
          <w:noProof/>
        </w:rPr>
        <w:t>World Psychiatry</w:t>
      </w:r>
      <w:r w:rsidRPr="00801492">
        <w:rPr>
          <w:rFonts w:ascii="Times New Roman" w:hAnsi="Times New Roman" w:cs="Times New Roman"/>
          <w:noProof/>
        </w:rPr>
        <w:t xml:space="preserve">, </w:t>
      </w:r>
      <w:r w:rsidRPr="00801492">
        <w:rPr>
          <w:rFonts w:ascii="Times New Roman" w:hAnsi="Times New Roman" w:cs="Times New Roman"/>
          <w:i/>
          <w:iCs/>
          <w:noProof/>
        </w:rPr>
        <w:t>13</w:t>
      </w:r>
      <w:r w:rsidRPr="00801492">
        <w:rPr>
          <w:rFonts w:ascii="Times New Roman" w:hAnsi="Times New Roman" w:cs="Times New Roman"/>
          <w:noProof/>
        </w:rPr>
        <w:t>(3), 211–223. https://doi.org/10.1002/wps.20144</w:t>
      </w:r>
    </w:p>
    <w:p w14:paraId="3678BF43" w14:textId="77777777" w:rsidR="00801492" w:rsidRPr="00801492" w:rsidRDefault="00801492" w:rsidP="00801492">
      <w:pPr>
        <w:widowControl w:val="0"/>
        <w:autoSpaceDE w:val="0"/>
        <w:autoSpaceDN w:val="0"/>
        <w:adjustRightInd w:val="0"/>
        <w:spacing w:line="240" w:lineRule="auto"/>
        <w:ind w:left="480" w:hanging="480"/>
        <w:rPr>
          <w:rFonts w:ascii="Times New Roman" w:hAnsi="Times New Roman" w:cs="Times New Roman"/>
          <w:noProof/>
        </w:rPr>
      </w:pPr>
      <w:r w:rsidRPr="00801492">
        <w:rPr>
          <w:rFonts w:ascii="Times New Roman" w:hAnsi="Times New Roman" w:cs="Times New Roman"/>
          <w:noProof/>
        </w:rPr>
        <w:t xml:space="preserve">McIntosh, A. R., Bookstein, F. L., Haxby, J. V., &amp; Grady, C. L. (1996). Spatial pattern analysis of functional brain images using partial least squares. </w:t>
      </w:r>
      <w:r w:rsidRPr="00801492">
        <w:rPr>
          <w:rFonts w:ascii="Times New Roman" w:hAnsi="Times New Roman" w:cs="Times New Roman"/>
          <w:i/>
          <w:iCs/>
          <w:noProof/>
        </w:rPr>
        <w:t>NeuroImage</w:t>
      </w:r>
      <w:r w:rsidRPr="00801492">
        <w:rPr>
          <w:rFonts w:ascii="Times New Roman" w:hAnsi="Times New Roman" w:cs="Times New Roman"/>
          <w:noProof/>
        </w:rPr>
        <w:t xml:space="preserve">, </w:t>
      </w:r>
      <w:r w:rsidRPr="00801492">
        <w:rPr>
          <w:rFonts w:ascii="Times New Roman" w:hAnsi="Times New Roman" w:cs="Times New Roman"/>
          <w:i/>
          <w:iCs/>
          <w:noProof/>
        </w:rPr>
        <w:t>3</w:t>
      </w:r>
      <w:r w:rsidRPr="00801492">
        <w:rPr>
          <w:rFonts w:ascii="Times New Roman" w:hAnsi="Times New Roman" w:cs="Times New Roman"/>
          <w:noProof/>
        </w:rPr>
        <w:t>(3 I), 143–157. https://doi.org/10.1006/nimg.1996.0016</w:t>
      </w:r>
    </w:p>
    <w:p w14:paraId="514E2F80" w14:textId="77777777" w:rsidR="00801492" w:rsidRPr="00801492" w:rsidRDefault="00801492" w:rsidP="00801492">
      <w:pPr>
        <w:widowControl w:val="0"/>
        <w:autoSpaceDE w:val="0"/>
        <w:autoSpaceDN w:val="0"/>
        <w:adjustRightInd w:val="0"/>
        <w:spacing w:line="240" w:lineRule="auto"/>
        <w:ind w:left="480" w:hanging="480"/>
        <w:rPr>
          <w:rFonts w:ascii="Times New Roman" w:hAnsi="Times New Roman" w:cs="Times New Roman"/>
          <w:noProof/>
        </w:rPr>
      </w:pPr>
      <w:r w:rsidRPr="00801492">
        <w:rPr>
          <w:rFonts w:ascii="Times New Roman" w:hAnsi="Times New Roman" w:cs="Times New Roman"/>
          <w:noProof/>
        </w:rPr>
        <w:lastRenderedPageBreak/>
        <w:t xml:space="preserve">McIntosh, A. R., &amp; Mišić, B. (2013). Multivariate Statistical Analyses for Neuroimaging Data. </w:t>
      </w:r>
      <w:r w:rsidRPr="00801492">
        <w:rPr>
          <w:rFonts w:ascii="Times New Roman" w:hAnsi="Times New Roman" w:cs="Times New Roman"/>
          <w:i/>
          <w:iCs/>
          <w:noProof/>
        </w:rPr>
        <w:t>Annual Review of Psychology</w:t>
      </w:r>
      <w:r w:rsidRPr="00801492">
        <w:rPr>
          <w:rFonts w:ascii="Times New Roman" w:hAnsi="Times New Roman" w:cs="Times New Roman"/>
          <w:noProof/>
        </w:rPr>
        <w:t xml:space="preserve">, </w:t>
      </w:r>
      <w:r w:rsidRPr="00801492">
        <w:rPr>
          <w:rFonts w:ascii="Times New Roman" w:hAnsi="Times New Roman" w:cs="Times New Roman"/>
          <w:i/>
          <w:iCs/>
          <w:noProof/>
        </w:rPr>
        <w:t>64</w:t>
      </w:r>
      <w:r w:rsidRPr="00801492">
        <w:rPr>
          <w:rFonts w:ascii="Times New Roman" w:hAnsi="Times New Roman" w:cs="Times New Roman"/>
          <w:noProof/>
        </w:rPr>
        <w:t>(1), 499–525. https://doi.org/10.1146/annurev-psych-113011-143804</w:t>
      </w:r>
    </w:p>
    <w:p w14:paraId="3F812A40" w14:textId="77777777" w:rsidR="00801492" w:rsidRPr="00801492" w:rsidRDefault="00801492" w:rsidP="00801492">
      <w:pPr>
        <w:widowControl w:val="0"/>
        <w:autoSpaceDE w:val="0"/>
        <w:autoSpaceDN w:val="0"/>
        <w:adjustRightInd w:val="0"/>
        <w:spacing w:line="240" w:lineRule="auto"/>
        <w:ind w:left="480" w:hanging="480"/>
        <w:rPr>
          <w:rFonts w:ascii="Times New Roman" w:hAnsi="Times New Roman" w:cs="Times New Roman"/>
          <w:noProof/>
        </w:rPr>
      </w:pPr>
      <w:r w:rsidRPr="00801492">
        <w:rPr>
          <w:rFonts w:ascii="Times New Roman" w:hAnsi="Times New Roman" w:cs="Times New Roman"/>
          <w:noProof/>
        </w:rPr>
        <w:t xml:space="preserve">Mento, G., Tarantino, V., Vallesi, A., &amp; Bisiacchi, P. S. (2015). Spatiotemporal Neurodynamics Underlying Internally and Externally Driven Temporal Prediction: A High Spatial Resolution ERP Study. </w:t>
      </w:r>
      <w:r w:rsidRPr="00801492">
        <w:rPr>
          <w:rFonts w:ascii="Times New Roman" w:hAnsi="Times New Roman" w:cs="Times New Roman"/>
          <w:i/>
          <w:iCs/>
          <w:noProof/>
        </w:rPr>
        <w:t>Journal of Cognitive Neuroscience</w:t>
      </w:r>
      <w:r w:rsidRPr="00801492">
        <w:rPr>
          <w:rFonts w:ascii="Times New Roman" w:hAnsi="Times New Roman" w:cs="Times New Roman"/>
          <w:noProof/>
        </w:rPr>
        <w:t xml:space="preserve">, </w:t>
      </w:r>
      <w:r w:rsidRPr="00801492">
        <w:rPr>
          <w:rFonts w:ascii="Times New Roman" w:hAnsi="Times New Roman" w:cs="Times New Roman"/>
          <w:i/>
          <w:iCs/>
          <w:noProof/>
        </w:rPr>
        <w:t>27</w:t>
      </w:r>
      <w:r w:rsidRPr="00801492">
        <w:rPr>
          <w:rFonts w:ascii="Times New Roman" w:hAnsi="Times New Roman" w:cs="Times New Roman"/>
          <w:noProof/>
        </w:rPr>
        <w:t>(3), 425–439. https://doi.org/10.1162/jocn</w:t>
      </w:r>
    </w:p>
    <w:p w14:paraId="593EB08A" w14:textId="77777777" w:rsidR="00801492" w:rsidRPr="00801492" w:rsidRDefault="00801492" w:rsidP="00801492">
      <w:pPr>
        <w:widowControl w:val="0"/>
        <w:autoSpaceDE w:val="0"/>
        <w:autoSpaceDN w:val="0"/>
        <w:adjustRightInd w:val="0"/>
        <w:spacing w:line="240" w:lineRule="auto"/>
        <w:ind w:left="480" w:hanging="480"/>
        <w:rPr>
          <w:rFonts w:ascii="Times New Roman" w:hAnsi="Times New Roman" w:cs="Times New Roman"/>
          <w:noProof/>
        </w:rPr>
      </w:pPr>
      <w:r w:rsidRPr="00801492">
        <w:rPr>
          <w:rFonts w:ascii="Times New Roman" w:hAnsi="Times New Roman" w:cs="Times New Roman"/>
          <w:noProof/>
        </w:rPr>
        <w:t xml:space="preserve">Mullinger, K. J., Castellone, P., &amp; Bowtell, R. (2013). Best Current Practice for Obtaining High Quality EEG Data During Simultaneous fMRI. </w:t>
      </w:r>
      <w:r w:rsidRPr="00801492">
        <w:rPr>
          <w:rFonts w:ascii="Times New Roman" w:hAnsi="Times New Roman" w:cs="Times New Roman"/>
          <w:i/>
          <w:iCs/>
          <w:noProof/>
        </w:rPr>
        <w:t>Journal of Visualized Experiments</w:t>
      </w:r>
      <w:r w:rsidRPr="00801492">
        <w:rPr>
          <w:rFonts w:ascii="Times New Roman" w:hAnsi="Times New Roman" w:cs="Times New Roman"/>
          <w:noProof/>
        </w:rPr>
        <w:t>, (76), e50283–e50283. https://doi.org/10.3791/50283</w:t>
      </w:r>
    </w:p>
    <w:p w14:paraId="55078F6C" w14:textId="77777777" w:rsidR="00801492" w:rsidRPr="00C43EE1" w:rsidRDefault="00801492" w:rsidP="00801492">
      <w:pPr>
        <w:widowControl w:val="0"/>
        <w:autoSpaceDE w:val="0"/>
        <w:autoSpaceDN w:val="0"/>
        <w:adjustRightInd w:val="0"/>
        <w:spacing w:line="240" w:lineRule="auto"/>
        <w:ind w:left="480" w:hanging="480"/>
        <w:rPr>
          <w:rFonts w:ascii="Times New Roman" w:hAnsi="Times New Roman" w:cs="Times New Roman"/>
          <w:noProof/>
          <w:lang w:val="de-DE"/>
        </w:rPr>
      </w:pPr>
      <w:r w:rsidRPr="00801492">
        <w:rPr>
          <w:rFonts w:ascii="Times New Roman" w:hAnsi="Times New Roman" w:cs="Times New Roman"/>
          <w:noProof/>
        </w:rPr>
        <w:t xml:space="preserve">Mullinger, K. J., Havenhand, J., &amp; Bowtell, R. (2013). Identifying the sources of the pulse artefact in EEG recordings made inside an MR scanner. </w:t>
      </w:r>
      <w:r w:rsidRPr="00C43EE1">
        <w:rPr>
          <w:rFonts w:ascii="Times New Roman" w:hAnsi="Times New Roman" w:cs="Times New Roman"/>
          <w:i/>
          <w:iCs/>
          <w:noProof/>
          <w:lang w:val="de-DE"/>
        </w:rPr>
        <w:t>NeuroImage</w:t>
      </w:r>
      <w:r w:rsidRPr="00C43EE1">
        <w:rPr>
          <w:rFonts w:ascii="Times New Roman" w:hAnsi="Times New Roman" w:cs="Times New Roman"/>
          <w:noProof/>
          <w:lang w:val="de-DE"/>
        </w:rPr>
        <w:t xml:space="preserve">, </w:t>
      </w:r>
      <w:r w:rsidRPr="00C43EE1">
        <w:rPr>
          <w:rFonts w:ascii="Times New Roman" w:hAnsi="Times New Roman" w:cs="Times New Roman"/>
          <w:i/>
          <w:iCs/>
          <w:noProof/>
          <w:lang w:val="de-DE"/>
        </w:rPr>
        <w:t>71</w:t>
      </w:r>
      <w:r w:rsidRPr="00C43EE1">
        <w:rPr>
          <w:rFonts w:ascii="Times New Roman" w:hAnsi="Times New Roman" w:cs="Times New Roman"/>
          <w:noProof/>
          <w:lang w:val="de-DE"/>
        </w:rPr>
        <w:t>, 75–83. https://doi.org/10.1016/J.NEUROIMAGE.2012.12.070</w:t>
      </w:r>
    </w:p>
    <w:p w14:paraId="1E1614A7" w14:textId="77777777" w:rsidR="00801492" w:rsidRPr="00801492" w:rsidRDefault="00801492" w:rsidP="00801492">
      <w:pPr>
        <w:widowControl w:val="0"/>
        <w:autoSpaceDE w:val="0"/>
        <w:autoSpaceDN w:val="0"/>
        <w:adjustRightInd w:val="0"/>
        <w:spacing w:line="240" w:lineRule="auto"/>
        <w:ind w:left="480" w:hanging="480"/>
        <w:rPr>
          <w:rFonts w:ascii="Times New Roman" w:hAnsi="Times New Roman" w:cs="Times New Roman"/>
          <w:noProof/>
        </w:rPr>
      </w:pPr>
      <w:r w:rsidRPr="00C43EE1">
        <w:rPr>
          <w:rFonts w:ascii="Times New Roman" w:hAnsi="Times New Roman" w:cs="Times New Roman"/>
          <w:noProof/>
          <w:lang w:val="de-DE"/>
        </w:rPr>
        <w:t xml:space="preserve">Murias, M., Swanson, J. M., &amp; Srinivasan, R. (2007). </w:t>
      </w:r>
      <w:r w:rsidRPr="00801492">
        <w:rPr>
          <w:rFonts w:ascii="Times New Roman" w:hAnsi="Times New Roman" w:cs="Times New Roman"/>
          <w:noProof/>
        </w:rPr>
        <w:t xml:space="preserve">Functional connectivity of frontal cortex in healthy and adhd children reflected in EEG coherence. </w:t>
      </w:r>
      <w:r w:rsidRPr="00801492">
        <w:rPr>
          <w:rFonts w:ascii="Times New Roman" w:hAnsi="Times New Roman" w:cs="Times New Roman"/>
          <w:i/>
          <w:iCs/>
          <w:noProof/>
        </w:rPr>
        <w:t>Cerebral Cortex</w:t>
      </w:r>
      <w:r w:rsidRPr="00801492">
        <w:rPr>
          <w:rFonts w:ascii="Times New Roman" w:hAnsi="Times New Roman" w:cs="Times New Roman"/>
          <w:noProof/>
        </w:rPr>
        <w:t xml:space="preserve">, </w:t>
      </w:r>
      <w:r w:rsidRPr="00801492">
        <w:rPr>
          <w:rFonts w:ascii="Times New Roman" w:hAnsi="Times New Roman" w:cs="Times New Roman"/>
          <w:i/>
          <w:iCs/>
          <w:noProof/>
        </w:rPr>
        <w:t>17</w:t>
      </w:r>
      <w:r w:rsidRPr="00801492">
        <w:rPr>
          <w:rFonts w:ascii="Times New Roman" w:hAnsi="Times New Roman" w:cs="Times New Roman"/>
          <w:noProof/>
        </w:rPr>
        <w:t>(8), 1788–1799. https://doi.org/10.1093/cercor/bhl089</w:t>
      </w:r>
    </w:p>
    <w:p w14:paraId="50230C28" w14:textId="77777777" w:rsidR="00801492" w:rsidRPr="00801492" w:rsidRDefault="00801492" w:rsidP="00801492">
      <w:pPr>
        <w:widowControl w:val="0"/>
        <w:autoSpaceDE w:val="0"/>
        <w:autoSpaceDN w:val="0"/>
        <w:adjustRightInd w:val="0"/>
        <w:spacing w:line="240" w:lineRule="auto"/>
        <w:ind w:left="480" w:hanging="480"/>
        <w:rPr>
          <w:rFonts w:ascii="Times New Roman" w:hAnsi="Times New Roman" w:cs="Times New Roman"/>
          <w:noProof/>
        </w:rPr>
      </w:pPr>
      <w:r w:rsidRPr="00801492">
        <w:rPr>
          <w:rFonts w:ascii="Times New Roman" w:hAnsi="Times New Roman" w:cs="Times New Roman"/>
          <w:noProof/>
        </w:rPr>
        <w:t>Murta, T., Hu, L., Tierney, T., Chaudhary, U., &amp; Walker, M. (2016). A study of the electro-haemodynamic coupling using simultaneously acquired intracranial EEG and fMRI data in humans. Retrieved from https://pdfs.semanticscholar.org/45ab/8c992780e60a981a49bb7ab2f44ec569f420.pdf</w:t>
      </w:r>
    </w:p>
    <w:p w14:paraId="6B962AED" w14:textId="77777777" w:rsidR="00801492" w:rsidRPr="00C43EE1" w:rsidRDefault="00801492" w:rsidP="00801492">
      <w:pPr>
        <w:widowControl w:val="0"/>
        <w:autoSpaceDE w:val="0"/>
        <w:autoSpaceDN w:val="0"/>
        <w:adjustRightInd w:val="0"/>
        <w:spacing w:line="240" w:lineRule="auto"/>
        <w:ind w:left="480" w:hanging="480"/>
        <w:rPr>
          <w:rFonts w:ascii="Times New Roman" w:hAnsi="Times New Roman" w:cs="Times New Roman"/>
          <w:noProof/>
          <w:lang w:val="de-DE"/>
        </w:rPr>
      </w:pPr>
      <w:r w:rsidRPr="00801492">
        <w:rPr>
          <w:rFonts w:ascii="Times New Roman" w:hAnsi="Times New Roman" w:cs="Times New Roman"/>
          <w:noProof/>
        </w:rPr>
        <w:t xml:space="preserve">Nouretdinov, I., Costafreda, S. G., Gammerman, A., Chervonenkis, A., Vovk, V., Vapnik, V., &amp; Fu, C. H. Y. (2010). Machine learning classification with confidence: Application of transductive conformal predictors to MRI-based diagnostic and prognostic markers in depression. </w:t>
      </w:r>
      <w:r w:rsidRPr="00C43EE1">
        <w:rPr>
          <w:rFonts w:ascii="Times New Roman" w:hAnsi="Times New Roman" w:cs="Times New Roman"/>
          <w:i/>
          <w:iCs/>
          <w:noProof/>
          <w:lang w:val="de-DE"/>
        </w:rPr>
        <w:t>NeuroImage</w:t>
      </w:r>
      <w:r w:rsidRPr="00C43EE1">
        <w:rPr>
          <w:rFonts w:ascii="Times New Roman" w:hAnsi="Times New Roman" w:cs="Times New Roman"/>
          <w:noProof/>
          <w:lang w:val="de-DE"/>
        </w:rPr>
        <w:t>. https://doi.org/10.1016/j.neuroimage.2010.05.023</w:t>
      </w:r>
    </w:p>
    <w:p w14:paraId="7AF9C27A" w14:textId="77777777" w:rsidR="00801492" w:rsidRPr="00801492" w:rsidRDefault="00801492" w:rsidP="00801492">
      <w:pPr>
        <w:widowControl w:val="0"/>
        <w:autoSpaceDE w:val="0"/>
        <w:autoSpaceDN w:val="0"/>
        <w:adjustRightInd w:val="0"/>
        <w:spacing w:line="240" w:lineRule="auto"/>
        <w:ind w:left="480" w:hanging="480"/>
        <w:rPr>
          <w:rFonts w:ascii="Times New Roman" w:hAnsi="Times New Roman" w:cs="Times New Roman"/>
          <w:noProof/>
        </w:rPr>
      </w:pPr>
      <w:r w:rsidRPr="00C43EE1">
        <w:rPr>
          <w:rFonts w:ascii="Times New Roman" w:hAnsi="Times New Roman" w:cs="Times New Roman"/>
          <w:noProof/>
          <w:lang w:val="de-DE"/>
        </w:rPr>
        <w:t xml:space="preserve">Nunez, P. L., &amp; Silberstein, R. B. (2000). </w:t>
      </w:r>
      <w:r w:rsidRPr="00801492">
        <w:rPr>
          <w:rFonts w:ascii="Times New Roman" w:hAnsi="Times New Roman" w:cs="Times New Roman"/>
          <w:noProof/>
        </w:rPr>
        <w:t xml:space="preserve">On the Relationship of Synaptic Activity to Macroscopic Measurements: Does Co-Registration of EEG with fMRI Make Sense? </w:t>
      </w:r>
      <w:r w:rsidRPr="00801492">
        <w:rPr>
          <w:rFonts w:ascii="Times New Roman" w:hAnsi="Times New Roman" w:cs="Times New Roman"/>
          <w:i/>
          <w:iCs/>
          <w:noProof/>
        </w:rPr>
        <w:t>Brain Topography</w:t>
      </w:r>
      <w:r w:rsidRPr="00801492">
        <w:rPr>
          <w:rFonts w:ascii="Times New Roman" w:hAnsi="Times New Roman" w:cs="Times New Roman"/>
          <w:noProof/>
        </w:rPr>
        <w:t xml:space="preserve">, </w:t>
      </w:r>
      <w:r w:rsidRPr="00801492">
        <w:rPr>
          <w:rFonts w:ascii="Times New Roman" w:hAnsi="Times New Roman" w:cs="Times New Roman"/>
          <w:i/>
          <w:iCs/>
          <w:noProof/>
        </w:rPr>
        <w:t>13</w:t>
      </w:r>
      <w:r w:rsidRPr="00801492">
        <w:rPr>
          <w:rFonts w:ascii="Times New Roman" w:hAnsi="Times New Roman" w:cs="Times New Roman"/>
          <w:noProof/>
        </w:rPr>
        <w:t>(2), 79–96. https://doi.org/10.1023/A:1026683200895</w:t>
      </w:r>
    </w:p>
    <w:p w14:paraId="5AA6B03D" w14:textId="77777777" w:rsidR="00801492" w:rsidRPr="00801492" w:rsidRDefault="00801492" w:rsidP="00801492">
      <w:pPr>
        <w:widowControl w:val="0"/>
        <w:autoSpaceDE w:val="0"/>
        <w:autoSpaceDN w:val="0"/>
        <w:adjustRightInd w:val="0"/>
        <w:spacing w:line="240" w:lineRule="auto"/>
        <w:ind w:left="480" w:hanging="480"/>
        <w:rPr>
          <w:rFonts w:ascii="Times New Roman" w:hAnsi="Times New Roman" w:cs="Times New Roman"/>
          <w:noProof/>
        </w:rPr>
      </w:pPr>
      <w:r w:rsidRPr="00801492">
        <w:rPr>
          <w:rFonts w:ascii="Times New Roman" w:hAnsi="Times New Roman" w:cs="Times New Roman"/>
          <w:noProof/>
        </w:rPr>
        <w:t xml:space="preserve">Nunez, P. L., &amp; Srinivasan, R. (2006). </w:t>
      </w:r>
      <w:r w:rsidRPr="00801492">
        <w:rPr>
          <w:rFonts w:ascii="Times New Roman" w:hAnsi="Times New Roman" w:cs="Times New Roman"/>
          <w:i/>
          <w:iCs/>
          <w:noProof/>
        </w:rPr>
        <w:t>Electric Fields of the Brain: The Neurophysics of EEG, 2nd Edition: 9780195050387: Medicine &amp; Health Science Books</w:t>
      </w:r>
      <w:r w:rsidRPr="00801492">
        <w:rPr>
          <w:rFonts w:ascii="Times New Roman" w:hAnsi="Times New Roman" w:cs="Times New Roman"/>
          <w:noProof/>
        </w:rPr>
        <w:t>. Retrieved from https://books.google.de/books?hl=de&amp;lr=&amp;id=fUv54as56_8C&amp;oi=fnd&amp;pg=PR11&amp;dq=9.+Nunez+PL,+Srinivasan+R.+Electric+fields+of+the+brain:+the+neurophysics+of+EEG:+Oxford+University+Press,+USA%3B+2006.&amp;ots=nYPj3VhMIS&amp;sig=TAYLtt12NbS7ovqT4RHb1zY_S60</w:t>
      </w:r>
    </w:p>
    <w:p w14:paraId="47C3FFFB" w14:textId="77777777" w:rsidR="00801492" w:rsidRPr="00801492" w:rsidRDefault="00801492" w:rsidP="00801492">
      <w:pPr>
        <w:widowControl w:val="0"/>
        <w:autoSpaceDE w:val="0"/>
        <w:autoSpaceDN w:val="0"/>
        <w:adjustRightInd w:val="0"/>
        <w:spacing w:line="240" w:lineRule="auto"/>
        <w:ind w:left="480" w:hanging="480"/>
        <w:rPr>
          <w:rFonts w:ascii="Times New Roman" w:hAnsi="Times New Roman" w:cs="Times New Roman"/>
          <w:noProof/>
        </w:rPr>
      </w:pPr>
      <w:r w:rsidRPr="00C43EE1">
        <w:rPr>
          <w:rFonts w:ascii="Times New Roman" w:hAnsi="Times New Roman" w:cs="Times New Roman"/>
          <w:noProof/>
          <w:lang w:val="de-DE"/>
        </w:rPr>
        <w:t xml:space="preserve">Nunez, P. L., Srinivasan, R., Westdorp, A. F., Wijesinghe, R. S., Tucker, D. M., Silberstein, R. B., &amp; Cadusch, P. J. (1997). </w:t>
      </w:r>
      <w:r w:rsidRPr="00801492">
        <w:rPr>
          <w:rFonts w:ascii="Times New Roman" w:hAnsi="Times New Roman" w:cs="Times New Roman"/>
          <w:noProof/>
        </w:rPr>
        <w:t xml:space="preserve">EEG coherency I: Statistics, reference electrode, volume conduction, Laplacians, cortical imaging, and interpretation at multiple scales. </w:t>
      </w:r>
      <w:r w:rsidRPr="00801492">
        <w:rPr>
          <w:rFonts w:ascii="Times New Roman" w:hAnsi="Times New Roman" w:cs="Times New Roman"/>
          <w:i/>
          <w:iCs/>
          <w:noProof/>
        </w:rPr>
        <w:t>Electroencephalography and Clinical Neurophysiology</w:t>
      </w:r>
      <w:r w:rsidRPr="00801492">
        <w:rPr>
          <w:rFonts w:ascii="Times New Roman" w:hAnsi="Times New Roman" w:cs="Times New Roman"/>
          <w:noProof/>
        </w:rPr>
        <w:t>. https://doi.org/10.1016/S0013-4694(97)00066-7</w:t>
      </w:r>
    </w:p>
    <w:p w14:paraId="454028A2" w14:textId="77777777" w:rsidR="00801492" w:rsidRPr="00801492" w:rsidRDefault="00801492" w:rsidP="00801492">
      <w:pPr>
        <w:widowControl w:val="0"/>
        <w:autoSpaceDE w:val="0"/>
        <w:autoSpaceDN w:val="0"/>
        <w:adjustRightInd w:val="0"/>
        <w:spacing w:line="240" w:lineRule="auto"/>
        <w:ind w:left="480" w:hanging="480"/>
        <w:rPr>
          <w:rFonts w:ascii="Times New Roman" w:hAnsi="Times New Roman" w:cs="Times New Roman"/>
          <w:noProof/>
        </w:rPr>
      </w:pPr>
      <w:r w:rsidRPr="00801492">
        <w:rPr>
          <w:rFonts w:ascii="Times New Roman" w:hAnsi="Times New Roman" w:cs="Times New Roman"/>
          <w:noProof/>
        </w:rPr>
        <w:t xml:space="preserve">Nunez, P., &amp; Silberstein, R. (2000). On the relationship of synaptic activity to macroscopic measurements: does co-registration of EEG with fMRI make sense? </w:t>
      </w:r>
      <w:r w:rsidRPr="00801492">
        <w:rPr>
          <w:rFonts w:ascii="Times New Roman" w:hAnsi="Times New Roman" w:cs="Times New Roman"/>
          <w:i/>
          <w:iCs/>
          <w:noProof/>
        </w:rPr>
        <w:t>Brain Topography</w:t>
      </w:r>
      <w:r w:rsidRPr="00801492">
        <w:rPr>
          <w:rFonts w:ascii="Times New Roman" w:hAnsi="Times New Roman" w:cs="Times New Roman"/>
          <w:noProof/>
        </w:rPr>
        <w:t>. Retrieved from http://link.springer.com/article/10.1023/A:1026683200895</w:t>
      </w:r>
    </w:p>
    <w:p w14:paraId="4963B0A2" w14:textId="77777777" w:rsidR="00801492" w:rsidRPr="00801492" w:rsidRDefault="00801492" w:rsidP="00801492">
      <w:pPr>
        <w:widowControl w:val="0"/>
        <w:autoSpaceDE w:val="0"/>
        <w:autoSpaceDN w:val="0"/>
        <w:adjustRightInd w:val="0"/>
        <w:spacing w:line="240" w:lineRule="auto"/>
        <w:ind w:left="480" w:hanging="480"/>
        <w:rPr>
          <w:rFonts w:ascii="Times New Roman" w:hAnsi="Times New Roman" w:cs="Times New Roman"/>
          <w:noProof/>
        </w:rPr>
      </w:pPr>
      <w:r w:rsidRPr="00C43EE1">
        <w:rPr>
          <w:rFonts w:ascii="Times New Roman" w:hAnsi="Times New Roman" w:cs="Times New Roman"/>
          <w:noProof/>
          <w:lang w:val="de-DE"/>
        </w:rPr>
        <w:t xml:space="preserve">Ollikainen, J. O., Vauhkonen, M., Karjalainen, P. A., &amp; Kaipio, J. P. (1999). </w:t>
      </w:r>
      <w:r w:rsidRPr="00801492">
        <w:rPr>
          <w:rFonts w:ascii="Times New Roman" w:hAnsi="Times New Roman" w:cs="Times New Roman"/>
          <w:noProof/>
        </w:rPr>
        <w:t xml:space="preserve">Effects of local skull inhomogeneities on EEG source estimation. </w:t>
      </w:r>
      <w:r w:rsidRPr="00801492">
        <w:rPr>
          <w:rFonts w:ascii="Times New Roman" w:hAnsi="Times New Roman" w:cs="Times New Roman"/>
          <w:i/>
          <w:iCs/>
          <w:noProof/>
        </w:rPr>
        <w:t>Medical Engineering &amp; Physics</w:t>
      </w:r>
      <w:r w:rsidRPr="00801492">
        <w:rPr>
          <w:rFonts w:ascii="Times New Roman" w:hAnsi="Times New Roman" w:cs="Times New Roman"/>
          <w:noProof/>
        </w:rPr>
        <w:t xml:space="preserve">, </w:t>
      </w:r>
      <w:r w:rsidRPr="00801492">
        <w:rPr>
          <w:rFonts w:ascii="Times New Roman" w:hAnsi="Times New Roman" w:cs="Times New Roman"/>
          <w:i/>
          <w:iCs/>
          <w:noProof/>
        </w:rPr>
        <w:t>21</w:t>
      </w:r>
      <w:r w:rsidRPr="00801492">
        <w:rPr>
          <w:rFonts w:ascii="Times New Roman" w:hAnsi="Times New Roman" w:cs="Times New Roman"/>
          <w:noProof/>
        </w:rPr>
        <w:t>(3), 143–54. https://doi.org/10.1016/S1350-4533(99)00038-7</w:t>
      </w:r>
    </w:p>
    <w:p w14:paraId="107C1244" w14:textId="77777777" w:rsidR="00801492" w:rsidRPr="00801492" w:rsidRDefault="00801492" w:rsidP="00801492">
      <w:pPr>
        <w:widowControl w:val="0"/>
        <w:autoSpaceDE w:val="0"/>
        <w:autoSpaceDN w:val="0"/>
        <w:adjustRightInd w:val="0"/>
        <w:spacing w:line="240" w:lineRule="auto"/>
        <w:ind w:left="480" w:hanging="480"/>
        <w:rPr>
          <w:rFonts w:ascii="Times New Roman" w:hAnsi="Times New Roman" w:cs="Times New Roman"/>
          <w:noProof/>
        </w:rPr>
      </w:pPr>
      <w:r w:rsidRPr="00801492">
        <w:rPr>
          <w:rFonts w:ascii="Times New Roman" w:hAnsi="Times New Roman" w:cs="Times New Roman"/>
          <w:noProof/>
        </w:rPr>
        <w:t xml:space="preserve">Pedregosa, F., Varoquaux, G., Gramfort, A., Michel, V., Thirion, B., Grisel, O., … Duchesnay, É. (2012). Scikit-learn: Machine Learning in Python. </w:t>
      </w:r>
      <w:r w:rsidRPr="00801492">
        <w:rPr>
          <w:rFonts w:ascii="Times New Roman" w:hAnsi="Times New Roman" w:cs="Times New Roman"/>
          <w:i/>
          <w:iCs/>
          <w:noProof/>
        </w:rPr>
        <w:t>Journal of Machine Learning Research</w:t>
      </w:r>
      <w:r w:rsidRPr="00801492">
        <w:rPr>
          <w:rFonts w:ascii="Times New Roman" w:hAnsi="Times New Roman" w:cs="Times New Roman"/>
          <w:noProof/>
        </w:rPr>
        <w:t xml:space="preserve">, </w:t>
      </w:r>
      <w:r w:rsidRPr="00801492">
        <w:rPr>
          <w:rFonts w:ascii="Times New Roman" w:hAnsi="Times New Roman" w:cs="Times New Roman"/>
          <w:i/>
          <w:iCs/>
          <w:noProof/>
        </w:rPr>
        <w:t>12</w:t>
      </w:r>
      <w:r w:rsidRPr="00801492">
        <w:rPr>
          <w:rFonts w:ascii="Times New Roman" w:hAnsi="Times New Roman" w:cs="Times New Roman"/>
          <w:noProof/>
        </w:rPr>
        <w:t>, 2825–2830. https://doi.org/10.1007/s13398-014-0173-7.2</w:t>
      </w:r>
    </w:p>
    <w:p w14:paraId="02D58543" w14:textId="77777777" w:rsidR="00801492" w:rsidRPr="00801492" w:rsidRDefault="00801492" w:rsidP="00801492">
      <w:pPr>
        <w:widowControl w:val="0"/>
        <w:autoSpaceDE w:val="0"/>
        <w:autoSpaceDN w:val="0"/>
        <w:adjustRightInd w:val="0"/>
        <w:spacing w:line="240" w:lineRule="auto"/>
        <w:ind w:left="480" w:hanging="480"/>
        <w:rPr>
          <w:rFonts w:ascii="Times New Roman" w:hAnsi="Times New Roman" w:cs="Times New Roman"/>
          <w:noProof/>
        </w:rPr>
      </w:pPr>
      <w:r w:rsidRPr="00801492">
        <w:rPr>
          <w:rFonts w:ascii="Times New Roman" w:hAnsi="Times New Roman" w:cs="Times New Roman"/>
          <w:noProof/>
        </w:rPr>
        <w:t xml:space="preserve">Pereira, F., Mitchell, T., &amp; Botvinick, M. (2009). Machine learning classifiers and fMRI: a tutorial overview. </w:t>
      </w:r>
      <w:r w:rsidRPr="00801492">
        <w:rPr>
          <w:rFonts w:ascii="Times New Roman" w:hAnsi="Times New Roman" w:cs="Times New Roman"/>
          <w:i/>
          <w:iCs/>
          <w:noProof/>
        </w:rPr>
        <w:t>NeuroImage</w:t>
      </w:r>
      <w:r w:rsidRPr="00801492">
        <w:rPr>
          <w:rFonts w:ascii="Times New Roman" w:hAnsi="Times New Roman" w:cs="Times New Roman"/>
          <w:noProof/>
        </w:rPr>
        <w:t xml:space="preserve">, </w:t>
      </w:r>
      <w:r w:rsidRPr="00801492">
        <w:rPr>
          <w:rFonts w:ascii="Times New Roman" w:hAnsi="Times New Roman" w:cs="Times New Roman"/>
          <w:i/>
          <w:iCs/>
          <w:noProof/>
        </w:rPr>
        <w:t>45</w:t>
      </w:r>
      <w:r w:rsidRPr="00801492">
        <w:rPr>
          <w:rFonts w:ascii="Times New Roman" w:hAnsi="Times New Roman" w:cs="Times New Roman"/>
          <w:noProof/>
        </w:rPr>
        <w:t>(1 Suppl), S199-209. https://doi.org/10.1016/j.neuroimage.2008.11.007</w:t>
      </w:r>
    </w:p>
    <w:p w14:paraId="5466048D" w14:textId="77777777" w:rsidR="00801492" w:rsidRPr="00C43EE1" w:rsidRDefault="00801492" w:rsidP="00801492">
      <w:pPr>
        <w:widowControl w:val="0"/>
        <w:autoSpaceDE w:val="0"/>
        <w:autoSpaceDN w:val="0"/>
        <w:adjustRightInd w:val="0"/>
        <w:spacing w:line="240" w:lineRule="auto"/>
        <w:ind w:left="480" w:hanging="480"/>
        <w:rPr>
          <w:rFonts w:ascii="Times New Roman" w:hAnsi="Times New Roman" w:cs="Times New Roman"/>
          <w:noProof/>
          <w:lang w:val="de-DE"/>
        </w:rPr>
      </w:pPr>
      <w:r w:rsidRPr="00801492">
        <w:rPr>
          <w:rFonts w:ascii="Times New Roman" w:hAnsi="Times New Roman" w:cs="Times New Roman"/>
          <w:noProof/>
        </w:rPr>
        <w:t xml:space="preserve">Petermann, F. (2012). </w:t>
      </w:r>
      <w:r w:rsidRPr="00C43EE1">
        <w:rPr>
          <w:rFonts w:ascii="Times New Roman" w:hAnsi="Times New Roman" w:cs="Times New Roman"/>
          <w:noProof/>
          <w:lang w:val="de-DE"/>
        </w:rPr>
        <w:t>Wechsler Adult Intelligence Scale (WAIS-IV; deutsche Version).</w:t>
      </w:r>
    </w:p>
    <w:p w14:paraId="68C96B51" w14:textId="77777777" w:rsidR="00801492" w:rsidRPr="00801492" w:rsidRDefault="00801492" w:rsidP="00801492">
      <w:pPr>
        <w:widowControl w:val="0"/>
        <w:autoSpaceDE w:val="0"/>
        <w:autoSpaceDN w:val="0"/>
        <w:adjustRightInd w:val="0"/>
        <w:spacing w:line="240" w:lineRule="auto"/>
        <w:ind w:left="480" w:hanging="480"/>
        <w:rPr>
          <w:rFonts w:ascii="Times New Roman" w:hAnsi="Times New Roman" w:cs="Times New Roman"/>
          <w:noProof/>
        </w:rPr>
      </w:pPr>
      <w:r w:rsidRPr="00801492">
        <w:rPr>
          <w:rFonts w:ascii="Times New Roman" w:hAnsi="Times New Roman" w:cs="Times New Roman"/>
          <w:noProof/>
        </w:rPr>
        <w:lastRenderedPageBreak/>
        <w:t xml:space="preserve">Phillips, C., Rugg, M. D., &amp; Friston, K. J. (2002). Anatomically Informed Basis Functions for EEG Source Localization: Combining Functional and Anatomical Constraints. </w:t>
      </w:r>
      <w:r w:rsidRPr="00801492">
        <w:rPr>
          <w:rFonts w:ascii="Times New Roman" w:hAnsi="Times New Roman" w:cs="Times New Roman"/>
          <w:i/>
          <w:iCs/>
          <w:noProof/>
        </w:rPr>
        <w:t>NeuroImage</w:t>
      </w:r>
      <w:r w:rsidRPr="00801492">
        <w:rPr>
          <w:rFonts w:ascii="Times New Roman" w:hAnsi="Times New Roman" w:cs="Times New Roman"/>
          <w:noProof/>
        </w:rPr>
        <w:t xml:space="preserve">, </w:t>
      </w:r>
      <w:r w:rsidRPr="00801492">
        <w:rPr>
          <w:rFonts w:ascii="Times New Roman" w:hAnsi="Times New Roman" w:cs="Times New Roman"/>
          <w:i/>
          <w:iCs/>
          <w:noProof/>
        </w:rPr>
        <w:t>16</w:t>
      </w:r>
      <w:r w:rsidRPr="00801492">
        <w:rPr>
          <w:rFonts w:ascii="Times New Roman" w:hAnsi="Times New Roman" w:cs="Times New Roman"/>
          <w:noProof/>
        </w:rPr>
        <w:t>(3), 678–695. Retrieved from http://orbi.ulg.ac.be//bitstream/2268/84739/1/Phillipps_C_2002_Neuroimage_16_3_678.pdf</w:t>
      </w:r>
    </w:p>
    <w:p w14:paraId="1226E7F5" w14:textId="77777777" w:rsidR="00801492" w:rsidRPr="00801492" w:rsidRDefault="00801492" w:rsidP="00801492">
      <w:pPr>
        <w:widowControl w:val="0"/>
        <w:autoSpaceDE w:val="0"/>
        <w:autoSpaceDN w:val="0"/>
        <w:adjustRightInd w:val="0"/>
        <w:spacing w:line="240" w:lineRule="auto"/>
        <w:ind w:left="480" w:hanging="480"/>
        <w:rPr>
          <w:rFonts w:ascii="Times New Roman" w:hAnsi="Times New Roman" w:cs="Times New Roman"/>
          <w:noProof/>
        </w:rPr>
      </w:pPr>
      <w:r w:rsidRPr="00801492">
        <w:rPr>
          <w:rFonts w:ascii="Times New Roman" w:hAnsi="Times New Roman" w:cs="Times New Roman"/>
          <w:noProof/>
        </w:rPr>
        <w:t xml:space="preserve">Phillips, C., Rugg, M. D., &amp; Friston, K. J. (2002). Systematic Regularization of Linear Inverse Solutions of the EEG Source Localization Problem. </w:t>
      </w:r>
      <w:r w:rsidRPr="00801492">
        <w:rPr>
          <w:rFonts w:ascii="Times New Roman" w:hAnsi="Times New Roman" w:cs="Times New Roman"/>
          <w:i/>
          <w:iCs/>
          <w:noProof/>
        </w:rPr>
        <w:t>NeuroImage</w:t>
      </w:r>
      <w:r w:rsidRPr="00801492">
        <w:rPr>
          <w:rFonts w:ascii="Times New Roman" w:hAnsi="Times New Roman" w:cs="Times New Roman"/>
          <w:noProof/>
        </w:rPr>
        <w:t xml:space="preserve">, </w:t>
      </w:r>
      <w:r w:rsidRPr="00801492">
        <w:rPr>
          <w:rFonts w:ascii="Times New Roman" w:hAnsi="Times New Roman" w:cs="Times New Roman"/>
          <w:i/>
          <w:iCs/>
          <w:noProof/>
        </w:rPr>
        <w:t>17</w:t>
      </w:r>
      <w:r w:rsidRPr="00801492">
        <w:rPr>
          <w:rFonts w:ascii="Times New Roman" w:hAnsi="Times New Roman" w:cs="Times New Roman"/>
          <w:noProof/>
        </w:rPr>
        <w:t>(1), 287–301. Retrieved from http://orbi.ulg.ac.be/bitstream/2268/1356/1/Phillips_C_2002_Neuroimage_17_1_287.pdf</w:t>
      </w:r>
    </w:p>
    <w:p w14:paraId="799D5A32" w14:textId="77777777" w:rsidR="00801492" w:rsidRPr="00801492" w:rsidRDefault="00801492" w:rsidP="00801492">
      <w:pPr>
        <w:widowControl w:val="0"/>
        <w:autoSpaceDE w:val="0"/>
        <w:autoSpaceDN w:val="0"/>
        <w:adjustRightInd w:val="0"/>
        <w:spacing w:line="240" w:lineRule="auto"/>
        <w:ind w:left="480" w:hanging="480"/>
        <w:rPr>
          <w:rFonts w:ascii="Times New Roman" w:hAnsi="Times New Roman" w:cs="Times New Roman"/>
          <w:noProof/>
        </w:rPr>
      </w:pPr>
      <w:r w:rsidRPr="00801492">
        <w:rPr>
          <w:rFonts w:ascii="Times New Roman" w:hAnsi="Times New Roman" w:cs="Times New Roman"/>
          <w:noProof/>
        </w:rPr>
        <w:t xml:space="preserve">Polich, J. (2007). Updating P300: an integrative theory of P3a and P3b. </w:t>
      </w:r>
      <w:r w:rsidRPr="00801492">
        <w:rPr>
          <w:rFonts w:ascii="Times New Roman" w:hAnsi="Times New Roman" w:cs="Times New Roman"/>
          <w:i/>
          <w:iCs/>
          <w:noProof/>
        </w:rPr>
        <w:t>Clinical Neurophysiology</w:t>
      </w:r>
      <w:r w:rsidRPr="00801492">
        <w:rPr>
          <w:rFonts w:ascii="Times New Roman" w:hAnsi="Times New Roman" w:cs="Times New Roman"/>
          <w:noProof/>
        </w:rPr>
        <w:t>. Retrieved from http://www.sciencedirect.com/science/article/pii/S1388245707001897</w:t>
      </w:r>
    </w:p>
    <w:p w14:paraId="249A3936" w14:textId="77777777" w:rsidR="00801492" w:rsidRPr="00801492" w:rsidRDefault="00801492" w:rsidP="00801492">
      <w:pPr>
        <w:widowControl w:val="0"/>
        <w:autoSpaceDE w:val="0"/>
        <w:autoSpaceDN w:val="0"/>
        <w:adjustRightInd w:val="0"/>
        <w:spacing w:line="240" w:lineRule="auto"/>
        <w:ind w:left="480" w:hanging="480"/>
        <w:rPr>
          <w:rFonts w:ascii="Times New Roman" w:hAnsi="Times New Roman" w:cs="Times New Roman"/>
          <w:noProof/>
        </w:rPr>
      </w:pPr>
      <w:r w:rsidRPr="00801492">
        <w:rPr>
          <w:rFonts w:ascii="Times New Roman" w:hAnsi="Times New Roman" w:cs="Times New Roman"/>
          <w:noProof/>
        </w:rPr>
        <w:t xml:space="preserve">Polich, J., &amp; Criado, J. (2006). Neuropsychology and neuropharmacology of P3a and P3b. </w:t>
      </w:r>
      <w:r w:rsidRPr="00801492">
        <w:rPr>
          <w:rFonts w:ascii="Times New Roman" w:hAnsi="Times New Roman" w:cs="Times New Roman"/>
          <w:i/>
          <w:iCs/>
          <w:noProof/>
        </w:rPr>
        <w:t>International Journal of Psychophysiology</w:t>
      </w:r>
      <w:r w:rsidRPr="00801492">
        <w:rPr>
          <w:rFonts w:ascii="Times New Roman" w:hAnsi="Times New Roman" w:cs="Times New Roman"/>
          <w:noProof/>
        </w:rPr>
        <w:t>. Retrieved from http://www.sciencedirect.com/science/article/pii/S0167876006000213</w:t>
      </w:r>
    </w:p>
    <w:p w14:paraId="4B9188A2" w14:textId="77777777" w:rsidR="00801492" w:rsidRPr="00801492" w:rsidRDefault="00801492" w:rsidP="00801492">
      <w:pPr>
        <w:widowControl w:val="0"/>
        <w:autoSpaceDE w:val="0"/>
        <w:autoSpaceDN w:val="0"/>
        <w:adjustRightInd w:val="0"/>
        <w:spacing w:line="240" w:lineRule="auto"/>
        <w:ind w:left="480" w:hanging="480"/>
        <w:rPr>
          <w:rFonts w:ascii="Times New Roman" w:hAnsi="Times New Roman" w:cs="Times New Roman"/>
          <w:noProof/>
        </w:rPr>
      </w:pPr>
      <w:r w:rsidRPr="00C43EE1">
        <w:rPr>
          <w:rFonts w:ascii="Times New Roman" w:hAnsi="Times New Roman" w:cs="Times New Roman"/>
          <w:noProof/>
          <w:lang w:val="de-DE"/>
        </w:rPr>
        <w:t xml:space="preserve">Poppe, A. B., Barch, D. M., Carter, C. S., Gold, J. M., Ragland, J. D., Silverstein, S. M., &amp; MacDonald, A. W. (2016). </w:t>
      </w:r>
      <w:r w:rsidRPr="00801492">
        <w:rPr>
          <w:rFonts w:ascii="Times New Roman" w:hAnsi="Times New Roman" w:cs="Times New Roman"/>
          <w:noProof/>
        </w:rPr>
        <w:t xml:space="preserve">Reduced Frontoparietal Activity in Schizophrenia Is Linked to a Specific Deficit in Goal Maintenance: A Multisite Functional Imaging Study. </w:t>
      </w:r>
      <w:r w:rsidRPr="00801492">
        <w:rPr>
          <w:rFonts w:ascii="Times New Roman" w:hAnsi="Times New Roman" w:cs="Times New Roman"/>
          <w:i/>
          <w:iCs/>
          <w:noProof/>
        </w:rPr>
        <w:t>Schizophrenia Bulletin</w:t>
      </w:r>
      <w:r w:rsidRPr="00801492">
        <w:rPr>
          <w:rFonts w:ascii="Times New Roman" w:hAnsi="Times New Roman" w:cs="Times New Roman"/>
          <w:noProof/>
        </w:rPr>
        <w:t xml:space="preserve">, </w:t>
      </w:r>
      <w:r w:rsidRPr="00801492">
        <w:rPr>
          <w:rFonts w:ascii="Times New Roman" w:hAnsi="Times New Roman" w:cs="Times New Roman"/>
          <w:i/>
          <w:iCs/>
          <w:noProof/>
        </w:rPr>
        <w:t>42</w:t>
      </w:r>
      <w:r w:rsidRPr="00801492">
        <w:rPr>
          <w:rFonts w:ascii="Times New Roman" w:hAnsi="Times New Roman" w:cs="Times New Roman"/>
          <w:noProof/>
        </w:rPr>
        <w:t>(5), 1149–1157. https://doi.org/10.1093/schbul/sbw036</w:t>
      </w:r>
    </w:p>
    <w:p w14:paraId="29339BA6" w14:textId="77777777" w:rsidR="00801492" w:rsidRPr="00801492" w:rsidRDefault="00801492" w:rsidP="00801492">
      <w:pPr>
        <w:widowControl w:val="0"/>
        <w:autoSpaceDE w:val="0"/>
        <w:autoSpaceDN w:val="0"/>
        <w:adjustRightInd w:val="0"/>
        <w:spacing w:line="240" w:lineRule="auto"/>
        <w:ind w:left="480" w:hanging="480"/>
        <w:rPr>
          <w:rFonts w:ascii="Times New Roman" w:hAnsi="Times New Roman" w:cs="Times New Roman"/>
          <w:noProof/>
        </w:rPr>
      </w:pPr>
      <w:r w:rsidRPr="00801492">
        <w:rPr>
          <w:rFonts w:ascii="Times New Roman" w:hAnsi="Times New Roman" w:cs="Times New Roman"/>
          <w:noProof/>
        </w:rPr>
        <w:t>R Development Core Team. (2016). R: A language and environment for statistical computing. R Foundation for Statistical Computing, Vienna, Austria. 2014.</w:t>
      </w:r>
    </w:p>
    <w:p w14:paraId="3BE6FF41" w14:textId="77777777" w:rsidR="00801492" w:rsidRPr="00801492" w:rsidRDefault="00801492" w:rsidP="00801492">
      <w:pPr>
        <w:widowControl w:val="0"/>
        <w:autoSpaceDE w:val="0"/>
        <w:autoSpaceDN w:val="0"/>
        <w:adjustRightInd w:val="0"/>
        <w:spacing w:line="240" w:lineRule="auto"/>
        <w:ind w:left="480" w:hanging="480"/>
        <w:rPr>
          <w:rFonts w:ascii="Times New Roman" w:hAnsi="Times New Roman" w:cs="Times New Roman"/>
          <w:noProof/>
        </w:rPr>
      </w:pPr>
      <w:r w:rsidRPr="00801492">
        <w:rPr>
          <w:rFonts w:ascii="Times New Roman" w:hAnsi="Times New Roman" w:cs="Times New Roman"/>
          <w:noProof/>
        </w:rPr>
        <w:t xml:space="preserve">Ritter, P., &amp; Villringer, A. (2006). Simultaneous Eeg–fmri. </w:t>
      </w:r>
      <w:r w:rsidRPr="00801492">
        <w:rPr>
          <w:rFonts w:ascii="Times New Roman" w:hAnsi="Times New Roman" w:cs="Times New Roman"/>
          <w:i/>
          <w:iCs/>
          <w:noProof/>
        </w:rPr>
        <w:t>Neuroscience &amp; Biobehavioral Reviews</w:t>
      </w:r>
      <w:r w:rsidRPr="00801492">
        <w:rPr>
          <w:rFonts w:ascii="Times New Roman" w:hAnsi="Times New Roman" w:cs="Times New Roman"/>
          <w:noProof/>
        </w:rPr>
        <w:t>. Retrieved from http://www.sciencedirect.com/science/article/pii/S0149763406000534</w:t>
      </w:r>
    </w:p>
    <w:p w14:paraId="27DB3330" w14:textId="77777777" w:rsidR="00801492" w:rsidRPr="00801492" w:rsidRDefault="00801492" w:rsidP="00801492">
      <w:pPr>
        <w:widowControl w:val="0"/>
        <w:autoSpaceDE w:val="0"/>
        <w:autoSpaceDN w:val="0"/>
        <w:adjustRightInd w:val="0"/>
        <w:spacing w:line="240" w:lineRule="auto"/>
        <w:ind w:left="480" w:hanging="480"/>
        <w:rPr>
          <w:rFonts w:ascii="Times New Roman" w:hAnsi="Times New Roman" w:cs="Times New Roman"/>
          <w:noProof/>
        </w:rPr>
      </w:pPr>
      <w:r w:rsidRPr="00801492">
        <w:rPr>
          <w:rFonts w:ascii="Times New Roman" w:hAnsi="Times New Roman" w:cs="Times New Roman"/>
          <w:noProof/>
        </w:rPr>
        <w:t xml:space="preserve">Robinson, D. G., Woerner, M. G., Alvir, J. M. J., Geisler, S., Koreen, A., Sheitman, B., … Lieberman, A. (1999). Predictors of Treatment Response From a First Episode of Schizophrenia or Schizoaffective Disorder. </w:t>
      </w:r>
      <w:r w:rsidRPr="00801492">
        <w:rPr>
          <w:rFonts w:ascii="Times New Roman" w:hAnsi="Times New Roman" w:cs="Times New Roman"/>
          <w:i/>
          <w:iCs/>
          <w:noProof/>
        </w:rPr>
        <w:t>Am J Psychiatry</w:t>
      </w:r>
      <w:r w:rsidRPr="00801492">
        <w:rPr>
          <w:rFonts w:ascii="Times New Roman" w:hAnsi="Times New Roman" w:cs="Times New Roman"/>
          <w:noProof/>
        </w:rPr>
        <w:t xml:space="preserve">, </w:t>
      </w:r>
      <w:r w:rsidRPr="00801492">
        <w:rPr>
          <w:rFonts w:ascii="Times New Roman" w:hAnsi="Times New Roman" w:cs="Times New Roman"/>
          <w:i/>
          <w:iCs/>
          <w:noProof/>
        </w:rPr>
        <w:t>1564</w:t>
      </w:r>
      <w:r w:rsidRPr="00801492">
        <w:rPr>
          <w:rFonts w:ascii="Times New Roman" w:hAnsi="Times New Roman" w:cs="Times New Roman"/>
          <w:noProof/>
        </w:rPr>
        <w:t>. Retrieved from https://ajp.psychiatryonline.org/doi/pdf/10.1176/ajp.156.4.544</w:t>
      </w:r>
    </w:p>
    <w:p w14:paraId="1F47725C" w14:textId="77777777" w:rsidR="00801492" w:rsidRPr="00801492" w:rsidRDefault="00801492" w:rsidP="00801492">
      <w:pPr>
        <w:widowControl w:val="0"/>
        <w:autoSpaceDE w:val="0"/>
        <w:autoSpaceDN w:val="0"/>
        <w:adjustRightInd w:val="0"/>
        <w:spacing w:line="240" w:lineRule="auto"/>
        <w:ind w:left="480" w:hanging="480"/>
        <w:rPr>
          <w:rFonts w:ascii="Times New Roman" w:hAnsi="Times New Roman" w:cs="Times New Roman"/>
          <w:noProof/>
        </w:rPr>
      </w:pPr>
      <w:r w:rsidRPr="00801492">
        <w:rPr>
          <w:rFonts w:ascii="Times New Roman" w:hAnsi="Times New Roman" w:cs="Times New Roman"/>
          <w:noProof/>
        </w:rPr>
        <w:t xml:space="preserve">Rosa, M., Daunizeau, J., &amp; Friston, K. (2010). EEG-fMRI integration: a critical review of biophysical modeling and data analysis approaches. </w:t>
      </w:r>
      <w:r w:rsidRPr="00801492">
        <w:rPr>
          <w:rFonts w:ascii="Times New Roman" w:hAnsi="Times New Roman" w:cs="Times New Roman"/>
          <w:i/>
          <w:iCs/>
          <w:noProof/>
        </w:rPr>
        <w:t>Journal of Integrative</w:t>
      </w:r>
      <w:r w:rsidRPr="00801492">
        <w:rPr>
          <w:rFonts w:ascii="Times New Roman" w:hAnsi="Times New Roman" w:cs="Times New Roman"/>
          <w:noProof/>
        </w:rPr>
        <w:t>. Retrieved from http://www.worldscientific.com/doi/abs/10.1142/S0219635210002512</w:t>
      </w:r>
    </w:p>
    <w:p w14:paraId="12FAF690" w14:textId="77777777" w:rsidR="00801492" w:rsidRPr="00801492" w:rsidRDefault="00801492" w:rsidP="00801492">
      <w:pPr>
        <w:widowControl w:val="0"/>
        <w:autoSpaceDE w:val="0"/>
        <w:autoSpaceDN w:val="0"/>
        <w:adjustRightInd w:val="0"/>
        <w:spacing w:line="240" w:lineRule="auto"/>
        <w:ind w:left="480" w:hanging="480"/>
        <w:rPr>
          <w:rFonts w:ascii="Times New Roman" w:hAnsi="Times New Roman" w:cs="Times New Roman"/>
          <w:noProof/>
        </w:rPr>
      </w:pPr>
      <w:r w:rsidRPr="00C43EE1">
        <w:rPr>
          <w:rFonts w:ascii="Times New Roman" w:hAnsi="Times New Roman" w:cs="Times New Roman"/>
          <w:noProof/>
          <w:lang w:val="de-DE"/>
        </w:rPr>
        <w:t xml:space="preserve">Rosen, B. R., Buckner, R. L., &amp; Dale, A. M. (1998). </w:t>
      </w:r>
      <w:r w:rsidRPr="00801492">
        <w:rPr>
          <w:rFonts w:ascii="Times New Roman" w:hAnsi="Times New Roman" w:cs="Times New Roman"/>
          <w:noProof/>
        </w:rPr>
        <w:t xml:space="preserve">Event-related functional MRI: past, present, and future. </w:t>
      </w:r>
      <w:r w:rsidRPr="00801492">
        <w:rPr>
          <w:rFonts w:ascii="Times New Roman" w:hAnsi="Times New Roman" w:cs="Times New Roman"/>
          <w:i/>
          <w:iCs/>
          <w:noProof/>
        </w:rPr>
        <w:t>Proceedings of the National Academy of Sciences of the United States of America</w:t>
      </w:r>
      <w:r w:rsidRPr="00801492">
        <w:rPr>
          <w:rFonts w:ascii="Times New Roman" w:hAnsi="Times New Roman" w:cs="Times New Roman"/>
          <w:noProof/>
        </w:rPr>
        <w:t xml:space="preserve">, </w:t>
      </w:r>
      <w:r w:rsidRPr="00801492">
        <w:rPr>
          <w:rFonts w:ascii="Times New Roman" w:hAnsi="Times New Roman" w:cs="Times New Roman"/>
          <w:i/>
          <w:iCs/>
          <w:noProof/>
        </w:rPr>
        <w:t>95</w:t>
      </w:r>
      <w:r w:rsidRPr="00801492">
        <w:rPr>
          <w:rFonts w:ascii="Times New Roman" w:hAnsi="Times New Roman" w:cs="Times New Roman"/>
          <w:noProof/>
        </w:rPr>
        <w:t>(3), 773–80. https://doi.org/10.1073/PNAS.95.3.773</w:t>
      </w:r>
    </w:p>
    <w:p w14:paraId="40D19C33" w14:textId="77777777" w:rsidR="00801492" w:rsidRPr="00801492" w:rsidRDefault="00801492" w:rsidP="00801492">
      <w:pPr>
        <w:widowControl w:val="0"/>
        <w:autoSpaceDE w:val="0"/>
        <w:autoSpaceDN w:val="0"/>
        <w:adjustRightInd w:val="0"/>
        <w:spacing w:line="240" w:lineRule="auto"/>
        <w:ind w:left="480" w:hanging="480"/>
        <w:rPr>
          <w:rFonts w:ascii="Times New Roman" w:hAnsi="Times New Roman" w:cs="Times New Roman"/>
          <w:noProof/>
        </w:rPr>
      </w:pPr>
      <w:r w:rsidRPr="00801492">
        <w:rPr>
          <w:rFonts w:ascii="Times New Roman" w:hAnsi="Times New Roman" w:cs="Times New Roman"/>
          <w:noProof/>
        </w:rPr>
        <w:t xml:space="preserve">Rothlübbers, S., Relvas, V., Leal, A., Murta, T., Lemieux, L., &amp; Figueiredo, P. (2014). Characterisation and Reduction of the EEG Artefact Caused by the Helium Cooling Pump in the MR Environment: Validation in Epilepsy Patient Data. </w:t>
      </w:r>
      <w:r w:rsidRPr="00801492">
        <w:rPr>
          <w:rFonts w:ascii="Times New Roman" w:hAnsi="Times New Roman" w:cs="Times New Roman"/>
          <w:i/>
          <w:iCs/>
          <w:noProof/>
        </w:rPr>
        <w:t>Brain Topography</w:t>
      </w:r>
      <w:r w:rsidRPr="00801492">
        <w:rPr>
          <w:rFonts w:ascii="Times New Roman" w:hAnsi="Times New Roman" w:cs="Times New Roman"/>
          <w:noProof/>
        </w:rPr>
        <w:t xml:space="preserve">, </w:t>
      </w:r>
      <w:r w:rsidRPr="00801492">
        <w:rPr>
          <w:rFonts w:ascii="Times New Roman" w:hAnsi="Times New Roman" w:cs="Times New Roman"/>
          <w:i/>
          <w:iCs/>
          <w:noProof/>
        </w:rPr>
        <w:t>28</w:t>
      </w:r>
      <w:r w:rsidRPr="00801492">
        <w:rPr>
          <w:rFonts w:ascii="Times New Roman" w:hAnsi="Times New Roman" w:cs="Times New Roman"/>
          <w:noProof/>
        </w:rPr>
        <w:t>(2), 208–220. https://doi.org/10.1007/s10548-014-0408-0</w:t>
      </w:r>
    </w:p>
    <w:p w14:paraId="4462189C" w14:textId="77777777" w:rsidR="00801492" w:rsidRPr="00801492" w:rsidRDefault="00801492" w:rsidP="00801492">
      <w:pPr>
        <w:widowControl w:val="0"/>
        <w:autoSpaceDE w:val="0"/>
        <w:autoSpaceDN w:val="0"/>
        <w:adjustRightInd w:val="0"/>
        <w:spacing w:line="240" w:lineRule="auto"/>
        <w:ind w:left="480" w:hanging="480"/>
        <w:rPr>
          <w:rFonts w:ascii="Times New Roman" w:hAnsi="Times New Roman" w:cs="Times New Roman"/>
          <w:noProof/>
        </w:rPr>
      </w:pPr>
      <w:r w:rsidRPr="00801492">
        <w:rPr>
          <w:rFonts w:ascii="Times New Roman" w:hAnsi="Times New Roman" w:cs="Times New Roman"/>
          <w:noProof/>
        </w:rPr>
        <w:t xml:space="preserve">Rothlübbers, S., Relvas, V., Leal, A., Murta, T., Lemieux, L., &amp; Figueiredo, P. (2015). Characterisation and Reduction of the EEG Artefact Caused by the Helium Cooling Pump in the MR Environment: Validation in Epilepsy Patient Data. </w:t>
      </w:r>
      <w:r w:rsidRPr="00801492">
        <w:rPr>
          <w:rFonts w:ascii="Times New Roman" w:hAnsi="Times New Roman" w:cs="Times New Roman"/>
          <w:i/>
          <w:iCs/>
          <w:noProof/>
        </w:rPr>
        <w:t>Brain Topography</w:t>
      </w:r>
      <w:r w:rsidRPr="00801492">
        <w:rPr>
          <w:rFonts w:ascii="Times New Roman" w:hAnsi="Times New Roman" w:cs="Times New Roman"/>
          <w:noProof/>
        </w:rPr>
        <w:t xml:space="preserve">, </w:t>
      </w:r>
      <w:r w:rsidRPr="00801492">
        <w:rPr>
          <w:rFonts w:ascii="Times New Roman" w:hAnsi="Times New Roman" w:cs="Times New Roman"/>
          <w:i/>
          <w:iCs/>
          <w:noProof/>
        </w:rPr>
        <w:t>28</w:t>
      </w:r>
      <w:r w:rsidRPr="00801492">
        <w:rPr>
          <w:rFonts w:ascii="Times New Roman" w:hAnsi="Times New Roman" w:cs="Times New Roman"/>
          <w:noProof/>
        </w:rPr>
        <w:t>(2), 208–220. https://doi.org/10.1007/s10548-014-0408-0</w:t>
      </w:r>
    </w:p>
    <w:p w14:paraId="0256E879" w14:textId="77777777" w:rsidR="00801492" w:rsidRPr="00801492" w:rsidRDefault="00801492" w:rsidP="00801492">
      <w:pPr>
        <w:widowControl w:val="0"/>
        <w:autoSpaceDE w:val="0"/>
        <w:autoSpaceDN w:val="0"/>
        <w:adjustRightInd w:val="0"/>
        <w:spacing w:line="240" w:lineRule="auto"/>
        <w:ind w:left="480" w:hanging="480"/>
        <w:rPr>
          <w:rFonts w:ascii="Times New Roman" w:hAnsi="Times New Roman" w:cs="Times New Roman"/>
          <w:noProof/>
        </w:rPr>
      </w:pPr>
      <w:r w:rsidRPr="00801492">
        <w:rPr>
          <w:rFonts w:ascii="Times New Roman" w:hAnsi="Times New Roman" w:cs="Times New Roman"/>
          <w:noProof/>
        </w:rPr>
        <w:t xml:space="preserve">Sanei, S., Chambers, J. A., Sanei, S., &amp; Chambers, J. A. (2013). EEG Source Localization. In </w:t>
      </w:r>
      <w:r w:rsidRPr="00801492">
        <w:rPr>
          <w:rFonts w:ascii="Times New Roman" w:hAnsi="Times New Roman" w:cs="Times New Roman"/>
          <w:i/>
          <w:iCs/>
          <w:noProof/>
        </w:rPr>
        <w:t>EEG Signal Processing</w:t>
      </w:r>
      <w:r w:rsidRPr="00801492">
        <w:rPr>
          <w:rFonts w:ascii="Times New Roman" w:hAnsi="Times New Roman" w:cs="Times New Roman"/>
          <w:noProof/>
        </w:rPr>
        <w:t xml:space="preserve"> (pp. 197–218). West Sussex, England: John Wiley &amp; Sons Ltd,. https://doi.org/10.1002/9780470511923.ch5</w:t>
      </w:r>
    </w:p>
    <w:p w14:paraId="5B212E97" w14:textId="77777777" w:rsidR="00801492" w:rsidRPr="00801492" w:rsidRDefault="00801492" w:rsidP="00801492">
      <w:pPr>
        <w:widowControl w:val="0"/>
        <w:autoSpaceDE w:val="0"/>
        <w:autoSpaceDN w:val="0"/>
        <w:adjustRightInd w:val="0"/>
        <w:spacing w:line="240" w:lineRule="auto"/>
        <w:ind w:left="480" w:hanging="480"/>
        <w:rPr>
          <w:rFonts w:ascii="Times New Roman" w:hAnsi="Times New Roman" w:cs="Times New Roman"/>
          <w:noProof/>
        </w:rPr>
      </w:pPr>
      <w:r w:rsidRPr="00C43EE1">
        <w:rPr>
          <w:rFonts w:ascii="Times New Roman" w:hAnsi="Times New Roman" w:cs="Times New Roman"/>
          <w:noProof/>
          <w:lang w:val="de-DE"/>
        </w:rPr>
        <w:t xml:space="preserve">Scheibe, C., Ullsperger, M., Sommer, W., &amp; Heekeren, H. R. (2010). </w:t>
      </w:r>
      <w:r w:rsidRPr="00801492">
        <w:rPr>
          <w:rFonts w:ascii="Times New Roman" w:hAnsi="Times New Roman" w:cs="Times New Roman"/>
          <w:noProof/>
        </w:rPr>
        <w:t xml:space="preserve">Effects of Parametrical and Trial-to-Trial Variation in Prior Probability Processing Revealed by Simultaneous Electroencephalogram/Functional Magnetic Resonance Imaging. </w:t>
      </w:r>
      <w:r w:rsidRPr="00801492">
        <w:rPr>
          <w:rFonts w:ascii="Times New Roman" w:hAnsi="Times New Roman" w:cs="Times New Roman"/>
          <w:i/>
          <w:iCs/>
          <w:noProof/>
        </w:rPr>
        <w:t>Journal of Neuroscience</w:t>
      </w:r>
      <w:r w:rsidRPr="00801492">
        <w:rPr>
          <w:rFonts w:ascii="Times New Roman" w:hAnsi="Times New Roman" w:cs="Times New Roman"/>
          <w:noProof/>
        </w:rPr>
        <w:t xml:space="preserve">, </w:t>
      </w:r>
      <w:r w:rsidRPr="00801492">
        <w:rPr>
          <w:rFonts w:ascii="Times New Roman" w:hAnsi="Times New Roman" w:cs="Times New Roman"/>
          <w:i/>
          <w:iCs/>
          <w:noProof/>
        </w:rPr>
        <w:t>30</w:t>
      </w:r>
      <w:r w:rsidRPr="00801492">
        <w:rPr>
          <w:rFonts w:ascii="Times New Roman" w:hAnsi="Times New Roman" w:cs="Times New Roman"/>
          <w:noProof/>
        </w:rPr>
        <w:t>(49), 16709–16717. https://doi.org/10.1523/JNEUROSCI.3949-09.2010</w:t>
      </w:r>
    </w:p>
    <w:p w14:paraId="23053F63" w14:textId="77777777" w:rsidR="00801492" w:rsidRPr="00801492" w:rsidRDefault="00801492" w:rsidP="00801492">
      <w:pPr>
        <w:widowControl w:val="0"/>
        <w:autoSpaceDE w:val="0"/>
        <w:autoSpaceDN w:val="0"/>
        <w:adjustRightInd w:val="0"/>
        <w:spacing w:line="240" w:lineRule="auto"/>
        <w:ind w:left="480" w:hanging="480"/>
        <w:rPr>
          <w:rFonts w:ascii="Times New Roman" w:hAnsi="Times New Roman" w:cs="Times New Roman"/>
          <w:noProof/>
        </w:rPr>
      </w:pPr>
      <w:r w:rsidRPr="00801492">
        <w:rPr>
          <w:rFonts w:ascii="Times New Roman" w:hAnsi="Times New Roman" w:cs="Times New Roman"/>
          <w:noProof/>
        </w:rPr>
        <w:t xml:space="preserve">Schoffelen, J. M., &amp; Gross, J. (2009). Source connectivity analysis with MEG and EEG. </w:t>
      </w:r>
      <w:r w:rsidRPr="00801492">
        <w:rPr>
          <w:rFonts w:ascii="Times New Roman" w:hAnsi="Times New Roman" w:cs="Times New Roman"/>
          <w:i/>
          <w:iCs/>
          <w:noProof/>
        </w:rPr>
        <w:t>Human Brain Mapping</w:t>
      </w:r>
      <w:r w:rsidRPr="00801492">
        <w:rPr>
          <w:rFonts w:ascii="Times New Roman" w:hAnsi="Times New Roman" w:cs="Times New Roman"/>
          <w:noProof/>
        </w:rPr>
        <w:t>. https://doi.org/10.1002/hbm.20745</w:t>
      </w:r>
    </w:p>
    <w:p w14:paraId="1B5D6BFE" w14:textId="77777777" w:rsidR="00801492" w:rsidRPr="00801492" w:rsidRDefault="00801492" w:rsidP="00801492">
      <w:pPr>
        <w:widowControl w:val="0"/>
        <w:autoSpaceDE w:val="0"/>
        <w:autoSpaceDN w:val="0"/>
        <w:adjustRightInd w:val="0"/>
        <w:spacing w:line="240" w:lineRule="auto"/>
        <w:ind w:left="480" w:hanging="480"/>
        <w:rPr>
          <w:rFonts w:ascii="Times New Roman" w:hAnsi="Times New Roman" w:cs="Times New Roman"/>
          <w:noProof/>
        </w:rPr>
      </w:pPr>
      <w:r w:rsidRPr="00801492">
        <w:rPr>
          <w:rFonts w:ascii="Times New Roman" w:hAnsi="Times New Roman" w:cs="Times New Roman"/>
          <w:noProof/>
        </w:rPr>
        <w:lastRenderedPageBreak/>
        <w:t xml:space="preserve">Schridde, U., Khubchandani, M., Motelow, J. E., Sanganahalli, B. G., Hyder, F., &amp; Blumenfeld, H. (2008). Negative BOLD with large increases in neuronal activity. </w:t>
      </w:r>
      <w:r w:rsidRPr="00801492">
        <w:rPr>
          <w:rFonts w:ascii="Times New Roman" w:hAnsi="Times New Roman" w:cs="Times New Roman"/>
          <w:i/>
          <w:iCs/>
          <w:noProof/>
        </w:rPr>
        <w:t>Cerebral Cortex</w:t>
      </w:r>
      <w:r w:rsidRPr="00801492">
        <w:rPr>
          <w:rFonts w:ascii="Times New Roman" w:hAnsi="Times New Roman" w:cs="Times New Roman"/>
          <w:noProof/>
        </w:rPr>
        <w:t xml:space="preserve">, </w:t>
      </w:r>
      <w:r w:rsidRPr="00801492">
        <w:rPr>
          <w:rFonts w:ascii="Times New Roman" w:hAnsi="Times New Roman" w:cs="Times New Roman"/>
          <w:i/>
          <w:iCs/>
          <w:noProof/>
        </w:rPr>
        <w:t>18</w:t>
      </w:r>
      <w:r w:rsidRPr="00801492">
        <w:rPr>
          <w:rFonts w:ascii="Times New Roman" w:hAnsi="Times New Roman" w:cs="Times New Roman"/>
          <w:noProof/>
        </w:rPr>
        <w:t>(8), 1814–1827. https://doi.org/10.1093/cercor/bhm208</w:t>
      </w:r>
    </w:p>
    <w:p w14:paraId="6A04BD7F" w14:textId="77777777" w:rsidR="00801492" w:rsidRPr="00801492" w:rsidRDefault="00801492" w:rsidP="00801492">
      <w:pPr>
        <w:widowControl w:val="0"/>
        <w:autoSpaceDE w:val="0"/>
        <w:autoSpaceDN w:val="0"/>
        <w:adjustRightInd w:val="0"/>
        <w:spacing w:line="240" w:lineRule="auto"/>
        <w:ind w:left="480" w:hanging="480"/>
        <w:rPr>
          <w:rFonts w:ascii="Times New Roman" w:hAnsi="Times New Roman" w:cs="Times New Roman"/>
          <w:noProof/>
        </w:rPr>
      </w:pPr>
      <w:r w:rsidRPr="00C43EE1">
        <w:rPr>
          <w:rFonts w:ascii="Times New Roman" w:hAnsi="Times New Roman" w:cs="Times New Roman"/>
          <w:noProof/>
          <w:lang w:val="de-DE"/>
        </w:rPr>
        <w:t xml:space="preserve">Smith, S. M., Jenkinson, M., Woolrich, M. W., Beckmann, C. F., Behrens, T. E. J., Johansen-berg, H., … </w:t>
      </w:r>
      <w:r w:rsidRPr="00801492">
        <w:rPr>
          <w:rFonts w:ascii="Times New Roman" w:hAnsi="Times New Roman" w:cs="Times New Roman"/>
          <w:noProof/>
        </w:rPr>
        <w:t xml:space="preserve">Matthews, P. M. (2004). Advances in Functional and Structural MR Image Analysis and Implementation as FSL Technical Report TR04SS2. </w:t>
      </w:r>
      <w:r w:rsidRPr="00801492">
        <w:rPr>
          <w:rFonts w:ascii="Times New Roman" w:hAnsi="Times New Roman" w:cs="Times New Roman"/>
          <w:i/>
          <w:iCs/>
          <w:noProof/>
        </w:rPr>
        <w:t>Neuroimage</w:t>
      </w:r>
      <w:r w:rsidRPr="00801492">
        <w:rPr>
          <w:rFonts w:ascii="Times New Roman" w:hAnsi="Times New Roman" w:cs="Times New Roman"/>
          <w:noProof/>
        </w:rPr>
        <w:t xml:space="preserve">, </w:t>
      </w:r>
      <w:r w:rsidRPr="00801492">
        <w:rPr>
          <w:rFonts w:ascii="Times New Roman" w:hAnsi="Times New Roman" w:cs="Times New Roman"/>
          <w:i/>
          <w:iCs/>
          <w:noProof/>
        </w:rPr>
        <w:t>23(S1)</w:t>
      </w:r>
      <w:r w:rsidRPr="00801492">
        <w:rPr>
          <w:rFonts w:ascii="Times New Roman" w:hAnsi="Times New Roman" w:cs="Times New Roman"/>
          <w:noProof/>
        </w:rPr>
        <w:t>, 208–219. https://doi.org/10.1016/j.neuroimage.2004.07.051</w:t>
      </w:r>
    </w:p>
    <w:p w14:paraId="52E6A340" w14:textId="77777777" w:rsidR="00801492" w:rsidRPr="00801492" w:rsidRDefault="00801492" w:rsidP="00801492">
      <w:pPr>
        <w:widowControl w:val="0"/>
        <w:autoSpaceDE w:val="0"/>
        <w:autoSpaceDN w:val="0"/>
        <w:adjustRightInd w:val="0"/>
        <w:spacing w:line="240" w:lineRule="auto"/>
        <w:ind w:left="480" w:hanging="480"/>
        <w:rPr>
          <w:rFonts w:ascii="Times New Roman" w:hAnsi="Times New Roman" w:cs="Times New Roman"/>
          <w:noProof/>
        </w:rPr>
      </w:pPr>
      <w:r w:rsidRPr="00801492">
        <w:rPr>
          <w:rFonts w:ascii="Times New Roman" w:hAnsi="Times New Roman" w:cs="Times New Roman"/>
          <w:noProof/>
        </w:rPr>
        <w:t xml:space="preserve">Sprooten, E., Rasgon, A., Goodman, M., Carlin, A., Leibu, E., Lee, W. H., &amp; Frangou, S. (2017). Addressing reverse inference in psychiatric neuroimaging: Meta-analyses of task-related brain activation in common mental disorders. </w:t>
      </w:r>
      <w:r w:rsidRPr="00801492">
        <w:rPr>
          <w:rFonts w:ascii="Times New Roman" w:hAnsi="Times New Roman" w:cs="Times New Roman"/>
          <w:i/>
          <w:iCs/>
          <w:noProof/>
        </w:rPr>
        <w:t>Human Brain Mapping</w:t>
      </w:r>
      <w:r w:rsidRPr="00801492">
        <w:rPr>
          <w:rFonts w:ascii="Times New Roman" w:hAnsi="Times New Roman" w:cs="Times New Roman"/>
          <w:noProof/>
        </w:rPr>
        <w:t xml:space="preserve">, </w:t>
      </w:r>
      <w:r w:rsidRPr="00801492">
        <w:rPr>
          <w:rFonts w:ascii="Times New Roman" w:hAnsi="Times New Roman" w:cs="Times New Roman"/>
          <w:i/>
          <w:iCs/>
          <w:noProof/>
        </w:rPr>
        <w:t>38</w:t>
      </w:r>
      <w:r w:rsidRPr="00801492">
        <w:rPr>
          <w:rFonts w:ascii="Times New Roman" w:hAnsi="Times New Roman" w:cs="Times New Roman"/>
          <w:noProof/>
        </w:rPr>
        <w:t>(4), 1846–1864. https://doi.org/10.1002/hbm.23486</w:t>
      </w:r>
    </w:p>
    <w:p w14:paraId="7511C096" w14:textId="77777777" w:rsidR="00801492" w:rsidRPr="00801492" w:rsidRDefault="00801492" w:rsidP="00801492">
      <w:pPr>
        <w:widowControl w:val="0"/>
        <w:autoSpaceDE w:val="0"/>
        <w:autoSpaceDN w:val="0"/>
        <w:adjustRightInd w:val="0"/>
        <w:spacing w:line="240" w:lineRule="auto"/>
        <w:ind w:left="480" w:hanging="480"/>
        <w:rPr>
          <w:rFonts w:ascii="Times New Roman" w:hAnsi="Times New Roman" w:cs="Times New Roman"/>
          <w:noProof/>
        </w:rPr>
      </w:pPr>
      <w:r w:rsidRPr="00801492">
        <w:rPr>
          <w:rFonts w:ascii="Times New Roman" w:hAnsi="Times New Roman" w:cs="Times New Roman"/>
          <w:noProof/>
        </w:rPr>
        <w:t xml:space="preserve">Srinivasan, R., Winter, W. R., Ding, J., &amp; Nunez, P. L. (2007). EEG and MEG coherence: measures of functional connectivity at distinct spatial scales of neocortical dynamics. </w:t>
      </w:r>
      <w:r w:rsidRPr="00801492">
        <w:rPr>
          <w:rFonts w:ascii="Times New Roman" w:hAnsi="Times New Roman" w:cs="Times New Roman"/>
          <w:i/>
          <w:iCs/>
          <w:noProof/>
        </w:rPr>
        <w:t>Journal of Neuroscience Methods</w:t>
      </w:r>
      <w:r w:rsidRPr="00801492">
        <w:rPr>
          <w:rFonts w:ascii="Times New Roman" w:hAnsi="Times New Roman" w:cs="Times New Roman"/>
          <w:noProof/>
        </w:rPr>
        <w:t xml:space="preserve">, </w:t>
      </w:r>
      <w:r w:rsidRPr="00801492">
        <w:rPr>
          <w:rFonts w:ascii="Times New Roman" w:hAnsi="Times New Roman" w:cs="Times New Roman"/>
          <w:i/>
          <w:iCs/>
          <w:noProof/>
        </w:rPr>
        <w:t>166</w:t>
      </w:r>
      <w:r w:rsidRPr="00801492">
        <w:rPr>
          <w:rFonts w:ascii="Times New Roman" w:hAnsi="Times New Roman" w:cs="Times New Roman"/>
          <w:noProof/>
        </w:rPr>
        <w:t>(1), 41. https://doi.org/10.1016/J.JNEUMETH.2007.06.026</w:t>
      </w:r>
    </w:p>
    <w:p w14:paraId="451641BD" w14:textId="77777777" w:rsidR="00801492" w:rsidRPr="00801492" w:rsidRDefault="00801492" w:rsidP="00801492">
      <w:pPr>
        <w:widowControl w:val="0"/>
        <w:autoSpaceDE w:val="0"/>
        <w:autoSpaceDN w:val="0"/>
        <w:adjustRightInd w:val="0"/>
        <w:spacing w:line="240" w:lineRule="auto"/>
        <w:ind w:left="480" w:hanging="480"/>
        <w:rPr>
          <w:rFonts w:ascii="Times New Roman" w:hAnsi="Times New Roman" w:cs="Times New Roman"/>
          <w:noProof/>
        </w:rPr>
      </w:pPr>
      <w:r w:rsidRPr="00801492">
        <w:rPr>
          <w:rFonts w:ascii="Times New Roman" w:hAnsi="Times New Roman" w:cs="Times New Roman"/>
          <w:noProof/>
        </w:rPr>
        <w:t xml:space="preserve">Sui, J., Adali, T., Yu, Q., Chen, J., &amp; Calhoun, V. D. (2012). A review of multivariate methods for multimodal fusion of brain imaging data. </w:t>
      </w:r>
      <w:r w:rsidRPr="00801492">
        <w:rPr>
          <w:rFonts w:ascii="Times New Roman" w:hAnsi="Times New Roman" w:cs="Times New Roman"/>
          <w:i/>
          <w:iCs/>
          <w:noProof/>
        </w:rPr>
        <w:t>Journal of Neuroscience Methods</w:t>
      </w:r>
      <w:r w:rsidRPr="00801492">
        <w:rPr>
          <w:rFonts w:ascii="Times New Roman" w:hAnsi="Times New Roman" w:cs="Times New Roman"/>
          <w:noProof/>
        </w:rPr>
        <w:t xml:space="preserve">, </w:t>
      </w:r>
      <w:r w:rsidRPr="00801492">
        <w:rPr>
          <w:rFonts w:ascii="Times New Roman" w:hAnsi="Times New Roman" w:cs="Times New Roman"/>
          <w:i/>
          <w:iCs/>
          <w:noProof/>
        </w:rPr>
        <w:t>204</w:t>
      </w:r>
      <w:r w:rsidRPr="00801492">
        <w:rPr>
          <w:rFonts w:ascii="Times New Roman" w:hAnsi="Times New Roman" w:cs="Times New Roman"/>
          <w:noProof/>
        </w:rPr>
        <w:t>(1), 68–81. https://doi.org/10.1016/j.jneumeth.2011.10.031</w:t>
      </w:r>
    </w:p>
    <w:p w14:paraId="01E4C442" w14:textId="77777777" w:rsidR="00801492" w:rsidRPr="00801492" w:rsidRDefault="00801492" w:rsidP="00801492">
      <w:pPr>
        <w:widowControl w:val="0"/>
        <w:autoSpaceDE w:val="0"/>
        <w:autoSpaceDN w:val="0"/>
        <w:adjustRightInd w:val="0"/>
        <w:spacing w:line="240" w:lineRule="auto"/>
        <w:ind w:left="480" w:hanging="480"/>
        <w:rPr>
          <w:rFonts w:ascii="Times New Roman" w:hAnsi="Times New Roman" w:cs="Times New Roman"/>
          <w:noProof/>
        </w:rPr>
      </w:pPr>
      <w:r w:rsidRPr="00801492">
        <w:rPr>
          <w:rFonts w:ascii="Times New Roman" w:hAnsi="Times New Roman" w:cs="Times New Roman"/>
          <w:noProof/>
        </w:rPr>
        <w:t xml:space="preserve">Tang, Y.-Y., Posner, M. I., Rothbart, M. K., &amp; Volkow, N. D. (2015). Circuitry of self-control and its role in reducing addiction. </w:t>
      </w:r>
      <w:r w:rsidRPr="00801492">
        <w:rPr>
          <w:rFonts w:ascii="Times New Roman" w:hAnsi="Times New Roman" w:cs="Times New Roman"/>
          <w:i/>
          <w:iCs/>
          <w:noProof/>
        </w:rPr>
        <w:t>Trends in Cognitive Sciences</w:t>
      </w:r>
      <w:r w:rsidRPr="00801492">
        <w:rPr>
          <w:rFonts w:ascii="Times New Roman" w:hAnsi="Times New Roman" w:cs="Times New Roman"/>
          <w:noProof/>
        </w:rPr>
        <w:t xml:space="preserve">, </w:t>
      </w:r>
      <w:r w:rsidRPr="00801492">
        <w:rPr>
          <w:rFonts w:ascii="Times New Roman" w:hAnsi="Times New Roman" w:cs="Times New Roman"/>
          <w:i/>
          <w:iCs/>
          <w:noProof/>
        </w:rPr>
        <w:t>19</w:t>
      </w:r>
      <w:r w:rsidRPr="00801492">
        <w:rPr>
          <w:rFonts w:ascii="Times New Roman" w:hAnsi="Times New Roman" w:cs="Times New Roman"/>
          <w:noProof/>
        </w:rPr>
        <w:t>(8), 439–444. https://doi.org/10.1016/j.tics.2015.06.007</w:t>
      </w:r>
    </w:p>
    <w:p w14:paraId="4049CE3A" w14:textId="77777777" w:rsidR="00801492" w:rsidRPr="00801492" w:rsidRDefault="00801492" w:rsidP="00801492">
      <w:pPr>
        <w:widowControl w:val="0"/>
        <w:autoSpaceDE w:val="0"/>
        <w:autoSpaceDN w:val="0"/>
        <w:adjustRightInd w:val="0"/>
        <w:spacing w:line="240" w:lineRule="auto"/>
        <w:ind w:left="480" w:hanging="480"/>
        <w:rPr>
          <w:rFonts w:ascii="Times New Roman" w:hAnsi="Times New Roman" w:cs="Times New Roman"/>
          <w:noProof/>
        </w:rPr>
      </w:pPr>
      <w:r w:rsidRPr="00801492">
        <w:rPr>
          <w:rFonts w:ascii="Times New Roman" w:hAnsi="Times New Roman" w:cs="Times New Roman"/>
          <w:noProof/>
        </w:rPr>
        <w:t xml:space="preserve">Tchanturia, K., Davies, H., Roberts, M., Harrison, A., Nakazato, M., Schmidt, U., … Morris, R. (2012). Poor Cognitive Flexibility in Eating Disorders: Examining the Evidence using the Wisconsin Card Sorting Task. </w:t>
      </w:r>
      <w:r w:rsidRPr="00801492">
        <w:rPr>
          <w:rFonts w:ascii="Times New Roman" w:hAnsi="Times New Roman" w:cs="Times New Roman"/>
          <w:i/>
          <w:iCs/>
          <w:noProof/>
        </w:rPr>
        <w:t>PLoS ONE</w:t>
      </w:r>
      <w:r w:rsidRPr="00801492">
        <w:rPr>
          <w:rFonts w:ascii="Times New Roman" w:hAnsi="Times New Roman" w:cs="Times New Roman"/>
          <w:noProof/>
        </w:rPr>
        <w:t xml:space="preserve">, </w:t>
      </w:r>
      <w:r w:rsidRPr="00801492">
        <w:rPr>
          <w:rFonts w:ascii="Times New Roman" w:hAnsi="Times New Roman" w:cs="Times New Roman"/>
          <w:i/>
          <w:iCs/>
          <w:noProof/>
        </w:rPr>
        <w:t>7</w:t>
      </w:r>
      <w:r w:rsidRPr="00801492">
        <w:rPr>
          <w:rFonts w:ascii="Times New Roman" w:hAnsi="Times New Roman" w:cs="Times New Roman"/>
          <w:noProof/>
        </w:rPr>
        <w:t>(1), e28331. https://doi.org/10.1371/journal.pone.0028331</w:t>
      </w:r>
    </w:p>
    <w:p w14:paraId="6A794E07" w14:textId="77777777" w:rsidR="00801492" w:rsidRPr="00801492" w:rsidRDefault="00801492" w:rsidP="00801492">
      <w:pPr>
        <w:widowControl w:val="0"/>
        <w:autoSpaceDE w:val="0"/>
        <w:autoSpaceDN w:val="0"/>
        <w:adjustRightInd w:val="0"/>
        <w:spacing w:line="240" w:lineRule="auto"/>
        <w:ind w:left="480" w:hanging="480"/>
        <w:rPr>
          <w:rFonts w:ascii="Times New Roman" w:hAnsi="Times New Roman" w:cs="Times New Roman"/>
          <w:noProof/>
        </w:rPr>
      </w:pPr>
      <w:r w:rsidRPr="00801492">
        <w:rPr>
          <w:rFonts w:ascii="Times New Roman" w:hAnsi="Times New Roman" w:cs="Times New Roman"/>
          <w:noProof/>
        </w:rPr>
        <w:t xml:space="preserve">Todorov, E., &amp; Jordan, M. I. (1889). Optimal feedback control as a theory of motor coordination: Supplementary Notes. </w:t>
      </w:r>
      <w:r w:rsidRPr="00801492">
        <w:rPr>
          <w:rFonts w:ascii="Times New Roman" w:hAnsi="Times New Roman" w:cs="Times New Roman"/>
          <w:i/>
          <w:iCs/>
          <w:noProof/>
        </w:rPr>
        <w:t>Nature.com</w:t>
      </w:r>
      <w:r w:rsidRPr="00801492">
        <w:rPr>
          <w:rFonts w:ascii="Times New Roman" w:hAnsi="Times New Roman" w:cs="Times New Roman"/>
          <w:noProof/>
        </w:rPr>
        <w:t xml:space="preserve">, </w:t>
      </w:r>
      <w:r w:rsidRPr="00801492">
        <w:rPr>
          <w:rFonts w:ascii="Times New Roman" w:hAnsi="Times New Roman" w:cs="Times New Roman"/>
          <w:i/>
          <w:iCs/>
          <w:noProof/>
        </w:rPr>
        <w:t>5</w:t>
      </w:r>
      <w:r w:rsidRPr="00801492">
        <w:rPr>
          <w:rFonts w:ascii="Times New Roman" w:hAnsi="Times New Roman" w:cs="Times New Roman"/>
          <w:noProof/>
        </w:rPr>
        <w:t>(2), 82. https://doi.org/10.2307/3752313</w:t>
      </w:r>
    </w:p>
    <w:p w14:paraId="4AB353E9" w14:textId="77777777" w:rsidR="00801492" w:rsidRPr="00801492" w:rsidRDefault="00801492" w:rsidP="00801492">
      <w:pPr>
        <w:widowControl w:val="0"/>
        <w:autoSpaceDE w:val="0"/>
        <w:autoSpaceDN w:val="0"/>
        <w:adjustRightInd w:val="0"/>
        <w:spacing w:line="240" w:lineRule="auto"/>
        <w:ind w:left="480" w:hanging="480"/>
        <w:rPr>
          <w:rFonts w:ascii="Times New Roman" w:hAnsi="Times New Roman" w:cs="Times New Roman"/>
          <w:noProof/>
        </w:rPr>
      </w:pPr>
      <w:r w:rsidRPr="00801492">
        <w:rPr>
          <w:rFonts w:ascii="Times New Roman" w:hAnsi="Times New Roman" w:cs="Times New Roman"/>
          <w:noProof/>
        </w:rPr>
        <w:t xml:space="preserve">Todorov, E., &amp; Jordan, M. I. (2002). A Minimal Intervention Principle for Coordinated Movement. </w:t>
      </w:r>
      <w:r w:rsidRPr="00801492">
        <w:rPr>
          <w:rFonts w:ascii="Times New Roman" w:hAnsi="Times New Roman" w:cs="Times New Roman"/>
          <w:i/>
          <w:iCs/>
          <w:noProof/>
        </w:rPr>
        <w:t>Advances in Neural Information Processing Systems</w:t>
      </w:r>
      <w:r w:rsidRPr="00801492">
        <w:rPr>
          <w:rFonts w:ascii="Times New Roman" w:hAnsi="Times New Roman" w:cs="Times New Roman"/>
          <w:noProof/>
        </w:rPr>
        <w:t>, 27–34. Retrieved from http://papers.nips.cc/paper/2195-a-minimal-intervention-principle-for-coordinated-movement.pdf</w:t>
      </w:r>
    </w:p>
    <w:p w14:paraId="5CA6E4AA" w14:textId="77777777" w:rsidR="00801492" w:rsidRPr="00801492" w:rsidRDefault="00801492" w:rsidP="00801492">
      <w:pPr>
        <w:widowControl w:val="0"/>
        <w:autoSpaceDE w:val="0"/>
        <w:autoSpaceDN w:val="0"/>
        <w:adjustRightInd w:val="0"/>
        <w:spacing w:line="240" w:lineRule="auto"/>
        <w:ind w:left="480" w:hanging="480"/>
        <w:rPr>
          <w:rFonts w:ascii="Times New Roman" w:hAnsi="Times New Roman" w:cs="Times New Roman"/>
          <w:noProof/>
        </w:rPr>
      </w:pPr>
      <w:r w:rsidRPr="00801492">
        <w:rPr>
          <w:rFonts w:ascii="Times New Roman" w:hAnsi="Times New Roman" w:cs="Times New Roman"/>
          <w:noProof/>
        </w:rPr>
        <w:t xml:space="preserve">Turner, B. M., Forstmann, B. U., Wagenmakers, E.-J., Brown, S. D., Sederberg, P. B., &amp; Steyvers, M. (2013). A Bayesian framework for simultaneously modeling neural and behavioral data. </w:t>
      </w:r>
      <w:r w:rsidRPr="00801492">
        <w:rPr>
          <w:rFonts w:ascii="Times New Roman" w:hAnsi="Times New Roman" w:cs="Times New Roman"/>
          <w:i/>
          <w:iCs/>
          <w:noProof/>
        </w:rPr>
        <w:t>NeuroImage</w:t>
      </w:r>
      <w:r w:rsidRPr="00801492">
        <w:rPr>
          <w:rFonts w:ascii="Times New Roman" w:hAnsi="Times New Roman" w:cs="Times New Roman"/>
          <w:noProof/>
        </w:rPr>
        <w:t xml:space="preserve">, </w:t>
      </w:r>
      <w:r w:rsidRPr="00801492">
        <w:rPr>
          <w:rFonts w:ascii="Times New Roman" w:hAnsi="Times New Roman" w:cs="Times New Roman"/>
          <w:i/>
          <w:iCs/>
          <w:noProof/>
        </w:rPr>
        <w:t>72</w:t>
      </w:r>
      <w:r w:rsidRPr="00801492">
        <w:rPr>
          <w:rFonts w:ascii="Times New Roman" w:hAnsi="Times New Roman" w:cs="Times New Roman"/>
          <w:noProof/>
        </w:rPr>
        <w:t>, 193–206. https://doi.org/10.1016/j.neuroimage.2013.01.048</w:t>
      </w:r>
    </w:p>
    <w:p w14:paraId="099F317E" w14:textId="77777777" w:rsidR="00801492" w:rsidRPr="00C43EE1" w:rsidRDefault="00801492" w:rsidP="00801492">
      <w:pPr>
        <w:widowControl w:val="0"/>
        <w:autoSpaceDE w:val="0"/>
        <w:autoSpaceDN w:val="0"/>
        <w:adjustRightInd w:val="0"/>
        <w:spacing w:line="240" w:lineRule="auto"/>
        <w:ind w:left="480" w:hanging="480"/>
        <w:rPr>
          <w:rFonts w:ascii="Times New Roman" w:hAnsi="Times New Roman" w:cs="Times New Roman"/>
          <w:noProof/>
          <w:lang w:val="de-DE"/>
        </w:rPr>
      </w:pPr>
      <w:r w:rsidRPr="00801492">
        <w:rPr>
          <w:rFonts w:ascii="Times New Roman" w:hAnsi="Times New Roman" w:cs="Times New Roman"/>
          <w:noProof/>
        </w:rPr>
        <w:t xml:space="preserve">Turner, B. M., Rodriguez, C. A., Norcia, T. M., Mcclure, S. M., &amp; Steyvers, M. (2016). Why more is better: Simultaneous modeling of EEG, fMRI, and behavioral data. </w:t>
      </w:r>
      <w:r w:rsidRPr="00C43EE1">
        <w:rPr>
          <w:rFonts w:ascii="Times New Roman" w:hAnsi="Times New Roman" w:cs="Times New Roman"/>
          <w:i/>
          <w:iCs/>
          <w:noProof/>
          <w:lang w:val="de-DE"/>
        </w:rPr>
        <w:t>NeuroImage</w:t>
      </w:r>
      <w:r w:rsidRPr="00C43EE1">
        <w:rPr>
          <w:rFonts w:ascii="Times New Roman" w:hAnsi="Times New Roman" w:cs="Times New Roman"/>
          <w:noProof/>
          <w:lang w:val="de-DE"/>
        </w:rPr>
        <w:t xml:space="preserve">, </w:t>
      </w:r>
      <w:r w:rsidRPr="00C43EE1">
        <w:rPr>
          <w:rFonts w:ascii="Times New Roman" w:hAnsi="Times New Roman" w:cs="Times New Roman"/>
          <w:i/>
          <w:iCs/>
          <w:noProof/>
          <w:lang w:val="de-DE"/>
        </w:rPr>
        <w:t>128</w:t>
      </w:r>
      <w:r w:rsidRPr="00C43EE1">
        <w:rPr>
          <w:rFonts w:ascii="Times New Roman" w:hAnsi="Times New Roman" w:cs="Times New Roman"/>
          <w:noProof/>
          <w:lang w:val="de-DE"/>
        </w:rPr>
        <w:t>, 96–115. https://doi.org/10.1016/j.neuroimage.2015.12.030</w:t>
      </w:r>
    </w:p>
    <w:p w14:paraId="3B3A592F" w14:textId="77777777" w:rsidR="00801492" w:rsidRPr="00801492" w:rsidRDefault="00801492" w:rsidP="00801492">
      <w:pPr>
        <w:widowControl w:val="0"/>
        <w:autoSpaceDE w:val="0"/>
        <w:autoSpaceDN w:val="0"/>
        <w:adjustRightInd w:val="0"/>
        <w:spacing w:line="240" w:lineRule="auto"/>
        <w:ind w:left="480" w:hanging="480"/>
        <w:rPr>
          <w:rFonts w:ascii="Times New Roman" w:hAnsi="Times New Roman" w:cs="Times New Roman"/>
          <w:noProof/>
        </w:rPr>
      </w:pPr>
      <w:r w:rsidRPr="00C43EE1">
        <w:rPr>
          <w:rFonts w:ascii="Times New Roman" w:hAnsi="Times New Roman" w:cs="Times New Roman"/>
          <w:noProof/>
          <w:lang w:val="de-DE"/>
        </w:rPr>
        <w:t xml:space="preserve">Turner, B. M., Sederberg, P. B., Brown, S. D., &amp; Steyvers, M. (2013). </w:t>
      </w:r>
      <w:r w:rsidRPr="00801492">
        <w:rPr>
          <w:rFonts w:ascii="Times New Roman" w:hAnsi="Times New Roman" w:cs="Times New Roman"/>
          <w:noProof/>
        </w:rPr>
        <w:t xml:space="preserve">A method for efficiently sampling from distributions with correlated dimensions. </w:t>
      </w:r>
      <w:r w:rsidRPr="00801492">
        <w:rPr>
          <w:rFonts w:ascii="Times New Roman" w:hAnsi="Times New Roman" w:cs="Times New Roman"/>
          <w:i/>
          <w:iCs/>
          <w:noProof/>
        </w:rPr>
        <w:t>Psychological Methods</w:t>
      </w:r>
      <w:r w:rsidRPr="00801492">
        <w:rPr>
          <w:rFonts w:ascii="Times New Roman" w:hAnsi="Times New Roman" w:cs="Times New Roman"/>
          <w:noProof/>
        </w:rPr>
        <w:t xml:space="preserve">, </w:t>
      </w:r>
      <w:r w:rsidRPr="00801492">
        <w:rPr>
          <w:rFonts w:ascii="Times New Roman" w:hAnsi="Times New Roman" w:cs="Times New Roman"/>
          <w:i/>
          <w:iCs/>
          <w:noProof/>
        </w:rPr>
        <w:t>18</w:t>
      </w:r>
      <w:r w:rsidRPr="00801492">
        <w:rPr>
          <w:rFonts w:ascii="Times New Roman" w:hAnsi="Times New Roman" w:cs="Times New Roman"/>
          <w:noProof/>
        </w:rPr>
        <w:t>(3), 368–84. https://doi.org/10.1037/a0032222</w:t>
      </w:r>
    </w:p>
    <w:p w14:paraId="487C3292" w14:textId="77777777" w:rsidR="00801492" w:rsidRPr="00801492" w:rsidRDefault="00801492" w:rsidP="00801492">
      <w:pPr>
        <w:widowControl w:val="0"/>
        <w:autoSpaceDE w:val="0"/>
        <w:autoSpaceDN w:val="0"/>
        <w:adjustRightInd w:val="0"/>
        <w:spacing w:line="240" w:lineRule="auto"/>
        <w:ind w:left="480" w:hanging="480"/>
        <w:rPr>
          <w:rFonts w:ascii="Times New Roman" w:hAnsi="Times New Roman" w:cs="Times New Roman"/>
          <w:noProof/>
        </w:rPr>
      </w:pPr>
      <w:r w:rsidRPr="00801492">
        <w:rPr>
          <w:rFonts w:ascii="Times New Roman" w:hAnsi="Times New Roman" w:cs="Times New Roman"/>
          <w:noProof/>
        </w:rPr>
        <w:t>Ullsperger, M., &amp; Debener, S. (2010). Simultaneous EEG and fMRI: recording, analysis, and application. Retrieved from https://books.google.de/books?hl=de&amp;lr=&amp;id=yo4UDAAAQBAJ&amp;oi=fnd&amp;pg=PR9&amp;dq=ullsperger+eeg+fmri&amp;ots=aKzY5mtB6K&amp;sig=RHDGHKnz5gQhFXe58_9zRbXJxiY</w:t>
      </w:r>
    </w:p>
    <w:p w14:paraId="5FACE45A" w14:textId="77777777" w:rsidR="00801492" w:rsidRPr="00801492" w:rsidRDefault="00801492" w:rsidP="00801492">
      <w:pPr>
        <w:widowControl w:val="0"/>
        <w:autoSpaceDE w:val="0"/>
        <w:autoSpaceDN w:val="0"/>
        <w:adjustRightInd w:val="0"/>
        <w:spacing w:line="240" w:lineRule="auto"/>
        <w:ind w:left="480" w:hanging="480"/>
        <w:rPr>
          <w:rFonts w:ascii="Times New Roman" w:hAnsi="Times New Roman" w:cs="Times New Roman"/>
          <w:noProof/>
        </w:rPr>
      </w:pPr>
      <w:r w:rsidRPr="00C43EE1">
        <w:rPr>
          <w:rFonts w:ascii="Times New Roman" w:hAnsi="Times New Roman" w:cs="Times New Roman"/>
          <w:noProof/>
          <w:lang w:val="de-DE"/>
        </w:rPr>
        <w:t xml:space="preserve">Venkatasubramanian, G., &amp; Keshavan, M. S. (2016). </w:t>
      </w:r>
      <w:r w:rsidRPr="00801492">
        <w:rPr>
          <w:rFonts w:ascii="Times New Roman" w:hAnsi="Times New Roman" w:cs="Times New Roman"/>
          <w:noProof/>
        </w:rPr>
        <w:t xml:space="preserve">Biomarkers in Psychiatry - A Critique. </w:t>
      </w:r>
      <w:r w:rsidRPr="00801492">
        <w:rPr>
          <w:rFonts w:ascii="Times New Roman" w:hAnsi="Times New Roman" w:cs="Times New Roman"/>
          <w:i/>
          <w:iCs/>
          <w:noProof/>
        </w:rPr>
        <w:t>Annals of Neurosciences</w:t>
      </w:r>
      <w:r w:rsidRPr="00801492">
        <w:rPr>
          <w:rFonts w:ascii="Times New Roman" w:hAnsi="Times New Roman" w:cs="Times New Roman"/>
          <w:noProof/>
        </w:rPr>
        <w:t xml:space="preserve">, </w:t>
      </w:r>
      <w:r w:rsidRPr="00801492">
        <w:rPr>
          <w:rFonts w:ascii="Times New Roman" w:hAnsi="Times New Roman" w:cs="Times New Roman"/>
          <w:i/>
          <w:iCs/>
          <w:noProof/>
        </w:rPr>
        <w:t>23</w:t>
      </w:r>
      <w:r w:rsidRPr="00801492">
        <w:rPr>
          <w:rFonts w:ascii="Times New Roman" w:hAnsi="Times New Roman" w:cs="Times New Roman"/>
          <w:noProof/>
        </w:rPr>
        <w:t>(1), 3–5. https://doi.org/10.1159/000443549</w:t>
      </w:r>
    </w:p>
    <w:p w14:paraId="06C13E52" w14:textId="77777777" w:rsidR="00801492" w:rsidRPr="00801492" w:rsidRDefault="00801492" w:rsidP="00801492">
      <w:pPr>
        <w:widowControl w:val="0"/>
        <w:autoSpaceDE w:val="0"/>
        <w:autoSpaceDN w:val="0"/>
        <w:adjustRightInd w:val="0"/>
        <w:spacing w:line="240" w:lineRule="auto"/>
        <w:ind w:left="480" w:hanging="480"/>
        <w:rPr>
          <w:rFonts w:ascii="Times New Roman" w:hAnsi="Times New Roman" w:cs="Times New Roman"/>
          <w:noProof/>
        </w:rPr>
      </w:pPr>
      <w:r w:rsidRPr="00801492">
        <w:rPr>
          <w:rFonts w:ascii="Times New Roman" w:hAnsi="Times New Roman" w:cs="Times New Roman"/>
          <w:noProof/>
        </w:rPr>
        <w:t xml:space="preserve">Volkow, N. D., Wang, G.-J., &amp; Baler, R. D. (2011). Reward, dopamine and the control of food intake: implications for obesity. </w:t>
      </w:r>
      <w:r w:rsidRPr="00801492">
        <w:rPr>
          <w:rFonts w:ascii="Times New Roman" w:hAnsi="Times New Roman" w:cs="Times New Roman"/>
          <w:i/>
          <w:iCs/>
          <w:noProof/>
        </w:rPr>
        <w:t>Trends in Cognitive Sciences</w:t>
      </w:r>
      <w:r w:rsidRPr="00801492">
        <w:rPr>
          <w:rFonts w:ascii="Times New Roman" w:hAnsi="Times New Roman" w:cs="Times New Roman"/>
          <w:noProof/>
        </w:rPr>
        <w:t xml:space="preserve">, </w:t>
      </w:r>
      <w:r w:rsidRPr="00801492">
        <w:rPr>
          <w:rFonts w:ascii="Times New Roman" w:hAnsi="Times New Roman" w:cs="Times New Roman"/>
          <w:i/>
          <w:iCs/>
          <w:noProof/>
        </w:rPr>
        <w:t>15</w:t>
      </w:r>
      <w:r w:rsidRPr="00801492">
        <w:rPr>
          <w:rFonts w:ascii="Times New Roman" w:hAnsi="Times New Roman" w:cs="Times New Roman"/>
          <w:noProof/>
        </w:rPr>
        <w:t>(1), 37–46. https://doi.org/10.1016/j.tics.2010.11.001</w:t>
      </w:r>
    </w:p>
    <w:p w14:paraId="3E80794D" w14:textId="77777777" w:rsidR="00801492" w:rsidRPr="00801492" w:rsidRDefault="00801492" w:rsidP="00801492">
      <w:pPr>
        <w:widowControl w:val="0"/>
        <w:autoSpaceDE w:val="0"/>
        <w:autoSpaceDN w:val="0"/>
        <w:adjustRightInd w:val="0"/>
        <w:spacing w:line="240" w:lineRule="auto"/>
        <w:ind w:left="480" w:hanging="480"/>
        <w:rPr>
          <w:rFonts w:ascii="Times New Roman" w:hAnsi="Times New Roman" w:cs="Times New Roman"/>
          <w:noProof/>
        </w:rPr>
      </w:pPr>
      <w:r w:rsidRPr="00801492">
        <w:rPr>
          <w:rFonts w:ascii="Times New Roman" w:hAnsi="Times New Roman" w:cs="Times New Roman"/>
          <w:noProof/>
        </w:rPr>
        <w:lastRenderedPageBreak/>
        <w:t xml:space="preserve">Whittingstall, K., Bartels, A., Singh, V., Kwon, S., &amp; Logothetis, N. K. (2010). Integration of EEG source imaging and fMRI during continuous viewing of natural movies. </w:t>
      </w:r>
      <w:r w:rsidRPr="00801492">
        <w:rPr>
          <w:rFonts w:ascii="Times New Roman" w:hAnsi="Times New Roman" w:cs="Times New Roman"/>
          <w:i/>
          <w:iCs/>
          <w:noProof/>
        </w:rPr>
        <w:t>Magnetic Resonance Imaging</w:t>
      </w:r>
      <w:r w:rsidRPr="00801492">
        <w:rPr>
          <w:rFonts w:ascii="Times New Roman" w:hAnsi="Times New Roman" w:cs="Times New Roman"/>
          <w:noProof/>
        </w:rPr>
        <w:t xml:space="preserve">, </w:t>
      </w:r>
      <w:r w:rsidRPr="00801492">
        <w:rPr>
          <w:rFonts w:ascii="Times New Roman" w:hAnsi="Times New Roman" w:cs="Times New Roman"/>
          <w:i/>
          <w:iCs/>
          <w:noProof/>
        </w:rPr>
        <w:t>28</w:t>
      </w:r>
      <w:r w:rsidRPr="00801492">
        <w:rPr>
          <w:rFonts w:ascii="Times New Roman" w:hAnsi="Times New Roman" w:cs="Times New Roman"/>
          <w:noProof/>
        </w:rPr>
        <w:t>(8), 1135–1142. https://doi.org/10.1016/j.mri.2010.03.042</w:t>
      </w:r>
    </w:p>
    <w:p w14:paraId="61BA4A93" w14:textId="77777777" w:rsidR="00801492" w:rsidRPr="00801492" w:rsidRDefault="00801492" w:rsidP="00801492">
      <w:pPr>
        <w:widowControl w:val="0"/>
        <w:autoSpaceDE w:val="0"/>
        <w:autoSpaceDN w:val="0"/>
        <w:adjustRightInd w:val="0"/>
        <w:spacing w:line="240" w:lineRule="auto"/>
        <w:ind w:left="480" w:hanging="480"/>
        <w:rPr>
          <w:rFonts w:ascii="Times New Roman" w:hAnsi="Times New Roman" w:cs="Times New Roman"/>
          <w:noProof/>
        </w:rPr>
      </w:pPr>
      <w:r w:rsidRPr="00801492">
        <w:rPr>
          <w:rFonts w:ascii="Times New Roman" w:hAnsi="Times New Roman" w:cs="Times New Roman"/>
          <w:noProof/>
        </w:rPr>
        <w:t xml:space="preserve">Wiers, R. W., Gladwin, T. E., Hofmann, W., Salemink, E., &amp; Ridderinkhof, K. R. (2013). Cognitive Bias Modification and Cognitive Control Training in Addiction and Related Psychopathology. </w:t>
      </w:r>
      <w:r w:rsidRPr="00801492">
        <w:rPr>
          <w:rFonts w:ascii="Times New Roman" w:hAnsi="Times New Roman" w:cs="Times New Roman"/>
          <w:i/>
          <w:iCs/>
          <w:noProof/>
        </w:rPr>
        <w:t>Clinical Psychological Science</w:t>
      </w:r>
      <w:r w:rsidRPr="00801492">
        <w:rPr>
          <w:rFonts w:ascii="Times New Roman" w:hAnsi="Times New Roman" w:cs="Times New Roman"/>
          <w:noProof/>
        </w:rPr>
        <w:t xml:space="preserve">, </w:t>
      </w:r>
      <w:r w:rsidRPr="00801492">
        <w:rPr>
          <w:rFonts w:ascii="Times New Roman" w:hAnsi="Times New Roman" w:cs="Times New Roman"/>
          <w:i/>
          <w:iCs/>
          <w:noProof/>
        </w:rPr>
        <w:t>1</w:t>
      </w:r>
      <w:r w:rsidRPr="00801492">
        <w:rPr>
          <w:rFonts w:ascii="Times New Roman" w:hAnsi="Times New Roman" w:cs="Times New Roman"/>
          <w:noProof/>
        </w:rPr>
        <w:t>(2), 192–212. https://doi.org/10.1177/2167702612466547</w:t>
      </w:r>
    </w:p>
    <w:p w14:paraId="42CBCDCE" w14:textId="77777777" w:rsidR="00801492" w:rsidRPr="00801492" w:rsidRDefault="00801492" w:rsidP="00801492">
      <w:pPr>
        <w:widowControl w:val="0"/>
        <w:autoSpaceDE w:val="0"/>
        <w:autoSpaceDN w:val="0"/>
        <w:adjustRightInd w:val="0"/>
        <w:spacing w:line="240" w:lineRule="auto"/>
        <w:ind w:left="480" w:hanging="480"/>
        <w:rPr>
          <w:rFonts w:ascii="Times New Roman" w:hAnsi="Times New Roman" w:cs="Times New Roman"/>
          <w:noProof/>
        </w:rPr>
      </w:pPr>
      <w:r w:rsidRPr="00801492">
        <w:rPr>
          <w:rFonts w:ascii="Times New Roman" w:hAnsi="Times New Roman" w:cs="Times New Roman"/>
          <w:noProof/>
        </w:rPr>
        <w:t xml:space="preserve">Xu, X.-L., Xu, B., &amp; He, B. (2004). An alternative subspace approach to EEG dipole source localization. </w:t>
      </w:r>
      <w:r w:rsidRPr="00801492">
        <w:rPr>
          <w:rFonts w:ascii="Times New Roman" w:hAnsi="Times New Roman" w:cs="Times New Roman"/>
          <w:i/>
          <w:iCs/>
          <w:noProof/>
        </w:rPr>
        <w:t>Phys . Med . Biol</w:t>
      </w:r>
      <w:r w:rsidRPr="00801492">
        <w:rPr>
          <w:rFonts w:ascii="Times New Roman" w:hAnsi="Times New Roman" w:cs="Times New Roman"/>
          <w:noProof/>
        </w:rPr>
        <w:t xml:space="preserve">, </w:t>
      </w:r>
      <w:r w:rsidRPr="00801492">
        <w:rPr>
          <w:rFonts w:ascii="Times New Roman" w:hAnsi="Times New Roman" w:cs="Times New Roman"/>
          <w:i/>
          <w:iCs/>
          <w:noProof/>
        </w:rPr>
        <w:t>49</w:t>
      </w:r>
      <w:r w:rsidRPr="00801492">
        <w:rPr>
          <w:rFonts w:ascii="Times New Roman" w:hAnsi="Times New Roman" w:cs="Times New Roman"/>
          <w:noProof/>
        </w:rPr>
        <w:t>, 327–343. https://doi.org/10.1088/0031-9155/49/2/010</w:t>
      </w:r>
    </w:p>
    <w:p w14:paraId="1FA340F6" w14:textId="77777777" w:rsidR="00801492" w:rsidRPr="00801492" w:rsidRDefault="00801492" w:rsidP="00801492">
      <w:pPr>
        <w:widowControl w:val="0"/>
        <w:autoSpaceDE w:val="0"/>
        <w:autoSpaceDN w:val="0"/>
        <w:adjustRightInd w:val="0"/>
        <w:spacing w:line="240" w:lineRule="auto"/>
        <w:ind w:left="480" w:hanging="480"/>
        <w:rPr>
          <w:rFonts w:ascii="Times New Roman" w:hAnsi="Times New Roman" w:cs="Times New Roman"/>
          <w:noProof/>
        </w:rPr>
      </w:pPr>
      <w:r w:rsidRPr="00801492">
        <w:rPr>
          <w:rFonts w:ascii="Times New Roman" w:hAnsi="Times New Roman" w:cs="Times New Roman"/>
          <w:noProof/>
        </w:rPr>
        <w:t xml:space="preserve">Yan, W. X., Mullinger, K. J., Brookes, M. J., &amp; Bowtell, R. (2009). Understanding gradient artefacts in simultaneous EEG/fMRI. </w:t>
      </w:r>
      <w:r w:rsidRPr="00801492">
        <w:rPr>
          <w:rFonts w:ascii="Times New Roman" w:hAnsi="Times New Roman" w:cs="Times New Roman"/>
          <w:i/>
          <w:iCs/>
          <w:noProof/>
        </w:rPr>
        <w:t>NeuroImage</w:t>
      </w:r>
      <w:r w:rsidRPr="00801492">
        <w:rPr>
          <w:rFonts w:ascii="Times New Roman" w:hAnsi="Times New Roman" w:cs="Times New Roman"/>
          <w:noProof/>
        </w:rPr>
        <w:t xml:space="preserve">, </w:t>
      </w:r>
      <w:r w:rsidRPr="00801492">
        <w:rPr>
          <w:rFonts w:ascii="Times New Roman" w:hAnsi="Times New Roman" w:cs="Times New Roman"/>
          <w:i/>
          <w:iCs/>
          <w:noProof/>
        </w:rPr>
        <w:t>46</w:t>
      </w:r>
      <w:r w:rsidRPr="00801492">
        <w:rPr>
          <w:rFonts w:ascii="Times New Roman" w:hAnsi="Times New Roman" w:cs="Times New Roman"/>
          <w:noProof/>
        </w:rPr>
        <w:t>(2), 459–471. https://doi.org/10.1016/J.NEUROIMAGE.2009.01.029</w:t>
      </w:r>
    </w:p>
    <w:p w14:paraId="54FFF123" w14:textId="77777777" w:rsidR="00801492" w:rsidRPr="00801492" w:rsidRDefault="00801492" w:rsidP="00801492">
      <w:pPr>
        <w:widowControl w:val="0"/>
        <w:autoSpaceDE w:val="0"/>
        <w:autoSpaceDN w:val="0"/>
        <w:adjustRightInd w:val="0"/>
        <w:spacing w:line="240" w:lineRule="auto"/>
        <w:ind w:left="480" w:hanging="480"/>
        <w:rPr>
          <w:rFonts w:ascii="Times New Roman" w:hAnsi="Times New Roman" w:cs="Times New Roman"/>
          <w:noProof/>
        </w:rPr>
      </w:pPr>
      <w:r w:rsidRPr="00801492">
        <w:rPr>
          <w:rFonts w:ascii="Times New Roman" w:hAnsi="Times New Roman" w:cs="Times New Roman"/>
          <w:noProof/>
        </w:rPr>
        <w:t xml:space="preserve">Yan, W. X., Mullinger, K. J., Geirsdottir, G. B., &amp; Bowtell, R. (2009). Physical modeling of pulse artefact sources in simultaneous EEG/fMRI. </w:t>
      </w:r>
      <w:r w:rsidRPr="00801492">
        <w:rPr>
          <w:rFonts w:ascii="Times New Roman" w:hAnsi="Times New Roman" w:cs="Times New Roman"/>
          <w:i/>
          <w:iCs/>
          <w:noProof/>
        </w:rPr>
        <w:t>Human Brain Mapping</w:t>
      </w:r>
      <w:r w:rsidRPr="00801492">
        <w:rPr>
          <w:rFonts w:ascii="Times New Roman" w:hAnsi="Times New Roman" w:cs="Times New Roman"/>
          <w:noProof/>
        </w:rPr>
        <w:t>, NA-NA. https://doi.org/10.1002/hbm.20891</w:t>
      </w:r>
    </w:p>
    <w:p w14:paraId="79D2A866" w14:textId="77777777" w:rsidR="00801492" w:rsidRPr="00801492" w:rsidRDefault="00801492" w:rsidP="00801492">
      <w:pPr>
        <w:widowControl w:val="0"/>
        <w:autoSpaceDE w:val="0"/>
        <w:autoSpaceDN w:val="0"/>
        <w:adjustRightInd w:val="0"/>
        <w:spacing w:line="240" w:lineRule="auto"/>
        <w:ind w:left="480" w:hanging="480"/>
        <w:rPr>
          <w:rFonts w:ascii="Times New Roman" w:hAnsi="Times New Roman" w:cs="Times New Roman"/>
          <w:noProof/>
        </w:rPr>
      </w:pPr>
      <w:r w:rsidRPr="00801492">
        <w:rPr>
          <w:rFonts w:ascii="Times New Roman" w:hAnsi="Times New Roman" w:cs="Times New Roman"/>
          <w:noProof/>
        </w:rPr>
        <w:t xml:space="preserve">Yeung, C. J., Susil, R. C., &amp; Atalar, E. (2002). RF heating due to conductive wires during MRI depends on the phase distribution of the transmit field. </w:t>
      </w:r>
      <w:r w:rsidRPr="00801492">
        <w:rPr>
          <w:rFonts w:ascii="Times New Roman" w:hAnsi="Times New Roman" w:cs="Times New Roman"/>
          <w:i/>
          <w:iCs/>
          <w:noProof/>
        </w:rPr>
        <w:t>Magnetic Resonance in Medicine</w:t>
      </w:r>
      <w:r w:rsidRPr="00801492">
        <w:rPr>
          <w:rFonts w:ascii="Times New Roman" w:hAnsi="Times New Roman" w:cs="Times New Roman"/>
          <w:noProof/>
        </w:rPr>
        <w:t xml:space="preserve">, </w:t>
      </w:r>
      <w:r w:rsidRPr="00801492">
        <w:rPr>
          <w:rFonts w:ascii="Times New Roman" w:hAnsi="Times New Roman" w:cs="Times New Roman"/>
          <w:i/>
          <w:iCs/>
          <w:noProof/>
        </w:rPr>
        <w:t>48</w:t>
      </w:r>
      <w:r w:rsidRPr="00801492">
        <w:rPr>
          <w:rFonts w:ascii="Times New Roman" w:hAnsi="Times New Roman" w:cs="Times New Roman"/>
          <w:noProof/>
        </w:rPr>
        <w:t>(6), 1096–1098. https://doi.org/10.1002/mrm.10310</w:t>
      </w:r>
    </w:p>
    <w:p w14:paraId="28845232" w14:textId="6693D442" w:rsidR="003B3E4B" w:rsidRPr="006B4DEF" w:rsidRDefault="003B3E4B" w:rsidP="00801492">
      <w:pPr>
        <w:widowControl w:val="0"/>
        <w:autoSpaceDE w:val="0"/>
        <w:autoSpaceDN w:val="0"/>
        <w:adjustRightInd w:val="0"/>
        <w:spacing w:line="240" w:lineRule="auto"/>
        <w:ind w:left="480" w:hanging="480"/>
        <w:rPr>
          <w:rFonts w:cstheme="minorHAnsi"/>
        </w:rPr>
      </w:pPr>
      <w:r w:rsidRPr="00F4550C">
        <w:rPr>
          <w:rFonts w:ascii="Times New Roman" w:hAnsi="Times New Roman" w:cs="Times New Roman"/>
        </w:rPr>
        <w:fldChar w:fldCharType="end"/>
      </w:r>
    </w:p>
    <w:sectPr w:rsidR="003B3E4B" w:rsidRPr="006B4DEF">
      <w:headerReference w:type="default" r:id="rId28"/>
      <w:pgSz w:w="11906" w:h="16838"/>
      <w:pgMar w:top="1417" w:right="1417" w:bottom="1134" w:left="1417"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8" w:author="me" w:date="2018-02-20T22:23:00Z" w:initials="m">
    <w:p w14:paraId="36E5F4EC" w14:textId="1B0C68D5" w:rsidR="00465717" w:rsidRPr="00540AFF" w:rsidRDefault="00465717">
      <w:pPr>
        <w:pStyle w:val="CommentText"/>
        <w:rPr>
          <w:lang w:val="de-DE"/>
        </w:rPr>
      </w:pPr>
      <w:r>
        <w:rPr>
          <w:rStyle w:val="CommentReference"/>
        </w:rPr>
        <w:annotationRef/>
      </w:r>
      <w:r w:rsidRPr="00540AFF">
        <w:rPr>
          <w:lang w:val="de-DE"/>
        </w:rPr>
        <w:t>Warum</w:t>
      </w:r>
      <w:r>
        <w:rPr>
          <w:lang w:val="de-DE"/>
        </w:rPr>
        <w:t xml:space="preserve"> dieser Änderungsvorschlag</w:t>
      </w:r>
      <w:r w:rsidRPr="00540AFF">
        <w:rPr>
          <w:lang w:val="de-DE"/>
        </w:rPr>
        <w:t xml:space="preserve">? Building … </w:t>
      </w:r>
      <w:proofErr w:type="spellStart"/>
      <w:r w:rsidRPr="00540AFF">
        <w:rPr>
          <w:lang w:val="de-DE"/>
        </w:rPr>
        <w:t>static</w:t>
      </w:r>
      <w:proofErr w:type="spellEnd"/>
      <w:r w:rsidRPr="00540AFF">
        <w:rPr>
          <w:lang w:val="de-DE"/>
        </w:rPr>
        <w:t xml:space="preserve"> … </w:t>
      </w:r>
      <w:proofErr w:type="spellStart"/>
      <w:r w:rsidRPr="00540AFF">
        <w:rPr>
          <w:lang w:val="de-DE"/>
        </w:rPr>
        <w:t>during</w:t>
      </w:r>
      <w:proofErr w:type="spellEnd"/>
    </w:p>
    <w:p w14:paraId="697BCE6B" w14:textId="6E461F2E" w:rsidR="00465717" w:rsidRDefault="00465717">
      <w:pPr>
        <w:pStyle w:val="CommentText"/>
        <w:rPr>
          <w:lang w:val="de-DE"/>
        </w:rPr>
      </w:pPr>
      <w:r w:rsidRPr="00761FD1">
        <w:rPr>
          <w:lang w:val="de-DE"/>
        </w:rPr>
        <w:t>Das B0-Feld ist statisch, ‘</w:t>
      </w:r>
      <w:proofErr w:type="spellStart"/>
      <w:r w:rsidRPr="00761FD1">
        <w:rPr>
          <w:lang w:val="de-DE"/>
        </w:rPr>
        <w:t>building</w:t>
      </w:r>
      <w:proofErr w:type="spellEnd"/>
      <w:r w:rsidRPr="00761FD1">
        <w:rPr>
          <w:lang w:val="de-DE"/>
        </w:rPr>
        <w:t>’ und ‘</w:t>
      </w:r>
      <w:proofErr w:type="spellStart"/>
      <w:r w:rsidRPr="00761FD1">
        <w:rPr>
          <w:lang w:val="de-DE"/>
        </w:rPr>
        <w:t>during</w:t>
      </w:r>
      <w:proofErr w:type="spellEnd"/>
      <w:r w:rsidRPr="00761FD1">
        <w:rPr>
          <w:lang w:val="de-DE"/>
        </w:rPr>
        <w:t>’ deuten aber Dynamik an und passen aus meiner Sicht weniger gut.</w:t>
      </w:r>
    </w:p>
    <w:p w14:paraId="461E8367" w14:textId="364CDE47" w:rsidR="00465717" w:rsidRPr="00761FD1" w:rsidRDefault="00465717">
      <w:pPr>
        <w:pStyle w:val="CommentText"/>
        <w:rPr>
          <w:lang w:val="de-DE"/>
        </w:rPr>
      </w:pPr>
      <w:r>
        <w:rPr>
          <w:lang w:val="de-DE"/>
        </w:rPr>
        <w:t>In der Folge bezieht sich die Veränderung auf die magnetischen Momente. Die Kerne selbst richten sich vermutlich nicht aus – zumindest wüsste ich aktuell nicht über entsprechende Beobachtungen.</w:t>
      </w:r>
    </w:p>
  </w:comment>
  <w:comment w:id="12" w:author="me" w:date="2018-02-20T22:30:00Z" w:initials="m">
    <w:p w14:paraId="0A543139" w14:textId="77777777" w:rsidR="00465717" w:rsidRPr="00761FD1" w:rsidRDefault="00465717">
      <w:pPr>
        <w:pStyle w:val="CommentText"/>
        <w:rPr>
          <w:lang w:val="de-DE"/>
        </w:rPr>
      </w:pPr>
      <w:r>
        <w:rPr>
          <w:rStyle w:val="CommentReference"/>
        </w:rPr>
        <w:annotationRef/>
      </w:r>
      <w:r w:rsidRPr="00761FD1">
        <w:rPr>
          <w:lang w:val="de-DE"/>
        </w:rPr>
        <w:t xml:space="preserve">tatsächlich dient bei uns die Body-Coil als HF-Sendespule und die Head-Coil ist lediglich eine </w:t>
      </w:r>
      <w:proofErr w:type="spellStart"/>
      <w:r w:rsidRPr="00761FD1">
        <w:rPr>
          <w:lang w:val="de-DE"/>
        </w:rPr>
        <w:t>Receive</w:t>
      </w:r>
      <w:proofErr w:type="spellEnd"/>
      <w:r w:rsidRPr="00761FD1">
        <w:rPr>
          <w:lang w:val="de-DE"/>
        </w:rPr>
        <w:t>-Coil.</w:t>
      </w:r>
    </w:p>
    <w:p w14:paraId="25653F52" w14:textId="77777777" w:rsidR="00465717" w:rsidRDefault="00465717">
      <w:pPr>
        <w:pStyle w:val="CommentText"/>
        <w:rPr>
          <w:lang w:val="de-DE"/>
        </w:rPr>
      </w:pPr>
      <w:r>
        <w:rPr>
          <w:lang w:val="de-DE"/>
        </w:rPr>
        <w:t xml:space="preserve">Es gibt aber auch spezielle </w:t>
      </w:r>
      <w:proofErr w:type="spellStart"/>
      <w:r>
        <w:rPr>
          <w:lang w:val="de-DE"/>
        </w:rPr>
        <w:t>Transmit</w:t>
      </w:r>
      <w:proofErr w:type="spellEnd"/>
      <w:r>
        <w:rPr>
          <w:lang w:val="de-DE"/>
        </w:rPr>
        <w:t>-</w:t>
      </w:r>
      <w:proofErr w:type="spellStart"/>
      <w:r>
        <w:rPr>
          <w:lang w:val="de-DE"/>
        </w:rPr>
        <w:t>Receive</w:t>
      </w:r>
      <w:proofErr w:type="spellEnd"/>
      <w:r>
        <w:rPr>
          <w:lang w:val="de-DE"/>
        </w:rPr>
        <w:t>-Coils, die eine geringere HF-</w:t>
      </w:r>
      <w:proofErr w:type="spellStart"/>
      <w:r>
        <w:rPr>
          <w:lang w:val="de-DE"/>
        </w:rPr>
        <w:t>Belastungfür</w:t>
      </w:r>
      <w:proofErr w:type="spellEnd"/>
      <w:r>
        <w:rPr>
          <w:lang w:val="de-DE"/>
        </w:rPr>
        <w:t xml:space="preserve"> die Probanden verursachen.</w:t>
      </w:r>
    </w:p>
    <w:p w14:paraId="4B4F021A" w14:textId="77777777" w:rsidR="00465717" w:rsidRDefault="00465717">
      <w:pPr>
        <w:pStyle w:val="CommentText"/>
        <w:rPr>
          <w:lang w:val="de-DE"/>
        </w:rPr>
      </w:pPr>
    </w:p>
    <w:p w14:paraId="08D3EEEA" w14:textId="135465E1" w:rsidR="00465717" w:rsidRPr="00761FD1" w:rsidRDefault="00465717">
      <w:pPr>
        <w:pStyle w:val="CommentText"/>
        <w:rPr>
          <w:lang w:val="de-DE"/>
        </w:rPr>
      </w:pPr>
      <w:r>
        <w:rPr>
          <w:lang w:val="de-DE"/>
        </w:rPr>
        <w:t xml:space="preserve">Da es keine direkte Interaktion von HF- und B0-Feld gibt, sondern sie als eine Überlagerung </w:t>
      </w:r>
    </w:p>
  </w:comment>
  <w:comment w:id="25" w:author="me" w:date="2018-02-20T23:07:00Z" w:initials="m">
    <w:p w14:paraId="13C569F6" w14:textId="69DA8B74" w:rsidR="00465717" w:rsidRPr="004B3AAC" w:rsidRDefault="00465717">
      <w:pPr>
        <w:pStyle w:val="CommentText"/>
        <w:rPr>
          <w:lang w:val="de-DE"/>
        </w:rPr>
      </w:pPr>
      <w:r>
        <w:rPr>
          <w:rStyle w:val="CommentReference"/>
        </w:rPr>
        <w:annotationRef/>
      </w:r>
      <w:r w:rsidRPr="004B3AAC">
        <w:rPr>
          <w:lang w:val="de-DE"/>
        </w:rPr>
        <w:t>hier muss ich nochmals drüber nachdenken</w:t>
      </w:r>
    </w:p>
  </w:comment>
  <w:comment w:id="27" w:author="me" w:date="2018-02-20T23:10:00Z" w:initials="m">
    <w:p w14:paraId="14F39ED5" w14:textId="77777777" w:rsidR="00465717" w:rsidRDefault="00465717">
      <w:pPr>
        <w:pStyle w:val="CommentText"/>
        <w:rPr>
          <w:lang w:val="de-DE"/>
        </w:rPr>
      </w:pPr>
      <w:r>
        <w:rPr>
          <w:rStyle w:val="CommentReference"/>
        </w:rPr>
        <w:annotationRef/>
      </w:r>
      <w:r w:rsidRPr="00817B1A">
        <w:rPr>
          <w:lang w:val="de-DE"/>
        </w:rPr>
        <w:t>huch, wo kommt denn plötzlich der Kontrast her?</w:t>
      </w:r>
    </w:p>
    <w:p w14:paraId="2BE0CC6B" w14:textId="728BEF82" w:rsidR="00465717" w:rsidRPr="00817B1A" w:rsidRDefault="00465717">
      <w:pPr>
        <w:pStyle w:val="CommentText"/>
        <w:rPr>
          <w:lang w:val="de-DE"/>
        </w:rPr>
      </w:pPr>
      <w:r>
        <w:rPr>
          <w:lang w:val="de-DE"/>
        </w:rPr>
        <w:t>Auch hier denke ich nochmals über eine Formulierung nach.</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461E8367" w15:done="0"/>
  <w15:commentEx w15:paraId="08D3EEEA" w15:done="0"/>
  <w15:commentEx w15:paraId="13C569F6" w15:done="0"/>
  <w15:commentEx w15:paraId="2BE0CC6B"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461E8367" w16cid:durableId="1E37A43B"/>
  <w16cid:commentId w16cid:paraId="08D3EEEA" w16cid:durableId="1E37A43C"/>
  <w16cid:commentId w16cid:paraId="13C569F6" w16cid:durableId="1E37A43D"/>
  <w16cid:commentId w16cid:paraId="2BE0CC6B" w16cid:durableId="1E37A43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7A81BCE" w14:textId="77777777" w:rsidR="001A57FD" w:rsidRDefault="001A57FD" w:rsidP="008D4150">
      <w:pPr>
        <w:spacing w:after="0" w:line="240" w:lineRule="auto"/>
      </w:pPr>
      <w:r>
        <w:separator/>
      </w:r>
    </w:p>
  </w:endnote>
  <w:endnote w:type="continuationSeparator" w:id="0">
    <w:p w14:paraId="0A92918B" w14:textId="77777777" w:rsidR="001A57FD" w:rsidRDefault="001A57FD" w:rsidP="008D415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EFF192C" w14:textId="77777777" w:rsidR="001A57FD" w:rsidRDefault="001A57FD" w:rsidP="008D4150">
      <w:pPr>
        <w:spacing w:after="0" w:line="240" w:lineRule="auto"/>
      </w:pPr>
      <w:r>
        <w:separator/>
      </w:r>
    </w:p>
  </w:footnote>
  <w:footnote w:type="continuationSeparator" w:id="0">
    <w:p w14:paraId="47185A72" w14:textId="77777777" w:rsidR="001A57FD" w:rsidRDefault="001A57FD" w:rsidP="008D415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224499138"/>
      <w:docPartObj>
        <w:docPartGallery w:val="Page Numbers (Top of Page)"/>
        <w:docPartUnique/>
      </w:docPartObj>
    </w:sdtPr>
    <w:sdtContent>
      <w:p w14:paraId="48391A24" w14:textId="67D2A723" w:rsidR="00465717" w:rsidRDefault="00465717" w:rsidP="00C04732">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0DA48A6" w14:textId="77777777" w:rsidR="00465717" w:rsidRDefault="00465717" w:rsidP="00D0169D">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337073612"/>
      <w:docPartObj>
        <w:docPartGallery w:val="Page Numbers (Top of Page)"/>
        <w:docPartUnique/>
      </w:docPartObj>
    </w:sdtPr>
    <w:sdtContent>
      <w:p w14:paraId="512FB995" w14:textId="32AF9ABC" w:rsidR="00465717" w:rsidRDefault="00465717" w:rsidP="00C04732">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12</w:t>
        </w:r>
        <w:r>
          <w:rPr>
            <w:rStyle w:val="PageNumber"/>
          </w:rPr>
          <w:fldChar w:fldCharType="end"/>
        </w:r>
      </w:p>
    </w:sdtContent>
  </w:sdt>
  <w:p w14:paraId="6CDC0C60" w14:textId="698C620D" w:rsidR="00465717" w:rsidRDefault="00465717" w:rsidP="00D0169D">
    <w:pPr>
      <w:pStyle w:val="Header"/>
      <w:ind w:right="360"/>
    </w:pPr>
    <w:r>
      <w:t>List of Abbreviations</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Fonts w:ascii="Times New Roman" w:hAnsi="Times New Roman" w:cs="Times New Roman"/>
      </w:rPr>
      <w:id w:val="-1402207453"/>
      <w:docPartObj>
        <w:docPartGallery w:val="Page Numbers (Top of Page)"/>
        <w:docPartUnique/>
      </w:docPartObj>
    </w:sdtPr>
    <w:sdtContent>
      <w:p w14:paraId="51F86D2E" w14:textId="77777777" w:rsidR="00465717" w:rsidRPr="0045145D" w:rsidRDefault="00465717" w:rsidP="00C04732">
        <w:pPr>
          <w:pStyle w:val="Header"/>
          <w:framePr w:wrap="none" w:vAnchor="text" w:hAnchor="margin" w:xAlign="right" w:y="1"/>
          <w:rPr>
            <w:rStyle w:val="PageNumber"/>
            <w:rFonts w:ascii="Times New Roman" w:hAnsi="Times New Roman" w:cs="Times New Roman"/>
          </w:rPr>
        </w:pPr>
        <w:r w:rsidRPr="0045145D">
          <w:rPr>
            <w:rStyle w:val="PageNumber"/>
            <w:rFonts w:ascii="Times New Roman" w:hAnsi="Times New Roman" w:cs="Times New Roman"/>
          </w:rPr>
          <w:fldChar w:fldCharType="begin"/>
        </w:r>
        <w:r w:rsidRPr="0045145D">
          <w:rPr>
            <w:rStyle w:val="PageNumber"/>
            <w:rFonts w:ascii="Times New Roman" w:hAnsi="Times New Roman" w:cs="Times New Roman"/>
          </w:rPr>
          <w:instrText xml:space="preserve"> PAGE </w:instrText>
        </w:r>
        <w:r w:rsidRPr="0045145D">
          <w:rPr>
            <w:rStyle w:val="PageNumber"/>
            <w:rFonts w:ascii="Times New Roman" w:hAnsi="Times New Roman" w:cs="Times New Roman"/>
          </w:rPr>
          <w:fldChar w:fldCharType="separate"/>
        </w:r>
        <w:r w:rsidRPr="0045145D">
          <w:rPr>
            <w:rStyle w:val="PageNumber"/>
            <w:rFonts w:ascii="Times New Roman" w:hAnsi="Times New Roman" w:cs="Times New Roman"/>
            <w:noProof/>
          </w:rPr>
          <w:t>II</w:t>
        </w:r>
        <w:r w:rsidRPr="0045145D">
          <w:rPr>
            <w:rStyle w:val="PageNumber"/>
            <w:rFonts w:ascii="Times New Roman" w:hAnsi="Times New Roman" w:cs="Times New Roman"/>
          </w:rPr>
          <w:fldChar w:fldCharType="end"/>
        </w:r>
      </w:p>
    </w:sdtContent>
  </w:sdt>
  <w:p w14:paraId="42815DC5" w14:textId="6E246387" w:rsidR="00465717" w:rsidRPr="0045145D" w:rsidRDefault="00465717" w:rsidP="00D0169D">
    <w:pPr>
      <w:pStyle w:val="Header"/>
      <w:ind w:right="360"/>
      <w:rPr>
        <w:rFonts w:ascii="Times New Roman" w:hAnsi="Times New Roman" w:cs="Times New Roman"/>
      </w:rPr>
    </w:pPr>
    <w:r w:rsidRPr="0045145D">
      <w:rPr>
        <w:rFonts w:ascii="Times New Roman" w:hAnsi="Times New Roman" w:cs="Times New Roman"/>
      </w:rPr>
      <w:t>List of Contents</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Fonts w:ascii="Times New Roman" w:hAnsi="Times New Roman" w:cs="Times New Roman"/>
      </w:rPr>
      <w:id w:val="1310292369"/>
      <w:docPartObj>
        <w:docPartGallery w:val="Page Numbers (Top of Page)"/>
        <w:docPartUnique/>
      </w:docPartObj>
    </w:sdtPr>
    <w:sdtContent>
      <w:p w14:paraId="079EF22B" w14:textId="77777777" w:rsidR="00465717" w:rsidRPr="0045145D" w:rsidRDefault="00465717" w:rsidP="00C04732">
        <w:pPr>
          <w:pStyle w:val="Header"/>
          <w:framePr w:wrap="none" w:vAnchor="text" w:hAnchor="margin" w:xAlign="right" w:y="1"/>
          <w:rPr>
            <w:rStyle w:val="PageNumber"/>
            <w:rFonts w:ascii="Times New Roman" w:hAnsi="Times New Roman" w:cs="Times New Roman"/>
          </w:rPr>
        </w:pPr>
        <w:r w:rsidRPr="0045145D">
          <w:rPr>
            <w:rStyle w:val="PageNumber"/>
            <w:rFonts w:ascii="Times New Roman" w:hAnsi="Times New Roman" w:cs="Times New Roman"/>
          </w:rPr>
          <w:fldChar w:fldCharType="begin"/>
        </w:r>
        <w:r w:rsidRPr="0045145D">
          <w:rPr>
            <w:rStyle w:val="PageNumber"/>
            <w:rFonts w:ascii="Times New Roman" w:hAnsi="Times New Roman" w:cs="Times New Roman"/>
          </w:rPr>
          <w:instrText xml:space="preserve"> PAGE </w:instrText>
        </w:r>
        <w:r w:rsidRPr="0045145D">
          <w:rPr>
            <w:rStyle w:val="PageNumber"/>
            <w:rFonts w:ascii="Times New Roman" w:hAnsi="Times New Roman" w:cs="Times New Roman"/>
          </w:rPr>
          <w:fldChar w:fldCharType="separate"/>
        </w:r>
        <w:r w:rsidRPr="0045145D">
          <w:rPr>
            <w:rStyle w:val="PageNumber"/>
            <w:rFonts w:ascii="Times New Roman" w:hAnsi="Times New Roman" w:cs="Times New Roman"/>
            <w:noProof/>
          </w:rPr>
          <w:t>III</w:t>
        </w:r>
        <w:r w:rsidRPr="0045145D">
          <w:rPr>
            <w:rStyle w:val="PageNumber"/>
            <w:rFonts w:ascii="Times New Roman" w:hAnsi="Times New Roman" w:cs="Times New Roman"/>
          </w:rPr>
          <w:fldChar w:fldCharType="end"/>
        </w:r>
      </w:p>
    </w:sdtContent>
  </w:sdt>
  <w:p w14:paraId="77BD1C6E" w14:textId="77777777" w:rsidR="00465717" w:rsidRPr="0045145D" w:rsidRDefault="00465717" w:rsidP="00D0169D">
    <w:pPr>
      <w:pStyle w:val="Header"/>
      <w:ind w:right="360"/>
      <w:rPr>
        <w:rFonts w:ascii="Times New Roman" w:hAnsi="Times New Roman" w:cs="Times New Roman"/>
      </w:rPr>
    </w:pPr>
    <w:r w:rsidRPr="0045145D">
      <w:rPr>
        <w:rFonts w:ascii="Times New Roman" w:hAnsi="Times New Roman" w:cs="Times New Roman"/>
      </w:rPr>
      <w:t>List of Abbreviations</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Fonts w:ascii="Times New Roman" w:hAnsi="Times New Roman" w:cs="Times New Roman"/>
      </w:rPr>
      <w:id w:val="-1204248325"/>
      <w:docPartObj>
        <w:docPartGallery w:val="Page Numbers (Top of Page)"/>
        <w:docPartUnique/>
      </w:docPartObj>
    </w:sdtPr>
    <w:sdtContent>
      <w:p w14:paraId="0DFC2E7D" w14:textId="77777777" w:rsidR="00465717" w:rsidRPr="0045145D" w:rsidRDefault="00465717" w:rsidP="00C04732">
        <w:pPr>
          <w:pStyle w:val="Header"/>
          <w:framePr w:wrap="none" w:vAnchor="text" w:hAnchor="margin" w:xAlign="right" w:y="1"/>
          <w:rPr>
            <w:rStyle w:val="PageNumber"/>
            <w:rFonts w:ascii="Times New Roman" w:hAnsi="Times New Roman" w:cs="Times New Roman"/>
          </w:rPr>
        </w:pPr>
        <w:r w:rsidRPr="0045145D">
          <w:rPr>
            <w:rStyle w:val="PageNumber"/>
            <w:rFonts w:ascii="Times New Roman" w:hAnsi="Times New Roman" w:cs="Times New Roman"/>
          </w:rPr>
          <w:fldChar w:fldCharType="begin"/>
        </w:r>
        <w:r w:rsidRPr="0045145D">
          <w:rPr>
            <w:rStyle w:val="PageNumber"/>
            <w:rFonts w:ascii="Times New Roman" w:hAnsi="Times New Roman" w:cs="Times New Roman"/>
          </w:rPr>
          <w:instrText xml:space="preserve"> PAGE </w:instrText>
        </w:r>
        <w:r w:rsidRPr="0045145D">
          <w:rPr>
            <w:rStyle w:val="PageNumber"/>
            <w:rFonts w:ascii="Times New Roman" w:hAnsi="Times New Roman" w:cs="Times New Roman"/>
          </w:rPr>
          <w:fldChar w:fldCharType="separate"/>
        </w:r>
        <w:r w:rsidRPr="0045145D">
          <w:rPr>
            <w:rStyle w:val="PageNumber"/>
            <w:rFonts w:ascii="Times New Roman" w:hAnsi="Times New Roman" w:cs="Times New Roman"/>
            <w:noProof/>
          </w:rPr>
          <w:t>10</w:t>
        </w:r>
        <w:r w:rsidRPr="0045145D">
          <w:rPr>
            <w:rStyle w:val="PageNumber"/>
            <w:rFonts w:ascii="Times New Roman" w:hAnsi="Times New Roman" w:cs="Times New Roman"/>
          </w:rPr>
          <w:fldChar w:fldCharType="end"/>
        </w:r>
      </w:p>
    </w:sdtContent>
  </w:sdt>
  <w:p w14:paraId="1E902DCE" w14:textId="68F04E53" w:rsidR="00465717" w:rsidRPr="0045145D" w:rsidRDefault="00465717" w:rsidP="00D0169D">
    <w:pPr>
      <w:pStyle w:val="Header"/>
      <w:ind w:right="360"/>
      <w:rPr>
        <w:rFonts w:ascii="Times New Roman" w:hAnsi="Times New Roman" w:cs="Times New Roman"/>
      </w:rPr>
    </w:pPr>
    <w:r w:rsidRPr="0045145D">
      <w:rPr>
        <w:rFonts w:ascii="Times New Roman" w:hAnsi="Times New Roman" w:cs="Times New Roman"/>
      </w:rPr>
      <w:t>Theoretical Background and Aims</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Fonts w:ascii="Times New Roman" w:hAnsi="Times New Roman" w:cs="Times New Roman"/>
      </w:rPr>
      <w:id w:val="-1842067905"/>
      <w:docPartObj>
        <w:docPartGallery w:val="Page Numbers (Top of Page)"/>
        <w:docPartUnique/>
      </w:docPartObj>
    </w:sdtPr>
    <w:sdtContent>
      <w:p w14:paraId="2272B947" w14:textId="77777777" w:rsidR="00465717" w:rsidRPr="0045145D" w:rsidRDefault="00465717" w:rsidP="00C04732">
        <w:pPr>
          <w:pStyle w:val="Header"/>
          <w:framePr w:wrap="none" w:vAnchor="text" w:hAnchor="margin" w:xAlign="right" w:y="1"/>
          <w:rPr>
            <w:rStyle w:val="PageNumber"/>
            <w:rFonts w:ascii="Times New Roman" w:hAnsi="Times New Roman" w:cs="Times New Roman"/>
          </w:rPr>
        </w:pPr>
        <w:r w:rsidRPr="0045145D">
          <w:rPr>
            <w:rStyle w:val="PageNumber"/>
            <w:rFonts w:ascii="Times New Roman" w:hAnsi="Times New Roman" w:cs="Times New Roman"/>
          </w:rPr>
          <w:fldChar w:fldCharType="begin"/>
        </w:r>
        <w:r w:rsidRPr="0045145D">
          <w:rPr>
            <w:rStyle w:val="PageNumber"/>
            <w:rFonts w:ascii="Times New Roman" w:hAnsi="Times New Roman" w:cs="Times New Roman"/>
          </w:rPr>
          <w:instrText xml:space="preserve"> PAGE </w:instrText>
        </w:r>
        <w:r w:rsidRPr="0045145D">
          <w:rPr>
            <w:rStyle w:val="PageNumber"/>
            <w:rFonts w:ascii="Times New Roman" w:hAnsi="Times New Roman" w:cs="Times New Roman"/>
          </w:rPr>
          <w:fldChar w:fldCharType="separate"/>
        </w:r>
        <w:r w:rsidRPr="0045145D">
          <w:rPr>
            <w:rStyle w:val="PageNumber"/>
            <w:rFonts w:ascii="Times New Roman" w:hAnsi="Times New Roman" w:cs="Times New Roman"/>
            <w:noProof/>
          </w:rPr>
          <w:t>31</w:t>
        </w:r>
        <w:r w:rsidRPr="0045145D">
          <w:rPr>
            <w:rStyle w:val="PageNumber"/>
            <w:rFonts w:ascii="Times New Roman" w:hAnsi="Times New Roman" w:cs="Times New Roman"/>
          </w:rPr>
          <w:fldChar w:fldCharType="end"/>
        </w:r>
      </w:p>
    </w:sdtContent>
  </w:sdt>
  <w:p w14:paraId="263A8C6C" w14:textId="325F815B" w:rsidR="00465717" w:rsidRPr="0045145D" w:rsidRDefault="00465717" w:rsidP="00D0169D">
    <w:pPr>
      <w:pStyle w:val="Header"/>
      <w:ind w:right="360"/>
      <w:rPr>
        <w:rFonts w:ascii="Times New Roman" w:hAnsi="Times New Roman" w:cs="Times New Roman"/>
      </w:rPr>
    </w:pPr>
    <w:r w:rsidRPr="0045145D">
      <w:rPr>
        <w:rFonts w:ascii="Times New Roman" w:hAnsi="Times New Roman" w:cs="Times New Roman"/>
      </w:rPr>
      <w:t>Methods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CC905F7"/>
    <w:multiLevelType w:val="hybridMultilevel"/>
    <w:tmpl w:val="2F423DEE"/>
    <w:lvl w:ilvl="0" w:tplc="CC848CA6">
      <w:start w:val="1"/>
      <w:numFmt w:val="decimal"/>
      <w:lvlText w:val="(%1)"/>
      <w:lvlJc w:val="left"/>
      <w:pPr>
        <w:ind w:left="785" w:hanging="360"/>
      </w:pPr>
      <w:rPr>
        <w:rFonts w:hint="default"/>
      </w:rPr>
    </w:lvl>
    <w:lvl w:ilvl="1" w:tplc="08090019" w:tentative="1">
      <w:start w:val="1"/>
      <w:numFmt w:val="lowerLetter"/>
      <w:lvlText w:val="%2."/>
      <w:lvlJc w:val="left"/>
      <w:pPr>
        <w:ind w:left="1505" w:hanging="360"/>
      </w:pPr>
    </w:lvl>
    <w:lvl w:ilvl="2" w:tplc="0809001B" w:tentative="1">
      <w:start w:val="1"/>
      <w:numFmt w:val="lowerRoman"/>
      <w:lvlText w:val="%3."/>
      <w:lvlJc w:val="right"/>
      <w:pPr>
        <w:ind w:left="2225" w:hanging="180"/>
      </w:pPr>
    </w:lvl>
    <w:lvl w:ilvl="3" w:tplc="0809000F" w:tentative="1">
      <w:start w:val="1"/>
      <w:numFmt w:val="decimal"/>
      <w:lvlText w:val="%4."/>
      <w:lvlJc w:val="left"/>
      <w:pPr>
        <w:ind w:left="2945" w:hanging="360"/>
      </w:pPr>
    </w:lvl>
    <w:lvl w:ilvl="4" w:tplc="08090019" w:tentative="1">
      <w:start w:val="1"/>
      <w:numFmt w:val="lowerLetter"/>
      <w:lvlText w:val="%5."/>
      <w:lvlJc w:val="left"/>
      <w:pPr>
        <w:ind w:left="3665" w:hanging="360"/>
      </w:pPr>
    </w:lvl>
    <w:lvl w:ilvl="5" w:tplc="0809001B" w:tentative="1">
      <w:start w:val="1"/>
      <w:numFmt w:val="lowerRoman"/>
      <w:lvlText w:val="%6."/>
      <w:lvlJc w:val="right"/>
      <w:pPr>
        <w:ind w:left="4385" w:hanging="180"/>
      </w:pPr>
    </w:lvl>
    <w:lvl w:ilvl="6" w:tplc="0809000F" w:tentative="1">
      <w:start w:val="1"/>
      <w:numFmt w:val="decimal"/>
      <w:lvlText w:val="%7."/>
      <w:lvlJc w:val="left"/>
      <w:pPr>
        <w:ind w:left="5105" w:hanging="360"/>
      </w:pPr>
    </w:lvl>
    <w:lvl w:ilvl="7" w:tplc="08090019" w:tentative="1">
      <w:start w:val="1"/>
      <w:numFmt w:val="lowerLetter"/>
      <w:lvlText w:val="%8."/>
      <w:lvlJc w:val="left"/>
      <w:pPr>
        <w:ind w:left="5825" w:hanging="360"/>
      </w:pPr>
    </w:lvl>
    <w:lvl w:ilvl="8" w:tplc="0809001B" w:tentative="1">
      <w:start w:val="1"/>
      <w:numFmt w:val="lowerRoman"/>
      <w:lvlText w:val="%9."/>
      <w:lvlJc w:val="right"/>
      <w:pPr>
        <w:ind w:left="6545" w:hanging="180"/>
      </w:pPr>
    </w:lvl>
  </w:abstractNum>
  <w:abstractNum w:abstractNumId="1" w15:restartNumberingAfterBreak="0">
    <w:nsid w:val="75587F75"/>
    <w:multiLevelType w:val="multilevel"/>
    <w:tmpl w:val="1FC87DD4"/>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num w:numId="1">
    <w:abstractNumId w:val="1"/>
  </w:num>
  <w:num w:numId="2">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me">
    <w15:presenceInfo w15:providerId="None" w15:userId="me"/>
  </w15:person>
  <w15:person w15:author="Malte">
    <w15:presenceInfo w15:providerId="None" w15:userId="Malt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8"/>
  <w:proofState w:spelling="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B7C7F"/>
    <w:rsid w:val="00005D74"/>
    <w:rsid w:val="00012DE7"/>
    <w:rsid w:val="00016E35"/>
    <w:rsid w:val="0002470B"/>
    <w:rsid w:val="00026454"/>
    <w:rsid w:val="00026DB5"/>
    <w:rsid w:val="0003119F"/>
    <w:rsid w:val="00040910"/>
    <w:rsid w:val="00041CDD"/>
    <w:rsid w:val="000425E5"/>
    <w:rsid w:val="00050A0A"/>
    <w:rsid w:val="00056710"/>
    <w:rsid w:val="00057A9D"/>
    <w:rsid w:val="0006080A"/>
    <w:rsid w:val="00062056"/>
    <w:rsid w:val="00063A7C"/>
    <w:rsid w:val="000755F6"/>
    <w:rsid w:val="0007649E"/>
    <w:rsid w:val="00077F19"/>
    <w:rsid w:val="00085DF5"/>
    <w:rsid w:val="00086333"/>
    <w:rsid w:val="0008799C"/>
    <w:rsid w:val="000920FA"/>
    <w:rsid w:val="000952CC"/>
    <w:rsid w:val="00095DB9"/>
    <w:rsid w:val="00096B03"/>
    <w:rsid w:val="000A032E"/>
    <w:rsid w:val="000A0549"/>
    <w:rsid w:val="000B1DFC"/>
    <w:rsid w:val="000B73FD"/>
    <w:rsid w:val="000C1746"/>
    <w:rsid w:val="000D437B"/>
    <w:rsid w:val="000D60DF"/>
    <w:rsid w:val="000D6876"/>
    <w:rsid w:val="000D73C4"/>
    <w:rsid w:val="000E067B"/>
    <w:rsid w:val="000F0C1C"/>
    <w:rsid w:val="000F1A7A"/>
    <w:rsid w:val="001104F3"/>
    <w:rsid w:val="00112FC0"/>
    <w:rsid w:val="00113B0F"/>
    <w:rsid w:val="00120D6B"/>
    <w:rsid w:val="00120E83"/>
    <w:rsid w:val="00121C3A"/>
    <w:rsid w:val="001250A9"/>
    <w:rsid w:val="001252A6"/>
    <w:rsid w:val="001253B4"/>
    <w:rsid w:val="00125D1D"/>
    <w:rsid w:val="00146F94"/>
    <w:rsid w:val="001504BF"/>
    <w:rsid w:val="001524CE"/>
    <w:rsid w:val="00152984"/>
    <w:rsid w:val="00155323"/>
    <w:rsid w:val="001637D1"/>
    <w:rsid w:val="001652F8"/>
    <w:rsid w:val="00166DDC"/>
    <w:rsid w:val="00167BDE"/>
    <w:rsid w:val="001704A6"/>
    <w:rsid w:val="00170A14"/>
    <w:rsid w:val="00175AB2"/>
    <w:rsid w:val="0018023E"/>
    <w:rsid w:val="001826B4"/>
    <w:rsid w:val="00184C16"/>
    <w:rsid w:val="001854B2"/>
    <w:rsid w:val="00186348"/>
    <w:rsid w:val="00195F3B"/>
    <w:rsid w:val="00196158"/>
    <w:rsid w:val="00197D44"/>
    <w:rsid w:val="001A0660"/>
    <w:rsid w:val="001A57FD"/>
    <w:rsid w:val="001B0B24"/>
    <w:rsid w:val="001B1CB4"/>
    <w:rsid w:val="001C39F2"/>
    <w:rsid w:val="001C4563"/>
    <w:rsid w:val="001D2C49"/>
    <w:rsid w:val="001D3666"/>
    <w:rsid w:val="001D4934"/>
    <w:rsid w:val="001D5D7D"/>
    <w:rsid w:val="001D65B9"/>
    <w:rsid w:val="001E03E9"/>
    <w:rsid w:val="001E1AA6"/>
    <w:rsid w:val="001E3C9E"/>
    <w:rsid w:val="001E45F8"/>
    <w:rsid w:val="001E7D21"/>
    <w:rsid w:val="001F1A3B"/>
    <w:rsid w:val="0020019C"/>
    <w:rsid w:val="002073C9"/>
    <w:rsid w:val="002109DA"/>
    <w:rsid w:val="0021258C"/>
    <w:rsid w:val="002128CD"/>
    <w:rsid w:val="002232EC"/>
    <w:rsid w:val="002256BD"/>
    <w:rsid w:val="00225810"/>
    <w:rsid w:val="00225C34"/>
    <w:rsid w:val="00227097"/>
    <w:rsid w:val="002270E0"/>
    <w:rsid w:val="00231399"/>
    <w:rsid w:val="00231791"/>
    <w:rsid w:val="00235E5B"/>
    <w:rsid w:val="002429E9"/>
    <w:rsid w:val="00244AAE"/>
    <w:rsid w:val="002462D4"/>
    <w:rsid w:val="00256AD2"/>
    <w:rsid w:val="00261956"/>
    <w:rsid w:val="002629EE"/>
    <w:rsid w:val="0027179F"/>
    <w:rsid w:val="002733CA"/>
    <w:rsid w:val="00276D8B"/>
    <w:rsid w:val="00276F4A"/>
    <w:rsid w:val="00277B03"/>
    <w:rsid w:val="002825D9"/>
    <w:rsid w:val="0028299C"/>
    <w:rsid w:val="00284F7D"/>
    <w:rsid w:val="0028618B"/>
    <w:rsid w:val="00293AE6"/>
    <w:rsid w:val="00293E31"/>
    <w:rsid w:val="0029433A"/>
    <w:rsid w:val="00297CFA"/>
    <w:rsid w:val="002A47B0"/>
    <w:rsid w:val="002A541C"/>
    <w:rsid w:val="002A6B84"/>
    <w:rsid w:val="002B48F5"/>
    <w:rsid w:val="002B5764"/>
    <w:rsid w:val="002B6DA9"/>
    <w:rsid w:val="002C02B4"/>
    <w:rsid w:val="002C0820"/>
    <w:rsid w:val="002C4D4D"/>
    <w:rsid w:val="002C4FA8"/>
    <w:rsid w:val="002C6232"/>
    <w:rsid w:val="002C76D9"/>
    <w:rsid w:val="002D4460"/>
    <w:rsid w:val="002D74E9"/>
    <w:rsid w:val="002E2BAA"/>
    <w:rsid w:val="002E4F53"/>
    <w:rsid w:val="002F07EB"/>
    <w:rsid w:val="002F09CC"/>
    <w:rsid w:val="002F1F9A"/>
    <w:rsid w:val="002F2313"/>
    <w:rsid w:val="002F5C3A"/>
    <w:rsid w:val="0030396E"/>
    <w:rsid w:val="00305283"/>
    <w:rsid w:val="00305C64"/>
    <w:rsid w:val="00305D80"/>
    <w:rsid w:val="003061FD"/>
    <w:rsid w:val="0031065B"/>
    <w:rsid w:val="00314EC7"/>
    <w:rsid w:val="003168A2"/>
    <w:rsid w:val="003178E4"/>
    <w:rsid w:val="003207CC"/>
    <w:rsid w:val="003212F0"/>
    <w:rsid w:val="003316BA"/>
    <w:rsid w:val="00333E87"/>
    <w:rsid w:val="00333FCD"/>
    <w:rsid w:val="00336FC3"/>
    <w:rsid w:val="0034089D"/>
    <w:rsid w:val="0034427B"/>
    <w:rsid w:val="0034516A"/>
    <w:rsid w:val="0035238F"/>
    <w:rsid w:val="00353A3A"/>
    <w:rsid w:val="00353D60"/>
    <w:rsid w:val="0037572C"/>
    <w:rsid w:val="00380DF7"/>
    <w:rsid w:val="00382269"/>
    <w:rsid w:val="00383F89"/>
    <w:rsid w:val="003861C2"/>
    <w:rsid w:val="003878AB"/>
    <w:rsid w:val="00394AFF"/>
    <w:rsid w:val="00395146"/>
    <w:rsid w:val="003A6157"/>
    <w:rsid w:val="003B09A0"/>
    <w:rsid w:val="003B113E"/>
    <w:rsid w:val="003B3E4B"/>
    <w:rsid w:val="003C0FD0"/>
    <w:rsid w:val="003D0CE5"/>
    <w:rsid w:val="003D323A"/>
    <w:rsid w:val="003D7029"/>
    <w:rsid w:val="003E2ACC"/>
    <w:rsid w:val="003E4CED"/>
    <w:rsid w:val="003E7E60"/>
    <w:rsid w:val="003F5A60"/>
    <w:rsid w:val="003F7E4A"/>
    <w:rsid w:val="00401DF9"/>
    <w:rsid w:val="0040629D"/>
    <w:rsid w:val="00412F5F"/>
    <w:rsid w:val="00417400"/>
    <w:rsid w:val="00420802"/>
    <w:rsid w:val="00420FB1"/>
    <w:rsid w:val="004300AB"/>
    <w:rsid w:val="00432C21"/>
    <w:rsid w:val="004350CC"/>
    <w:rsid w:val="0043711E"/>
    <w:rsid w:val="0044064F"/>
    <w:rsid w:val="0044078A"/>
    <w:rsid w:val="0045145D"/>
    <w:rsid w:val="00451636"/>
    <w:rsid w:val="00451FCA"/>
    <w:rsid w:val="00463168"/>
    <w:rsid w:val="00463621"/>
    <w:rsid w:val="004639CC"/>
    <w:rsid w:val="00465091"/>
    <w:rsid w:val="00465717"/>
    <w:rsid w:val="004663F1"/>
    <w:rsid w:val="00470B7E"/>
    <w:rsid w:val="00472585"/>
    <w:rsid w:val="0047715F"/>
    <w:rsid w:val="00477865"/>
    <w:rsid w:val="00481C84"/>
    <w:rsid w:val="004838F8"/>
    <w:rsid w:val="00486FF9"/>
    <w:rsid w:val="004877A5"/>
    <w:rsid w:val="00495223"/>
    <w:rsid w:val="004A53BD"/>
    <w:rsid w:val="004A5E56"/>
    <w:rsid w:val="004B1232"/>
    <w:rsid w:val="004B20E5"/>
    <w:rsid w:val="004B238E"/>
    <w:rsid w:val="004B2928"/>
    <w:rsid w:val="004B3AAC"/>
    <w:rsid w:val="004B500D"/>
    <w:rsid w:val="004B6114"/>
    <w:rsid w:val="004C5AED"/>
    <w:rsid w:val="004D7756"/>
    <w:rsid w:val="004E5965"/>
    <w:rsid w:val="004F132F"/>
    <w:rsid w:val="004F21EC"/>
    <w:rsid w:val="004F2520"/>
    <w:rsid w:val="004F2EB0"/>
    <w:rsid w:val="004F4EE9"/>
    <w:rsid w:val="0050174E"/>
    <w:rsid w:val="0050665C"/>
    <w:rsid w:val="00512BDC"/>
    <w:rsid w:val="00512DB2"/>
    <w:rsid w:val="00522F58"/>
    <w:rsid w:val="00525F5D"/>
    <w:rsid w:val="00535126"/>
    <w:rsid w:val="00535C92"/>
    <w:rsid w:val="00535EC1"/>
    <w:rsid w:val="00540AFF"/>
    <w:rsid w:val="00541D37"/>
    <w:rsid w:val="00542CC0"/>
    <w:rsid w:val="005532D4"/>
    <w:rsid w:val="005540EF"/>
    <w:rsid w:val="00555257"/>
    <w:rsid w:val="005568C5"/>
    <w:rsid w:val="00562E07"/>
    <w:rsid w:val="0056432B"/>
    <w:rsid w:val="005655AB"/>
    <w:rsid w:val="00566221"/>
    <w:rsid w:val="00580276"/>
    <w:rsid w:val="005811C0"/>
    <w:rsid w:val="005832C3"/>
    <w:rsid w:val="0058477D"/>
    <w:rsid w:val="00585A1F"/>
    <w:rsid w:val="005865C8"/>
    <w:rsid w:val="005931D0"/>
    <w:rsid w:val="00596024"/>
    <w:rsid w:val="005A460E"/>
    <w:rsid w:val="005A5089"/>
    <w:rsid w:val="005A6A4A"/>
    <w:rsid w:val="005B115E"/>
    <w:rsid w:val="005B43AB"/>
    <w:rsid w:val="005B664F"/>
    <w:rsid w:val="005B7C7F"/>
    <w:rsid w:val="005C0B78"/>
    <w:rsid w:val="005C0C47"/>
    <w:rsid w:val="005C2F1E"/>
    <w:rsid w:val="005C58B5"/>
    <w:rsid w:val="005C675E"/>
    <w:rsid w:val="005D3E0D"/>
    <w:rsid w:val="005D7D6E"/>
    <w:rsid w:val="005D7EB4"/>
    <w:rsid w:val="005E3411"/>
    <w:rsid w:val="005E3576"/>
    <w:rsid w:val="005E3D13"/>
    <w:rsid w:val="005E3EF9"/>
    <w:rsid w:val="005E6487"/>
    <w:rsid w:val="005F2D1F"/>
    <w:rsid w:val="00613043"/>
    <w:rsid w:val="00615321"/>
    <w:rsid w:val="0061754B"/>
    <w:rsid w:val="00621434"/>
    <w:rsid w:val="00622983"/>
    <w:rsid w:val="00631983"/>
    <w:rsid w:val="00636B31"/>
    <w:rsid w:val="00643768"/>
    <w:rsid w:val="006452B5"/>
    <w:rsid w:val="00645DB3"/>
    <w:rsid w:val="006503D5"/>
    <w:rsid w:val="00656397"/>
    <w:rsid w:val="0067068D"/>
    <w:rsid w:val="0069302F"/>
    <w:rsid w:val="0069321E"/>
    <w:rsid w:val="006960BE"/>
    <w:rsid w:val="00697DC1"/>
    <w:rsid w:val="006A0A3E"/>
    <w:rsid w:val="006A1C63"/>
    <w:rsid w:val="006A725A"/>
    <w:rsid w:val="006B2F60"/>
    <w:rsid w:val="006B459A"/>
    <w:rsid w:val="006B4DEF"/>
    <w:rsid w:val="006C0283"/>
    <w:rsid w:val="006C0AA4"/>
    <w:rsid w:val="006C3C0D"/>
    <w:rsid w:val="006C5333"/>
    <w:rsid w:val="006D1AFF"/>
    <w:rsid w:val="006D3AC3"/>
    <w:rsid w:val="006D4A2A"/>
    <w:rsid w:val="006D7FCC"/>
    <w:rsid w:val="006F0DD6"/>
    <w:rsid w:val="006F1717"/>
    <w:rsid w:val="00700B20"/>
    <w:rsid w:val="00706077"/>
    <w:rsid w:val="00715C8D"/>
    <w:rsid w:val="00716DCD"/>
    <w:rsid w:val="007208A3"/>
    <w:rsid w:val="00722D71"/>
    <w:rsid w:val="00726F01"/>
    <w:rsid w:val="0073109D"/>
    <w:rsid w:val="00736D62"/>
    <w:rsid w:val="007470F3"/>
    <w:rsid w:val="00750864"/>
    <w:rsid w:val="00753038"/>
    <w:rsid w:val="00761FD1"/>
    <w:rsid w:val="007666B0"/>
    <w:rsid w:val="0077089E"/>
    <w:rsid w:val="00774161"/>
    <w:rsid w:val="0077637E"/>
    <w:rsid w:val="00777F89"/>
    <w:rsid w:val="007847F2"/>
    <w:rsid w:val="00790A61"/>
    <w:rsid w:val="007A183C"/>
    <w:rsid w:val="007A3317"/>
    <w:rsid w:val="007A4FC1"/>
    <w:rsid w:val="007A693B"/>
    <w:rsid w:val="007A6C35"/>
    <w:rsid w:val="007B12CF"/>
    <w:rsid w:val="007B170F"/>
    <w:rsid w:val="007C2D13"/>
    <w:rsid w:val="007C4E0D"/>
    <w:rsid w:val="007C55F6"/>
    <w:rsid w:val="007C5B36"/>
    <w:rsid w:val="007C75D0"/>
    <w:rsid w:val="007D311F"/>
    <w:rsid w:val="007D74E4"/>
    <w:rsid w:val="007E1CC9"/>
    <w:rsid w:val="007E2A30"/>
    <w:rsid w:val="007E6116"/>
    <w:rsid w:val="007E7387"/>
    <w:rsid w:val="007F08A6"/>
    <w:rsid w:val="00801492"/>
    <w:rsid w:val="00801F2A"/>
    <w:rsid w:val="008143CD"/>
    <w:rsid w:val="00817B1A"/>
    <w:rsid w:val="00821192"/>
    <w:rsid w:val="008263DB"/>
    <w:rsid w:val="00834F1C"/>
    <w:rsid w:val="00836683"/>
    <w:rsid w:val="00851E0F"/>
    <w:rsid w:val="0085204A"/>
    <w:rsid w:val="00852B4E"/>
    <w:rsid w:val="00862A63"/>
    <w:rsid w:val="00866A11"/>
    <w:rsid w:val="0087210A"/>
    <w:rsid w:val="00881DC4"/>
    <w:rsid w:val="0088479E"/>
    <w:rsid w:val="00892240"/>
    <w:rsid w:val="008926D8"/>
    <w:rsid w:val="008976BF"/>
    <w:rsid w:val="008A22DE"/>
    <w:rsid w:val="008A390C"/>
    <w:rsid w:val="008A4543"/>
    <w:rsid w:val="008A7769"/>
    <w:rsid w:val="008B36D3"/>
    <w:rsid w:val="008B58F8"/>
    <w:rsid w:val="008C2348"/>
    <w:rsid w:val="008D0219"/>
    <w:rsid w:val="008D29A4"/>
    <w:rsid w:val="008D4150"/>
    <w:rsid w:val="008E208A"/>
    <w:rsid w:val="008F2A52"/>
    <w:rsid w:val="008F52D4"/>
    <w:rsid w:val="00903BB0"/>
    <w:rsid w:val="009143A4"/>
    <w:rsid w:val="0091483B"/>
    <w:rsid w:val="009179A8"/>
    <w:rsid w:val="00921CB7"/>
    <w:rsid w:val="0092549D"/>
    <w:rsid w:val="00925F35"/>
    <w:rsid w:val="00927325"/>
    <w:rsid w:val="00933A06"/>
    <w:rsid w:val="00936FE3"/>
    <w:rsid w:val="00940CBA"/>
    <w:rsid w:val="009420B0"/>
    <w:rsid w:val="00943162"/>
    <w:rsid w:val="00944383"/>
    <w:rsid w:val="009472BC"/>
    <w:rsid w:val="0095437B"/>
    <w:rsid w:val="00961F4D"/>
    <w:rsid w:val="00964AC9"/>
    <w:rsid w:val="00972A9B"/>
    <w:rsid w:val="00973219"/>
    <w:rsid w:val="00974DF8"/>
    <w:rsid w:val="009839F7"/>
    <w:rsid w:val="00985F1E"/>
    <w:rsid w:val="0099116B"/>
    <w:rsid w:val="00993314"/>
    <w:rsid w:val="00996956"/>
    <w:rsid w:val="009969C0"/>
    <w:rsid w:val="00997049"/>
    <w:rsid w:val="009C4CC1"/>
    <w:rsid w:val="009C56B6"/>
    <w:rsid w:val="009C7CCB"/>
    <w:rsid w:val="009D7DAB"/>
    <w:rsid w:val="009D7EB8"/>
    <w:rsid w:val="009E4FF3"/>
    <w:rsid w:val="009E7526"/>
    <w:rsid w:val="009F6441"/>
    <w:rsid w:val="009F76CC"/>
    <w:rsid w:val="009F7E8E"/>
    <w:rsid w:val="00A047A0"/>
    <w:rsid w:val="00A070C1"/>
    <w:rsid w:val="00A35BD4"/>
    <w:rsid w:val="00A47CE2"/>
    <w:rsid w:val="00A5485B"/>
    <w:rsid w:val="00A6504F"/>
    <w:rsid w:val="00A7343B"/>
    <w:rsid w:val="00A76502"/>
    <w:rsid w:val="00A77F63"/>
    <w:rsid w:val="00A84F3A"/>
    <w:rsid w:val="00A91760"/>
    <w:rsid w:val="00A940AA"/>
    <w:rsid w:val="00AA0D8D"/>
    <w:rsid w:val="00AA0E5A"/>
    <w:rsid w:val="00AA668F"/>
    <w:rsid w:val="00AB2131"/>
    <w:rsid w:val="00AB4192"/>
    <w:rsid w:val="00AB63A5"/>
    <w:rsid w:val="00AD02EE"/>
    <w:rsid w:val="00AD5A5A"/>
    <w:rsid w:val="00AD6DA1"/>
    <w:rsid w:val="00AE0910"/>
    <w:rsid w:val="00AE0C15"/>
    <w:rsid w:val="00AE44D2"/>
    <w:rsid w:val="00AE7FAD"/>
    <w:rsid w:val="00AF0AE6"/>
    <w:rsid w:val="00AF1572"/>
    <w:rsid w:val="00AF2634"/>
    <w:rsid w:val="00B04E3C"/>
    <w:rsid w:val="00B0616D"/>
    <w:rsid w:val="00B12252"/>
    <w:rsid w:val="00B23112"/>
    <w:rsid w:val="00B43B8F"/>
    <w:rsid w:val="00B44D09"/>
    <w:rsid w:val="00B46F23"/>
    <w:rsid w:val="00B562C3"/>
    <w:rsid w:val="00B70F2A"/>
    <w:rsid w:val="00B72288"/>
    <w:rsid w:val="00B73766"/>
    <w:rsid w:val="00B77A6E"/>
    <w:rsid w:val="00B80B90"/>
    <w:rsid w:val="00B85B62"/>
    <w:rsid w:val="00B8632E"/>
    <w:rsid w:val="00BA501E"/>
    <w:rsid w:val="00BB0ACE"/>
    <w:rsid w:val="00BB3D7B"/>
    <w:rsid w:val="00BC5084"/>
    <w:rsid w:val="00BC5F83"/>
    <w:rsid w:val="00BC6D66"/>
    <w:rsid w:val="00BC73AA"/>
    <w:rsid w:val="00BD441F"/>
    <w:rsid w:val="00BD4A9A"/>
    <w:rsid w:val="00BE604D"/>
    <w:rsid w:val="00BF00E8"/>
    <w:rsid w:val="00BF0919"/>
    <w:rsid w:val="00BF2B56"/>
    <w:rsid w:val="00BF5C98"/>
    <w:rsid w:val="00C02001"/>
    <w:rsid w:val="00C02140"/>
    <w:rsid w:val="00C04732"/>
    <w:rsid w:val="00C04A39"/>
    <w:rsid w:val="00C060D5"/>
    <w:rsid w:val="00C0675B"/>
    <w:rsid w:val="00C06897"/>
    <w:rsid w:val="00C1169C"/>
    <w:rsid w:val="00C20F7F"/>
    <w:rsid w:val="00C2227F"/>
    <w:rsid w:val="00C22B3A"/>
    <w:rsid w:val="00C22F4C"/>
    <w:rsid w:val="00C320B4"/>
    <w:rsid w:val="00C32DC9"/>
    <w:rsid w:val="00C33C0A"/>
    <w:rsid w:val="00C36B64"/>
    <w:rsid w:val="00C37074"/>
    <w:rsid w:val="00C43EE1"/>
    <w:rsid w:val="00C44B51"/>
    <w:rsid w:val="00C45AC5"/>
    <w:rsid w:val="00C534AF"/>
    <w:rsid w:val="00C567B8"/>
    <w:rsid w:val="00C56D46"/>
    <w:rsid w:val="00C66417"/>
    <w:rsid w:val="00C66CB6"/>
    <w:rsid w:val="00C742D3"/>
    <w:rsid w:val="00C80C33"/>
    <w:rsid w:val="00C8492E"/>
    <w:rsid w:val="00C913B3"/>
    <w:rsid w:val="00C95113"/>
    <w:rsid w:val="00CA314D"/>
    <w:rsid w:val="00CB0D19"/>
    <w:rsid w:val="00CB2C47"/>
    <w:rsid w:val="00CB4397"/>
    <w:rsid w:val="00CB4903"/>
    <w:rsid w:val="00CB5114"/>
    <w:rsid w:val="00CB7133"/>
    <w:rsid w:val="00CC0AEB"/>
    <w:rsid w:val="00CC4D67"/>
    <w:rsid w:val="00CE1856"/>
    <w:rsid w:val="00CE3CCA"/>
    <w:rsid w:val="00CF1C70"/>
    <w:rsid w:val="00D0169D"/>
    <w:rsid w:val="00D0429B"/>
    <w:rsid w:val="00D057FB"/>
    <w:rsid w:val="00D115D0"/>
    <w:rsid w:val="00D16A82"/>
    <w:rsid w:val="00D21DEE"/>
    <w:rsid w:val="00D237E2"/>
    <w:rsid w:val="00D30545"/>
    <w:rsid w:val="00D31212"/>
    <w:rsid w:val="00D343F9"/>
    <w:rsid w:val="00D36F37"/>
    <w:rsid w:val="00D40C5D"/>
    <w:rsid w:val="00D42463"/>
    <w:rsid w:val="00D4293A"/>
    <w:rsid w:val="00D53E2C"/>
    <w:rsid w:val="00D842D9"/>
    <w:rsid w:val="00D84498"/>
    <w:rsid w:val="00DA0B8C"/>
    <w:rsid w:val="00DA0C06"/>
    <w:rsid w:val="00DA1E6A"/>
    <w:rsid w:val="00DA5446"/>
    <w:rsid w:val="00DA6272"/>
    <w:rsid w:val="00DB2012"/>
    <w:rsid w:val="00DC140E"/>
    <w:rsid w:val="00DC496D"/>
    <w:rsid w:val="00DC765E"/>
    <w:rsid w:val="00DD0859"/>
    <w:rsid w:val="00DD4B4B"/>
    <w:rsid w:val="00DD5216"/>
    <w:rsid w:val="00DD5E7E"/>
    <w:rsid w:val="00DE05F4"/>
    <w:rsid w:val="00DF1C26"/>
    <w:rsid w:val="00E00342"/>
    <w:rsid w:val="00E009D9"/>
    <w:rsid w:val="00E07E5D"/>
    <w:rsid w:val="00E14476"/>
    <w:rsid w:val="00E16F9D"/>
    <w:rsid w:val="00E33049"/>
    <w:rsid w:val="00E35415"/>
    <w:rsid w:val="00E377FF"/>
    <w:rsid w:val="00E41A24"/>
    <w:rsid w:val="00E424E0"/>
    <w:rsid w:val="00E506E0"/>
    <w:rsid w:val="00E50F9A"/>
    <w:rsid w:val="00E60F58"/>
    <w:rsid w:val="00E62234"/>
    <w:rsid w:val="00E70A97"/>
    <w:rsid w:val="00E70C51"/>
    <w:rsid w:val="00E7542E"/>
    <w:rsid w:val="00E75E41"/>
    <w:rsid w:val="00E830F8"/>
    <w:rsid w:val="00E851D3"/>
    <w:rsid w:val="00E8751A"/>
    <w:rsid w:val="00E90C3B"/>
    <w:rsid w:val="00E9116D"/>
    <w:rsid w:val="00EA0C17"/>
    <w:rsid w:val="00EA12BB"/>
    <w:rsid w:val="00EA7BDC"/>
    <w:rsid w:val="00EB2A7D"/>
    <w:rsid w:val="00EB2DDA"/>
    <w:rsid w:val="00EB489F"/>
    <w:rsid w:val="00EB7C5D"/>
    <w:rsid w:val="00EC00CE"/>
    <w:rsid w:val="00EC5B07"/>
    <w:rsid w:val="00ED05C9"/>
    <w:rsid w:val="00ED4359"/>
    <w:rsid w:val="00ED53DA"/>
    <w:rsid w:val="00EF4405"/>
    <w:rsid w:val="00F06A2C"/>
    <w:rsid w:val="00F11EEA"/>
    <w:rsid w:val="00F123BE"/>
    <w:rsid w:val="00F24CC5"/>
    <w:rsid w:val="00F254CB"/>
    <w:rsid w:val="00F276DD"/>
    <w:rsid w:val="00F33FBB"/>
    <w:rsid w:val="00F43DE0"/>
    <w:rsid w:val="00F44AD8"/>
    <w:rsid w:val="00F4550C"/>
    <w:rsid w:val="00F501F9"/>
    <w:rsid w:val="00F52B2B"/>
    <w:rsid w:val="00F654D6"/>
    <w:rsid w:val="00F6684B"/>
    <w:rsid w:val="00F87D8A"/>
    <w:rsid w:val="00F87E27"/>
    <w:rsid w:val="00F91953"/>
    <w:rsid w:val="00F9327A"/>
    <w:rsid w:val="00F937A0"/>
    <w:rsid w:val="00F9513F"/>
    <w:rsid w:val="00F9606C"/>
    <w:rsid w:val="00FA5AD7"/>
    <w:rsid w:val="00FA5F5C"/>
    <w:rsid w:val="00FA7BF7"/>
    <w:rsid w:val="00FB22E8"/>
    <w:rsid w:val="00FC6165"/>
    <w:rsid w:val="00FD020D"/>
    <w:rsid w:val="00FD22A1"/>
    <w:rsid w:val="00FD2D22"/>
    <w:rsid w:val="00FE0FB5"/>
    <w:rsid w:val="00FE3823"/>
    <w:rsid w:val="00FF4A54"/>
    <w:rsid w:val="00FF55E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D47A302"/>
  <w15:docId w15:val="{CA9AE374-78AB-4388-8850-67E9410B6B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801492"/>
    <w:rPr>
      <w:lang w:val="en-US"/>
    </w:rPr>
  </w:style>
  <w:style w:type="paragraph" w:styleId="Heading1">
    <w:name w:val="heading 1"/>
    <w:basedOn w:val="Normal"/>
    <w:next w:val="Normal"/>
    <w:link w:val="Heading1Char"/>
    <w:uiPriority w:val="9"/>
    <w:qFormat/>
    <w:rsid w:val="00050A0A"/>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F87D8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522F58"/>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522F58"/>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050A0A"/>
    <w:rPr>
      <w:color w:val="0563C1" w:themeColor="hyperlink"/>
      <w:u w:val="single"/>
    </w:rPr>
  </w:style>
  <w:style w:type="character" w:customStyle="1" w:styleId="Heading1Char">
    <w:name w:val="Heading 1 Char"/>
    <w:basedOn w:val="DefaultParagraphFont"/>
    <w:link w:val="Heading1"/>
    <w:uiPriority w:val="9"/>
    <w:rsid w:val="00050A0A"/>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050A0A"/>
    <w:pPr>
      <w:outlineLvl w:val="9"/>
    </w:pPr>
    <w:rPr>
      <w:lang w:eastAsia="en-GB"/>
    </w:rPr>
  </w:style>
  <w:style w:type="paragraph" w:styleId="TOC1">
    <w:name w:val="toc 1"/>
    <w:basedOn w:val="Normal"/>
    <w:next w:val="Normal"/>
    <w:autoRedefine/>
    <w:uiPriority w:val="39"/>
    <w:unhideWhenUsed/>
    <w:rsid w:val="00050A0A"/>
    <w:pPr>
      <w:spacing w:after="100"/>
    </w:pPr>
  </w:style>
  <w:style w:type="character" w:customStyle="1" w:styleId="Heading2Char">
    <w:name w:val="Heading 2 Char"/>
    <w:basedOn w:val="DefaultParagraphFont"/>
    <w:link w:val="Heading2"/>
    <w:uiPriority w:val="9"/>
    <w:rsid w:val="00F87D8A"/>
    <w:rPr>
      <w:rFonts w:asciiTheme="majorHAnsi" w:eastAsiaTheme="majorEastAsia" w:hAnsiTheme="majorHAnsi" w:cstheme="majorBidi"/>
      <w:color w:val="2E74B5" w:themeColor="accent1" w:themeShade="BF"/>
      <w:sz w:val="26"/>
      <w:szCs w:val="26"/>
    </w:rPr>
  </w:style>
  <w:style w:type="paragraph" w:styleId="TOC2">
    <w:name w:val="toc 2"/>
    <w:basedOn w:val="Normal"/>
    <w:next w:val="Normal"/>
    <w:autoRedefine/>
    <w:uiPriority w:val="39"/>
    <w:unhideWhenUsed/>
    <w:rsid w:val="008A4543"/>
    <w:pPr>
      <w:spacing w:after="100"/>
      <w:ind w:left="220"/>
    </w:pPr>
  </w:style>
  <w:style w:type="character" w:styleId="PlaceholderText">
    <w:name w:val="Placeholder Text"/>
    <w:basedOn w:val="DefaultParagraphFont"/>
    <w:uiPriority w:val="99"/>
    <w:semiHidden/>
    <w:rsid w:val="00E830F8"/>
    <w:rPr>
      <w:color w:val="808080"/>
    </w:rPr>
  </w:style>
  <w:style w:type="paragraph" w:styleId="ListParagraph">
    <w:name w:val="List Paragraph"/>
    <w:basedOn w:val="Normal"/>
    <w:uiPriority w:val="34"/>
    <w:qFormat/>
    <w:rsid w:val="00E830F8"/>
    <w:pPr>
      <w:ind w:left="720"/>
      <w:contextualSpacing/>
    </w:pPr>
  </w:style>
  <w:style w:type="character" w:customStyle="1" w:styleId="Heading3Char">
    <w:name w:val="Heading 3 Char"/>
    <w:basedOn w:val="DefaultParagraphFont"/>
    <w:link w:val="Heading3"/>
    <w:uiPriority w:val="9"/>
    <w:rsid w:val="00522F58"/>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522F58"/>
    <w:rPr>
      <w:rFonts w:asciiTheme="majorHAnsi" w:eastAsiaTheme="majorEastAsia" w:hAnsiTheme="majorHAnsi" w:cstheme="majorBidi"/>
      <w:i/>
      <w:iCs/>
      <w:color w:val="2E74B5" w:themeColor="accent1" w:themeShade="BF"/>
    </w:rPr>
  </w:style>
  <w:style w:type="paragraph" w:styleId="TOC3">
    <w:name w:val="toc 3"/>
    <w:basedOn w:val="Normal"/>
    <w:next w:val="Normal"/>
    <w:autoRedefine/>
    <w:uiPriority w:val="39"/>
    <w:unhideWhenUsed/>
    <w:rsid w:val="003B3E4B"/>
    <w:pPr>
      <w:spacing w:after="100"/>
      <w:ind w:left="440"/>
    </w:pPr>
  </w:style>
  <w:style w:type="paragraph" w:customStyle="1" w:styleId="Default">
    <w:name w:val="Default"/>
    <w:rsid w:val="00706077"/>
    <w:pPr>
      <w:autoSpaceDE w:val="0"/>
      <w:autoSpaceDN w:val="0"/>
      <w:adjustRightInd w:val="0"/>
      <w:spacing w:after="0" w:line="240" w:lineRule="auto"/>
    </w:pPr>
    <w:rPr>
      <w:rFonts w:ascii="Calibri" w:hAnsi="Calibri" w:cs="Calibri"/>
      <w:color w:val="000000"/>
      <w:sz w:val="24"/>
      <w:szCs w:val="24"/>
    </w:rPr>
  </w:style>
  <w:style w:type="paragraph" w:styleId="BalloonText">
    <w:name w:val="Balloon Text"/>
    <w:basedOn w:val="Normal"/>
    <w:link w:val="BalloonTextChar"/>
    <w:uiPriority w:val="99"/>
    <w:semiHidden/>
    <w:unhideWhenUsed/>
    <w:rsid w:val="00B77A6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77A6E"/>
    <w:rPr>
      <w:rFonts w:ascii="Tahoma" w:hAnsi="Tahoma" w:cs="Tahoma"/>
      <w:sz w:val="16"/>
      <w:szCs w:val="16"/>
    </w:rPr>
  </w:style>
  <w:style w:type="paragraph" w:styleId="DocumentMap">
    <w:name w:val="Document Map"/>
    <w:basedOn w:val="Normal"/>
    <w:link w:val="DocumentMapChar"/>
    <w:uiPriority w:val="99"/>
    <w:semiHidden/>
    <w:unhideWhenUsed/>
    <w:rsid w:val="006A1C63"/>
    <w:pPr>
      <w:spacing w:after="0" w:line="240" w:lineRule="auto"/>
    </w:pPr>
    <w:rPr>
      <w:rFonts w:ascii="Times New Roman" w:hAnsi="Times New Roman" w:cs="Times New Roman"/>
      <w:sz w:val="24"/>
      <w:szCs w:val="24"/>
    </w:rPr>
  </w:style>
  <w:style w:type="character" w:customStyle="1" w:styleId="DocumentMapChar">
    <w:name w:val="Document Map Char"/>
    <w:basedOn w:val="DefaultParagraphFont"/>
    <w:link w:val="DocumentMap"/>
    <w:uiPriority w:val="99"/>
    <w:semiHidden/>
    <w:rsid w:val="006A1C63"/>
    <w:rPr>
      <w:rFonts w:ascii="Times New Roman" w:hAnsi="Times New Roman" w:cs="Times New Roman"/>
      <w:sz w:val="24"/>
      <w:szCs w:val="24"/>
    </w:rPr>
  </w:style>
  <w:style w:type="paragraph" w:styleId="Header">
    <w:name w:val="header"/>
    <w:basedOn w:val="Normal"/>
    <w:link w:val="HeaderChar"/>
    <w:uiPriority w:val="99"/>
    <w:unhideWhenUsed/>
    <w:rsid w:val="008D4150"/>
    <w:pPr>
      <w:tabs>
        <w:tab w:val="center" w:pos="4536"/>
        <w:tab w:val="right" w:pos="9072"/>
      </w:tabs>
      <w:spacing w:after="0" w:line="240" w:lineRule="auto"/>
    </w:pPr>
  </w:style>
  <w:style w:type="character" w:customStyle="1" w:styleId="HeaderChar">
    <w:name w:val="Header Char"/>
    <w:basedOn w:val="DefaultParagraphFont"/>
    <w:link w:val="Header"/>
    <w:uiPriority w:val="99"/>
    <w:rsid w:val="008D4150"/>
    <w:rPr>
      <w:lang w:val="en-US"/>
    </w:rPr>
  </w:style>
  <w:style w:type="paragraph" w:styleId="Footer">
    <w:name w:val="footer"/>
    <w:basedOn w:val="Normal"/>
    <w:link w:val="FooterChar"/>
    <w:uiPriority w:val="99"/>
    <w:unhideWhenUsed/>
    <w:rsid w:val="008D4150"/>
    <w:pPr>
      <w:tabs>
        <w:tab w:val="center" w:pos="4536"/>
        <w:tab w:val="right" w:pos="9072"/>
      </w:tabs>
      <w:spacing w:after="0" w:line="240" w:lineRule="auto"/>
    </w:pPr>
  </w:style>
  <w:style w:type="character" w:customStyle="1" w:styleId="FooterChar">
    <w:name w:val="Footer Char"/>
    <w:basedOn w:val="DefaultParagraphFont"/>
    <w:link w:val="Footer"/>
    <w:uiPriority w:val="99"/>
    <w:rsid w:val="008D4150"/>
    <w:rPr>
      <w:lang w:val="en-US"/>
    </w:rPr>
  </w:style>
  <w:style w:type="character" w:styleId="PageNumber">
    <w:name w:val="page number"/>
    <w:basedOn w:val="DefaultParagraphFont"/>
    <w:uiPriority w:val="99"/>
    <w:semiHidden/>
    <w:unhideWhenUsed/>
    <w:rsid w:val="00D0169D"/>
  </w:style>
  <w:style w:type="character" w:styleId="CommentReference">
    <w:name w:val="annotation reference"/>
    <w:basedOn w:val="DefaultParagraphFont"/>
    <w:uiPriority w:val="99"/>
    <w:semiHidden/>
    <w:unhideWhenUsed/>
    <w:rsid w:val="001D4934"/>
    <w:rPr>
      <w:sz w:val="16"/>
      <w:szCs w:val="16"/>
    </w:rPr>
  </w:style>
  <w:style w:type="paragraph" w:styleId="CommentText">
    <w:name w:val="annotation text"/>
    <w:basedOn w:val="Normal"/>
    <w:link w:val="CommentTextChar"/>
    <w:uiPriority w:val="99"/>
    <w:semiHidden/>
    <w:unhideWhenUsed/>
    <w:rsid w:val="001D4934"/>
    <w:pPr>
      <w:spacing w:line="240" w:lineRule="auto"/>
    </w:pPr>
    <w:rPr>
      <w:sz w:val="20"/>
      <w:szCs w:val="20"/>
    </w:rPr>
  </w:style>
  <w:style w:type="character" w:customStyle="1" w:styleId="CommentTextChar">
    <w:name w:val="Comment Text Char"/>
    <w:basedOn w:val="DefaultParagraphFont"/>
    <w:link w:val="CommentText"/>
    <w:uiPriority w:val="99"/>
    <w:semiHidden/>
    <w:rsid w:val="001D4934"/>
    <w:rPr>
      <w:sz w:val="20"/>
      <w:szCs w:val="20"/>
      <w:lang w:val="en-US"/>
    </w:rPr>
  </w:style>
  <w:style w:type="paragraph" w:styleId="CommentSubject">
    <w:name w:val="annotation subject"/>
    <w:basedOn w:val="CommentText"/>
    <w:next w:val="CommentText"/>
    <w:link w:val="CommentSubjectChar"/>
    <w:uiPriority w:val="99"/>
    <w:semiHidden/>
    <w:unhideWhenUsed/>
    <w:rsid w:val="001D4934"/>
    <w:rPr>
      <w:b/>
      <w:bCs/>
    </w:rPr>
  </w:style>
  <w:style w:type="character" w:customStyle="1" w:styleId="CommentSubjectChar">
    <w:name w:val="Comment Subject Char"/>
    <w:basedOn w:val="CommentTextChar"/>
    <w:link w:val="CommentSubject"/>
    <w:uiPriority w:val="99"/>
    <w:semiHidden/>
    <w:rsid w:val="001D4934"/>
    <w:rPr>
      <w:b/>
      <w:bCs/>
      <w:sz w:val="20"/>
      <w:szCs w:val="20"/>
      <w:lang w:val="en-US"/>
    </w:rPr>
  </w:style>
  <w:style w:type="paragraph" w:styleId="NoSpacing">
    <w:name w:val="No Spacing"/>
    <w:uiPriority w:val="1"/>
    <w:qFormat/>
    <w:rsid w:val="002D4460"/>
    <w:pPr>
      <w:spacing w:after="0" w:line="240" w:lineRule="auto"/>
    </w:pPr>
    <w:rPr>
      <w:lang w:val="de-DE"/>
    </w:rPr>
  </w:style>
  <w:style w:type="paragraph" w:styleId="Caption">
    <w:name w:val="caption"/>
    <w:basedOn w:val="Normal"/>
    <w:next w:val="Normal"/>
    <w:uiPriority w:val="35"/>
    <w:unhideWhenUsed/>
    <w:qFormat/>
    <w:rsid w:val="002C02B4"/>
    <w:pPr>
      <w:spacing w:after="200" w:line="240" w:lineRule="auto"/>
    </w:pPr>
    <w:rPr>
      <w:i/>
      <w:iCs/>
      <w:color w:val="44546A" w:themeColor="text2"/>
      <w:sz w:val="18"/>
      <w:szCs w:val="18"/>
      <w:lang w:val="de-DE"/>
    </w:rPr>
  </w:style>
  <w:style w:type="paragraph" w:styleId="NormalWeb">
    <w:name w:val="Normal (Web)"/>
    <w:basedOn w:val="Normal"/>
    <w:uiPriority w:val="99"/>
    <w:unhideWhenUsed/>
    <w:rsid w:val="003D0CE5"/>
    <w:pPr>
      <w:spacing w:before="100" w:beforeAutospacing="1" w:after="100" w:afterAutospacing="1" w:line="240" w:lineRule="auto"/>
    </w:pPr>
    <w:rPr>
      <w:rFonts w:ascii="Times New Roman" w:eastAsiaTheme="minorEastAsia" w:hAnsi="Times New Roman" w:cs="Times New Roman"/>
      <w:sz w:val="24"/>
      <w:szCs w:val="24"/>
      <w:lang w:val="de-DE"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83585043">
      <w:bodyDiv w:val="1"/>
      <w:marLeft w:val="0"/>
      <w:marRight w:val="0"/>
      <w:marTop w:val="0"/>
      <w:marBottom w:val="0"/>
      <w:divBdr>
        <w:top w:val="none" w:sz="0" w:space="0" w:color="auto"/>
        <w:left w:val="none" w:sz="0" w:space="0" w:color="auto"/>
        <w:bottom w:val="none" w:sz="0" w:space="0" w:color="auto"/>
        <w:right w:val="none" w:sz="0" w:space="0" w:color="auto"/>
      </w:divBdr>
    </w:div>
    <w:div w:id="349526872">
      <w:bodyDiv w:val="1"/>
      <w:marLeft w:val="0"/>
      <w:marRight w:val="0"/>
      <w:marTop w:val="0"/>
      <w:marBottom w:val="0"/>
      <w:divBdr>
        <w:top w:val="none" w:sz="0" w:space="0" w:color="auto"/>
        <w:left w:val="none" w:sz="0" w:space="0" w:color="auto"/>
        <w:bottom w:val="none" w:sz="0" w:space="0" w:color="auto"/>
        <w:right w:val="none" w:sz="0" w:space="0" w:color="auto"/>
      </w:divBdr>
      <w:divsChild>
        <w:div w:id="1219123367">
          <w:marLeft w:val="0"/>
          <w:marRight w:val="0"/>
          <w:marTop w:val="0"/>
          <w:marBottom w:val="225"/>
          <w:divBdr>
            <w:top w:val="none" w:sz="0" w:space="0" w:color="auto"/>
            <w:left w:val="none" w:sz="0" w:space="0" w:color="auto"/>
            <w:bottom w:val="none" w:sz="0" w:space="0" w:color="auto"/>
            <w:right w:val="none" w:sz="0" w:space="0" w:color="auto"/>
          </w:divBdr>
        </w:div>
        <w:div w:id="479929570">
          <w:marLeft w:val="0"/>
          <w:marRight w:val="0"/>
          <w:marTop w:val="0"/>
          <w:marBottom w:val="225"/>
          <w:divBdr>
            <w:top w:val="none" w:sz="0" w:space="0" w:color="auto"/>
            <w:left w:val="none" w:sz="0" w:space="0" w:color="auto"/>
            <w:bottom w:val="none" w:sz="0" w:space="0" w:color="auto"/>
            <w:right w:val="none" w:sz="0" w:space="0" w:color="auto"/>
          </w:divBdr>
          <w:divsChild>
            <w:div w:id="1826049977">
              <w:marLeft w:val="0"/>
              <w:marRight w:val="0"/>
              <w:marTop w:val="0"/>
              <w:marBottom w:val="0"/>
              <w:divBdr>
                <w:top w:val="none" w:sz="0" w:space="0" w:color="auto"/>
                <w:left w:val="none" w:sz="0" w:space="0" w:color="auto"/>
                <w:bottom w:val="none" w:sz="0" w:space="0" w:color="auto"/>
                <w:right w:val="none" w:sz="0" w:space="0" w:color="auto"/>
              </w:divBdr>
              <w:divsChild>
                <w:div w:id="391776459">
                  <w:marLeft w:val="0"/>
                  <w:marRight w:val="0"/>
                  <w:marTop w:val="0"/>
                  <w:marBottom w:val="75"/>
                  <w:divBdr>
                    <w:top w:val="none" w:sz="0" w:space="0" w:color="auto"/>
                    <w:left w:val="none" w:sz="0" w:space="0" w:color="auto"/>
                    <w:bottom w:val="none" w:sz="0" w:space="0" w:color="auto"/>
                    <w:right w:val="none" w:sz="0" w:space="0" w:color="auto"/>
                  </w:divBdr>
                </w:div>
              </w:divsChild>
            </w:div>
          </w:divsChild>
        </w:div>
      </w:divsChild>
    </w:div>
    <w:div w:id="471409328">
      <w:bodyDiv w:val="1"/>
      <w:marLeft w:val="0"/>
      <w:marRight w:val="0"/>
      <w:marTop w:val="0"/>
      <w:marBottom w:val="0"/>
      <w:divBdr>
        <w:top w:val="none" w:sz="0" w:space="0" w:color="auto"/>
        <w:left w:val="none" w:sz="0" w:space="0" w:color="auto"/>
        <w:bottom w:val="none" w:sz="0" w:space="0" w:color="auto"/>
        <w:right w:val="none" w:sz="0" w:space="0" w:color="auto"/>
      </w:divBdr>
    </w:div>
    <w:div w:id="696007006">
      <w:bodyDiv w:val="1"/>
      <w:marLeft w:val="0"/>
      <w:marRight w:val="0"/>
      <w:marTop w:val="0"/>
      <w:marBottom w:val="0"/>
      <w:divBdr>
        <w:top w:val="none" w:sz="0" w:space="0" w:color="auto"/>
        <w:left w:val="none" w:sz="0" w:space="0" w:color="auto"/>
        <w:bottom w:val="none" w:sz="0" w:space="0" w:color="auto"/>
        <w:right w:val="none" w:sz="0" w:space="0" w:color="auto"/>
      </w:divBdr>
    </w:div>
    <w:div w:id="833763495">
      <w:bodyDiv w:val="1"/>
      <w:marLeft w:val="0"/>
      <w:marRight w:val="0"/>
      <w:marTop w:val="0"/>
      <w:marBottom w:val="0"/>
      <w:divBdr>
        <w:top w:val="none" w:sz="0" w:space="0" w:color="auto"/>
        <w:left w:val="none" w:sz="0" w:space="0" w:color="auto"/>
        <w:bottom w:val="none" w:sz="0" w:space="0" w:color="auto"/>
        <w:right w:val="none" w:sz="0" w:space="0" w:color="auto"/>
      </w:divBdr>
    </w:div>
    <w:div w:id="968316795">
      <w:bodyDiv w:val="1"/>
      <w:marLeft w:val="0"/>
      <w:marRight w:val="0"/>
      <w:marTop w:val="0"/>
      <w:marBottom w:val="0"/>
      <w:divBdr>
        <w:top w:val="none" w:sz="0" w:space="0" w:color="auto"/>
        <w:left w:val="none" w:sz="0" w:space="0" w:color="auto"/>
        <w:bottom w:val="none" w:sz="0" w:space="0" w:color="auto"/>
        <w:right w:val="none" w:sz="0" w:space="0" w:color="auto"/>
      </w:divBdr>
    </w:div>
    <w:div w:id="1004817206">
      <w:bodyDiv w:val="1"/>
      <w:marLeft w:val="0"/>
      <w:marRight w:val="0"/>
      <w:marTop w:val="0"/>
      <w:marBottom w:val="0"/>
      <w:divBdr>
        <w:top w:val="none" w:sz="0" w:space="0" w:color="auto"/>
        <w:left w:val="none" w:sz="0" w:space="0" w:color="auto"/>
        <w:bottom w:val="none" w:sz="0" w:space="0" w:color="auto"/>
        <w:right w:val="none" w:sz="0" w:space="0" w:color="auto"/>
      </w:divBdr>
    </w:div>
    <w:div w:id="1016032913">
      <w:bodyDiv w:val="1"/>
      <w:marLeft w:val="0"/>
      <w:marRight w:val="0"/>
      <w:marTop w:val="0"/>
      <w:marBottom w:val="0"/>
      <w:divBdr>
        <w:top w:val="none" w:sz="0" w:space="0" w:color="auto"/>
        <w:left w:val="none" w:sz="0" w:space="0" w:color="auto"/>
        <w:bottom w:val="none" w:sz="0" w:space="0" w:color="auto"/>
        <w:right w:val="none" w:sz="0" w:space="0" w:color="auto"/>
      </w:divBdr>
    </w:div>
    <w:div w:id="1016813188">
      <w:bodyDiv w:val="1"/>
      <w:marLeft w:val="0"/>
      <w:marRight w:val="0"/>
      <w:marTop w:val="0"/>
      <w:marBottom w:val="0"/>
      <w:divBdr>
        <w:top w:val="none" w:sz="0" w:space="0" w:color="auto"/>
        <w:left w:val="none" w:sz="0" w:space="0" w:color="auto"/>
        <w:bottom w:val="none" w:sz="0" w:space="0" w:color="auto"/>
        <w:right w:val="none" w:sz="0" w:space="0" w:color="auto"/>
      </w:divBdr>
    </w:div>
    <w:div w:id="1039432048">
      <w:bodyDiv w:val="1"/>
      <w:marLeft w:val="0"/>
      <w:marRight w:val="0"/>
      <w:marTop w:val="0"/>
      <w:marBottom w:val="0"/>
      <w:divBdr>
        <w:top w:val="none" w:sz="0" w:space="0" w:color="auto"/>
        <w:left w:val="none" w:sz="0" w:space="0" w:color="auto"/>
        <w:bottom w:val="none" w:sz="0" w:space="0" w:color="auto"/>
        <w:right w:val="none" w:sz="0" w:space="0" w:color="auto"/>
      </w:divBdr>
    </w:div>
    <w:div w:id="1074398281">
      <w:bodyDiv w:val="1"/>
      <w:marLeft w:val="0"/>
      <w:marRight w:val="0"/>
      <w:marTop w:val="0"/>
      <w:marBottom w:val="0"/>
      <w:divBdr>
        <w:top w:val="none" w:sz="0" w:space="0" w:color="auto"/>
        <w:left w:val="none" w:sz="0" w:space="0" w:color="auto"/>
        <w:bottom w:val="none" w:sz="0" w:space="0" w:color="auto"/>
        <w:right w:val="none" w:sz="0" w:space="0" w:color="auto"/>
      </w:divBdr>
    </w:div>
    <w:div w:id="1204362582">
      <w:bodyDiv w:val="1"/>
      <w:marLeft w:val="0"/>
      <w:marRight w:val="0"/>
      <w:marTop w:val="0"/>
      <w:marBottom w:val="0"/>
      <w:divBdr>
        <w:top w:val="none" w:sz="0" w:space="0" w:color="auto"/>
        <w:left w:val="none" w:sz="0" w:space="0" w:color="auto"/>
        <w:bottom w:val="none" w:sz="0" w:space="0" w:color="auto"/>
        <w:right w:val="none" w:sz="0" w:space="0" w:color="auto"/>
      </w:divBdr>
    </w:div>
    <w:div w:id="1458372858">
      <w:bodyDiv w:val="1"/>
      <w:marLeft w:val="0"/>
      <w:marRight w:val="0"/>
      <w:marTop w:val="0"/>
      <w:marBottom w:val="0"/>
      <w:divBdr>
        <w:top w:val="none" w:sz="0" w:space="0" w:color="auto"/>
        <w:left w:val="none" w:sz="0" w:space="0" w:color="auto"/>
        <w:bottom w:val="none" w:sz="0" w:space="0" w:color="auto"/>
        <w:right w:val="none" w:sz="0" w:space="0" w:color="auto"/>
      </w:divBdr>
    </w:div>
    <w:div w:id="1509363852">
      <w:bodyDiv w:val="1"/>
      <w:marLeft w:val="0"/>
      <w:marRight w:val="0"/>
      <w:marTop w:val="0"/>
      <w:marBottom w:val="0"/>
      <w:divBdr>
        <w:top w:val="none" w:sz="0" w:space="0" w:color="auto"/>
        <w:left w:val="none" w:sz="0" w:space="0" w:color="auto"/>
        <w:bottom w:val="none" w:sz="0" w:space="0" w:color="auto"/>
        <w:right w:val="none" w:sz="0" w:space="0" w:color="auto"/>
      </w:divBdr>
    </w:div>
    <w:div w:id="19877797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microsoft.com/office/2011/relationships/commentsExtended" Target="commentsExtended.xml"/><Relationship Id="rId18" Type="http://schemas.openxmlformats.org/officeDocument/2006/relationships/image" Target="media/image4.png"/><Relationship Id="rId26"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6.png"/><Relationship Id="rId7" Type="http://schemas.openxmlformats.org/officeDocument/2006/relationships/endnotes" Target="endnotes.xml"/><Relationship Id="rId12" Type="http://schemas.openxmlformats.org/officeDocument/2006/relationships/comments" Target="comments.xml"/><Relationship Id="rId17" Type="http://schemas.openxmlformats.org/officeDocument/2006/relationships/image" Target="media/image3.png"/><Relationship Id="rId25"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2.png"/><Relationship Id="rId20" Type="http://schemas.openxmlformats.org/officeDocument/2006/relationships/image" Target="media/image5.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4.xml"/><Relationship Id="rId24" Type="http://schemas.openxmlformats.org/officeDocument/2006/relationships/image" Target="media/image9.png"/><Relationship Id="rId5" Type="http://schemas.openxmlformats.org/officeDocument/2006/relationships/webSettings" Target="webSettings.xml"/><Relationship Id="rId15" Type="http://schemas.openxmlformats.org/officeDocument/2006/relationships/image" Target="media/image1.tiff"/><Relationship Id="rId23" Type="http://schemas.openxmlformats.org/officeDocument/2006/relationships/image" Target="media/image8.png"/><Relationship Id="rId28" Type="http://schemas.openxmlformats.org/officeDocument/2006/relationships/header" Target="header6.xml"/><Relationship Id="rId10" Type="http://schemas.openxmlformats.org/officeDocument/2006/relationships/header" Target="header3.xml"/><Relationship Id="rId19" Type="http://schemas.openxmlformats.org/officeDocument/2006/relationships/header" Target="header5.xml"/><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2.xml"/><Relationship Id="rId14" Type="http://schemas.microsoft.com/office/2016/09/relationships/commentsIds" Target="commentsIds.xml"/><Relationship Id="rId22" Type="http://schemas.openxmlformats.org/officeDocument/2006/relationships/image" Target="media/image7.png"/><Relationship Id="rId27" Type="http://schemas.openxmlformats.org/officeDocument/2006/relationships/image" Target="media/image12.png"/><Relationship Id="rId30"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Version="6"/>
</file>

<file path=customXml/itemProps1.xml><?xml version="1.0" encoding="utf-8"?>
<ds:datastoreItem xmlns:ds="http://schemas.openxmlformats.org/officeDocument/2006/customXml" ds:itemID="{97411B6C-1D11-0B4F-A8E0-2433237D5B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38</Pages>
  <Words>60440</Words>
  <Characters>380772</Characters>
  <Application>Microsoft Office Word</Application>
  <DocSecurity>0</DocSecurity>
  <Lines>3173</Lines>
  <Paragraphs>880</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440332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Malte</dc:creator>
  <cp:keywords/>
  <dc:description/>
  <cp:lastModifiedBy>Malte</cp:lastModifiedBy>
  <cp:revision>157</cp:revision>
  <dcterms:created xsi:type="dcterms:W3CDTF">2018-02-21T08:00:00Z</dcterms:created>
  <dcterms:modified xsi:type="dcterms:W3CDTF">2018-03-13T06:50:00Z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2df437ba-f466-32dd-99cb-c6f676a68988</vt:lpwstr>
  </property>
  <property fmtid="{D5CDD505-2E9C-101B-9397-08002B2CF9AE}" pid="24" name="Mendeley Citation Style_1">
    <vt:lpwstr>http://www.zotero.org/styles/apa</vt:lpwstr>
  </property>
</Properties>
</file>