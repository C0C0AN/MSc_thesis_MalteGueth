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CF2C83" w14:textId="77777777" w:rsidR="00050A0A" w:rsidRDefault="00050A0A" w:rsidP="005B7C7F">
      <w:pPr>
        <w:jc w:val="center"/>
        <w:rPr>
          <w:rFonts w:asciiTheme="majorHAnsi" w:hAnsiTheme="majorHAnsi" w:cstheme="majorHAnsi"/>
          <w:sz w:val="28"/>
          <w:szCs w:val="28"/>
        </w:rPr>
      </w:pPr>
    </w:p>
    <w:p w14:paraId="0FEB9F4B" w14:textId="77777777" w:rsidR="00050A0A" w:rsidRDefault="00050A0A" w:rsidP="005B7C7F">
      <w:pPr>
        <w:jc w:val="center"/>
        <w:rPr>
          <w:rFonts w:asciiTheme="majorHAnsi" w:hAnsiTheme="majorHAnsi" w:cstheme="majorHAnsi"/>
          <w:sz w:val="28"/>
          <w:szCs w:val="28"/>
        </w:rPr>
      </w:pPr>
    </w:p>
    <w:p w14:paraId="5D4AC3E8" w14:textId="77777777" w:rsidR="00050A0A" w:rsidRDefault="00050A0A" w:rsidP="005B7C7F">
      <w:pPr>
        <w:jc w:val="center"/>
        <w:rPr>
          <w:rFonts w:asciiTheme="majorHAnsi" w:hAnsiTheme="majorHAnsi" w:cstheme="majorHAnsi"/>
          <w:sz w:val="28"/>
          <w:szCs w:val="28"/>
        </w:rPr>
      </w:pPr>
    </w:p>
    <w:p w14:paraId="184A75F2" w14:textId="77777777" w:rsidR="00DA0B8C" w:rsidRPr="00F4550C" w:rsidRDefault="00706077" w:rsidP="00CB5114">
      <w:pPr>
        <w:jc w:val="center"/>
        <w:rPr>
          <w:rFonts w:ascii="Times New Roman" w:hAnsi="Times New Roman" w:cs="Times New Roman"/>
          <w:b/>
          <w:sz w:val="36"/>
          <w:szCs w:val="36"/>
        </w:rPr>
      </w:pPr>
      <w:bookmarkStart w:id="0" w:name="_Toc480706165"/>
      <w:bookmarkStart w:id="1" w:name="_Toc480735515"/>
      <w:bookmarkStart w:id="2" w:name="_Toc480782222"/>
      <w:bookmarkStart w:id="3" w:name="_Toc506218044"/>
      <w:bookmarkStart w:id="4" w:name="_Toc506569638"/>
      <w:r w:rsidRPr="00F4550C">
        <w:rPr>
          <w:rFonts w:ascii="Times New Roman" w:hAnsi="Times New Roman" w:cs="Times New Roman"/>
          <w:b/>
          <w:sz w:val="36"/>
          <w:szCs w:val="36"/>
        </w:rPr>
        <w:t>The practicability of multimodal data fusion for simultaneous EEG-fMRI demonstrated on</w:t>
      </w:r>
      <w:r w:rsidR="00B72288" w:rsidRPr="00F4550C">
        <w:rPr>
          <w:rFonts w:ascii="Times New Roman" w:hAnsi="Times New Roman" w:cs="Times New Roman"/>
          <w:b/>
          <w:sz w:val="36"/>
          <w:szCs w:val="36"/>
        </w:rPr>
        <w:t xml:space="preserve"> a cognitive control task</w:t>
      </w:r>
      <w:bookmarkEnd w:id="0"/>
      <w:bookmarkEnd w:id="1"/>
      <w:bookmarkEnd w:id="2"/>
      <w:bookmarkEnd w:id="3"/>
      <w:bookmarkEnd w:id="4"/>
    </w:p>
    <w:p w14:paraId="7B9B9682" w14:textId="77777777" w:rsidR="00050A0A" w:rsidRPr="00F4550C" w:rsidRDefault="00050A0A" w:rsidP="00050A0A">
      <w:pPr>
        <w:jc w:val="center"/>
        <w:rPr>
          <w:rFonts w:ascii="Times New Roman" w:hAnsi="Times New Roman" w:cs="Times New Roman"/>
          <w:sz w:val="32"/>
          <w:szCs w:val="32"/>
        </w:rPr>
      </w:pPr>
    </w:p>
    <w:p w14:paraId="1AE9F203" w14:textId="77777777" w:rsidR="00706077" w:rsidRPr="00F4550C" w:rsidRDefault="00706077" w:rsidP="00050A0A">
      <w:pPr>
        <w:jc w:val="center"/>
        <w:rPr>
          <w:rFonts w:ascii="Times New Roman" w:hAnsi="Times New Roman" w:cs="Times New Roman"/>
          <w:sz w:val="32"/>
          <w:szCs w:val="32"/>
        </w:rPr>
      </w:pPr>
    </w:p>
    <w:p w14:paraId="1BF62F70" w14:textId="77777777" w:rsidR="00706077" w:rsidRPr="00F4550C" w:rsidRDefault="00706077" w:rsidP="00706077">
      <w:pPr>
        <w:pStyle w:val="Default"/>
        <w:rPr>
          <w:rFonts w:ascii="Times New Roman" w:hAnsi="Times New Roman" w:cs="Times New Roman"/>
        </w:rPr>
      </w:pPr>
    </w:p>
    <w:p w14:paraId="4E86A711" w14:textId="77777777" w:rsidR="00050A0A" w:rsidRPr="00F4550C" w:rsidRDefault="00706077" w:rsidP="00706077">
      <w:pPr>
        <w:spacing w:line="360" w:lineRule="auto"/>
        <w:jc w:val="center"/>
        <w:rPr>
          <w:rFonts w:ascii="Times New Roman" w:hAnsi="Times New Roman" w:cs="Times New Roman"/>
          <w:sz w:val="28"/>
          <w:szCs w:val="28"/>
        </w:rPr>
      </w:pPr>
      <w:r w:rsidRPr="00F4550C">
        <w:rPr>
          <w:rFonts w:ascii="Times New Roman" w:hAnsi="Times New Roman" w:cs="Times New Roman"/>
        </w:rPr>
        <w:t xml:space="preserve"> </w:t>
      </w:r>
      <w:r w:rsidRPr="00F4550C">
        <w:rPr>
          <w:rFonts w:ascii="Times New Roman" w:hAnsi="Times New Roman" w:cs="Times New Roman"/>
          <w:sz w:val="28"/>
          <w:szCs w:val="28"/>
        </w:rPr>
        <w:t xml:space="preserve">Submitted for the attainment of the academic degree Master of Science (M.Sc.) at the </w:t>
      </w:r>
      <w:r w:rsidR="00050A0A" w:rsidRPr="00F4550C">
        <w:rPr>
          <w:rFonts w:ascii="Times New Roman" w:hAnsi="Times New Roman" w:cs="Times New Roman"/>
          <w:sz w:val="28"/>
          <w:szCs w:val="28"/>
        </w:rPr>
        <w:t>Department of Psychology</w:t>
      </w:r>
      <w:r w:rsidR="008A4543" w:rsidRPr="00F4550C">
        <w:rPr>
          <w:rFonts w:ascii="Times New Roman" w:hAnsi="Times New Roman" w:cs="Times New Roman"/>
          <w:sz w:val="28"/>
          <w:szCs w:val="28"/>
        </w:rPr>
        <w:t xml:space="preserve"> and </w:t>
      </w:r>
      <w:r w:rsidRPr="00F4550C">
        <w:rPr>
          <w:rFonts w:ascii="Times New Roman" w:hAnsi="Times New Roman" w:cs="Times New Roman"/>
          <w:sz w:val="28"/>
          <w:szCs w:val="28"/>
        </w:rPr>
        <w:t xml:space="preserve">the </w:t>
      </w:r>
      <w:r w:rsidR="008A4543" w:rsidRPr="00F4550C">
        <w:rPr>
          <w:rFonts w:ascii="Times New Roman" w:hAnsi="Times New Roman" w:cs="Times New Roman"/>
          <w:sz w:val="28"/>
          <w:szCs w:val="28"/>
        </w:rPr>
        <w:t xml:space="preserve">Department </w:t>
      </w:r>
      <w:r w:rsidR="00B77A6E" w:rsidRPr="00F4550C">
        <w:rPr>
          <w:rFonts w:ascii="Times New Roman" w:hAnsi="Times New Roman" w:cs="Times New Roman"/>
          <w:sz w:val="28"/>
          <w:szCs w:val="28"/>
        </w:rPr>
        <w:t>of Medicine (Philipps University of</w:t>
      </w:r>
      <w:r w:rsidR="00F276DD" w:rsidRPr="00F4550C">
        <w:rPr>
          <w:rFonts w:ascii="Times New Roman" w:hAnsi="Times New Roman" w:cs="Times New Roman"/>
          <w:sz w:val="28"/>
          <w:szCs w:val="28"/>
        </w:rPr>
        <w:t xml:space="preserve"> Marburg)</w:t>
      </w:r>
    </w:p>
    <w:p w14:paraId="1EC406AD" w14:textId="77777777" w:rsidR="00050A0A" w:rsidRPr="00F4550C" w:rsidRDefault="00050A0A" w:rsidP="00050A0A">
      <w:pPr>
        <w:spacing w:line="360" w:lineRule="auto"/>
        <w:jc w:val="center"/>
        <w:rPr>
          <w:rFonts w:ascii="Times New Roman" w:hAnsi="Times New Roman" w:cs="Times New Roman"/>
          <w:sz w:val="28"/>
          <w:szCs w:val="28"/>
        </w:rPr>
      </w:pPr>
      <w:r w:rsidRPr="00F4550C">
        <w:rPr>
          <w:rFonts w:ascii="Times New Roman" w:hAnsi="Times New Roman" w:cs="Times New Roman"/>
          <w:sz w:val="28"/>
          <w:szCs w:val="28"/>
        </w:rPr>
        <w:t xml:space="preserve">by: </w:t>
      </w:r>
      <w:r w:rsidRPr="00F4550C">
        <w:rPr>
          <w:rFonts w:ascii="Times New Roman" w:hAnsi="Times New Roman" w:cs="Times New Roman"/>
          <w:b/>
          <w:sz w:val="28"/>
          <w:szCs w:val="28"/>
        </w:rPr>
        <w:t xml:space="preserve">Malte Rudo Güth </w:t>
      </w:r>
      <w:r w:rsidRPr="00F4550C">
        <w:rPr>
          <w:rFonts w:ascii="Times New Roman" w:hAnsi="Times New Roman" w:cs="Times New Roman"/>
          <w:sz w:val="28"/>
          <w:szCs w:val="28"/>
        </w:rPr>
        <w:t>(B.Sc.)</w:t>
      </w:r>
    </w:p>
    <w:p w14:paraId="6140E9F8" w14:textId="7DD00A84" w:rsidR="00050A0A" w:rsidRPr="00F4550C" w:rsidRDefault="00050A0A" w:rsidP="00050A0A">
      <w:pPr>
        <w:spacing w:line="360" w:lineRule="auto"/>
        <w:jc w:val="center"/>
        <w:rPr>
          <w:rFonts w:ascii="Times New Roman" w:hAnsi="Times New Roman" w:cs="Times New Roman"/>
          <w:sz w:val="28"/>
          <w:szCs w:val="28"/>
        </w:rPr>
      </w:pPr>
      <w:r w:rsidRPr="00F4550C">
        <w:rPr>
          <w:rFonts w:ascii="Times New Roman" w:hAnsi="Times New Roman" w:cs="Times New Roman"/>
          <w:sz w:val="28"/>
          <w:szCs w:val="28"/>
        </w:rPr>
        <w:t xml:space="preserve">Marburg, </w:t>
      </w:r>
      <w:r w:rsidR="00AF1572" w:rsidRPr="00F4550C">
        <w:rPr>
          <w:rFonts w:ascii="Times New Roman" w:hAnsi="Times New Roman" w:cs="Times New Roman"/>
          <w:sz w:val="28"/>
          <w:szCs w:val="28"/>
        </w:rPr>
        <w:t>March</w:t>
      </w:r>
      <w:r w:rsidR="00706077" w:rsidRPr="00F4550C">
        <w:rPr>
          <w:rFonts w:ascii="Times New Roman" w:hAnsi="Times New Roman" w:cs="Times New Roman"/>
          <w:sz w:val="28"/>
          <w:szCs w:val="28"/>
        </w:rPr>
        <w:t xml:space="preserve"> 2018</w:t>
      </w:r>
    </w:p>
    <w:p w14:paraId="125CC81B" w14:textId="77777777" w:rsidR="008A4543" w:rsidRPr="00F4550C" w:rsidRDefault="008A4543" w:rsidP="00050A0A">
      <w:pPr>
        <w:tabs>
          <w:tab w:val="left" w:pos="1490"/>
        </w:tabs>
        <w:spacing w:line="360" w:lineRule="auto"/>
        <w:rPr>
          <w:rFonts w:ascii="Times New Roman" w:hAnsi="Times New Roman" w:cs="Times New Roman"/>
          <w:sz w:val="28"/>
          <w:szCs w:val="28"/>
        </w:rPr>
      </w:pPr>
    </w:p>
    <w:p w14:paraId="0C7574B3" w14:textId="77777777" w:rsidR="00706077" w:rsidRPr="00F4550C" w:rsidRDefault="00706077" w:rsidP="00050A0A">
      <w:pPr>
        <w:tabs>
          <w:tab w:val="left" w:pos="1490"/>
        </w:tabs>
        <w:spacing w:line="360" w:lineRule="auto"/>
        <w:rPr>
          <w:rFonts w:ascii="Times New Roman" w:hAnsi="Times New Roman" w:cs="Times New Roman"/>
          <w:sz w:val="28"/>
          <w:szCs w:val="28"/>
        </w:rPr>
      </w:pPr>
    </w:p>
    <w:p w14:paraId="62F6949E" w14:textId="77777777" w:rsidR="00706077" w:rsidRPr="00F4550C" w:rsidRDefault="00706077" w:rsidP="00050A0A">
      <w:pPr>
        <w:tabs>
          <w:tab w:val="left" w:pos="1490"/>
        </w:tabs>
        <w:spacing w:line="360" w:lineRule="auto"/>
        <w:rPr>
          <w:rFonts w:ascii="Times New Roman" w:hAnsi="Times New Roman" w:cs="Times New Roman"/>
          <w:sz w:val="28"/>
          <w:szCs w:val="28"/>
        </w:rPr>
      </w:pPr>
    </w:p>
    <w:p w14:paraId="28B05C53" w14:textId="66CA075B" w:rsidR="00050A0A" w:rsidRPr="00F4550C" w:rsidRDefault="00050A0A" w:rsidP="00050A0A">
      <w:pPr>
        <w:spacing w:line="360" w:lineRule="auto"/>
        <w:jc w:val="both"/>
        <w:rPr>
          <w:rFonts w:ascii="Times New Roman" w:hAnsi="Times New Roman" w:cs="Times New Roman"/>
          <w:sz w:val="28"/>
          <w:szCs w:val="28"/>
        </w:rPr>
      </w:pPr>
      <w:r w:rsidRPr="00F4550C">
        <w:rPr>
          <w:rFonts w:ascii="Times New Roman" w:hAnsi="Times New Roman" w:cs="Times New Roman"/>
          <w:b/>
          <w:sz w:val="28"/>
          <w:szCs w:val="28"/>
        </w:rPr>
        <w:t xml:space="preserve">Matriculation number: </w:t>
      </w:r>
      <w:r w:rsidR="00CE6396">
        <w:rPr>
          <w:rFonts w:ascii="Times New Roman" w:hAnsi="Times New Roman" w:cs="Times New Roman"/>
          <w:b/>
          <w:sz w:val="28"/>
          <w:szCs w:val="28"/>
        </w:rPr>
        <w:tab/>
      </w:r>
      <w:r w:rsidR="00CE6396">
        <w:rPr>
          <w:rFonts w:ascii="Times New Roman" w:hAnsi="Times New Roman" w:cs="Times New Roman"/>
          <w:b/>
          <w:sz w:val="28"/>
          <w:szCs w:val="28"/>
        </w:rPr>
        <w:tab/>
      </w:r>
      <w:r w:rsidRPr="00F4550C">
        <w:rPr>
          <w:rFonts w:ascii="Times New Roman" w:hAnsi="Times New Roman" w:cs="Times New Roman"/>
          <w:sz w:val="28"/>
          <w:szCs w:val="28"/>
        </w:rPr>
        <w:t>2521067</w:t>
      </w:r>
    </w:p>
    <w:p w14:paraId="10D29759" w14:textId="6F892D0F" w:rsidR="00050A0A" w:rsidRPr="00F4550C" w:rsidRDefault="00050A0A" w:rsidP="00050A0A">
      <w:pPr>
        <w:spacing w:line="360" w:lineRule="auto"/>
        <w:jc w:val="both"/>
        <w:rPr>
          <w:rFonts w:ascii="Times New Roman" w:hAnsi="Times New Roman" w:cs="Times New Roman"/>
          <w:sz w:val="28"/>
          <w:szCs w:val="28"/>
        </w:rPr>
      </w:pPr>
      <w:r w:rsidRPr="00F4550C">
        <w:rPr>
          <w:rFonts w:ascii="Times New Roman" w:hAnsi="Times New Roman" w:cs="Times New Roman"/>
          <w:b/>
          <w:sz w:val="28"/>
          <w:szCs w:val="28"/>
        </w:rPr>
        <w:t xml:space="preserve">E-Mail: </w:t>
      </w:r>
      <w:r w:rsidR="00DB6DE5">
        <w:rPr>
          <w:rFonts w:ascii="Times New Roman" w:hAnsi="Times New Roman" w:cs="Times New Roman"/>
          <w:b/>
          <w:sz w:val="28"/>
          <w:szCs w:val="28"/>
        </w:rPr>
        <w:tab/>
      </w:r>
      <w:r w:rsidR="00DB6DE5">
        <w:rPr>
          <w:rFonts w:ascii="Times New Roman" w:hAnsi="Times New Roman" w:cs="Times New Roman"/>
          <w:b/>
          <w:sz w:val="28"/>
          <w:szCs w:val="28"/>
        </w:rPr>
        <w:tab/>
      </w:r>
      <w:r w:rsidR="00DB6DE5">
        <w:rPr>
          <w:rFonts w:ascii="Times New Roman" w:hAnsi="Times New Roman" w:cs="Times New Roman"/>
          <w:b/>
          <w:sz w:val="28"/>
          <w:szCs w:val="28"/>
        </w:rPr>
        <w:tab/>
      </w:r>
      <w:r w:rsidR="00CE6396">
        <w:rPr>
          <w:rFonts w:ascii="Times New Roman" w:hAnsi="Times New Roman" w:cs="Times New Roman"/>
          <w:b/>
          <w:sz w:val="28"/>
          <w:szCs w:val="28"/>
        </w:rPr>
        <w:tab/>
      </w:r>
      <w:r w:rsidR="001524CE">
        <w:rPr>
          <w:rFonts w:ascii="Times New Roman" w:hAnsi="Times New Roman" w:cs="Times New Roman"/>
          <w:sz w:val="28"/>
          <w:szCs w:val="28"/>
        </w:rPr>
        <w:t>maltegueth@gmail.com</w:t>
      </w:r>
    </w:p>
    <w:p w14:paraId="5516407A" w14:textId="7C929414" w:rsidR="00B32158" w:rsidRDefault="00050A0A" w:rsidP="00DB6DE5">
      <w:pPr>
        <w:spacing w:line="360" w:lineRule="auto"/>
        <w:ind w:left="2880" w:hanging="2880"/>
        <w:jc w:val="both"/>
        <w:rPr>
          <w:rFonts w:ascii="Times New Roman" w:hAnsi="Times New Roman" w:cs="Times New Roman"/>
          <w:sz w:val="28"/>
          <w:szCs w:val="28"/>
        </w:rPr>
      </w:pPr>
      <w:r w:rsidRPr="00F4550C">
        <w:rPr>
          <w:rFonts w:ascii="Times New Roman" w:hAnsi="Times New Roman" w:cs="Times New Roman"/>
          <w:b/>
          <w:sz w:val="28"/>
          <w:szCs w:val="28"/>
        </w:rPr>
        <w:t>First Instructor:</w:t>
      </w:r>
      <w:r w:rsidRPr="00F4550C">
        <w:rPr>
          <w:rFonts w:ascii="Times New Roman" w:hAnsi="Times New Roman" w:cs="Times New Roman"/>
          <w:sz w:val="28"/>
          <w:szCs w:val="28"/>
        </w:rPr>
        <w:t xml:space="preserve"> </w:t>
      </w:r>
      <w:r w:rsidR="00DB6DE5">
        <w:rPr>
          <w:rFonts w:ascii="Times New Roman" w:hAnsi="Times New Roman" w:cs="Times New Roman"/>
          <w:sz w:val="28"/>
          <w:szCs w:val="28"/>
        </w:rPr>
        <w:tab/>
      </w:r>
      <w:r w:rsidR="00CE6396">
        <w:rPr>
          <w:rFonts w:ascii="Times New Roman" w:hAnsi="Times New Roman" w:cs="Times New Roman"/>
          <w:sz w:val="28"/>
          <w:szCs w:val="28"/>
        </w:rPr>
        <w:tab/>
      </w:r>
      <w:r w:rsidR="00706077" w:rsidRPr="00F4550C">
        <w:rPr>
          <w:rFonts w:ascii="Times New Roman" w:hAnsi="Times New Roman" w:cs="Times New Roman"/>
          <w:sz w:val="28"/>
          <w:szCs w:val="28"/>
        </w:rPr>
        <w:t xml:space="preserve">Dr. Dipl.-Phys. Jens Sommer </w:t>
      </w:r>
    </w:p>
    <w:p w14:paraId="7A04F7D6" w14:textId="51B47950" w:rsidR="00050A0A" w:rsidRPr="00F4550C" w:rsidRDefault="00706077" w:rsidP="00CE6396">
      <w:pPr>
        <w:spacing w:line="360" w:lineRule="auto"/>
        <w:ind w:left="3600"/>
        <w:jc w:val="both"/>
        <w:rPr>
          <w:rFonts w:ascii="Times New Roman" w:hAnsi="Times New Roman" w:cs="Times New Roman"/>
          <w:sz w:val="28"/>
          <w:szCs w:val="28"/>
        </w:rPr>
      </w:pPr>
      <w:r w:rsidRPr="00F4550C">
        <w:rPr>
          <w:rFonts w:ascii="Times New Roman" w:hAnsi="Times New Roman" w:cs="Times New Roman"/>
          <w:sz w:val="28"/>
          <w:szCs w:val="28"/>
        </w:rPr>
        <w:t>(</w:t>
      </w:r>
      <w:r w:rsidR="00DB6DE5">
        <w:rPr>
          <w:rFonts w:ascii="Times New Roman" w:hAnsi="Times New Roman" w:cs="Times New Roman"/>
          <w:sz w:val="28"/>
          <w:szCs w:val="28"/>
        </w:rPr>
        <w:t xml:space="preserve">Core Facility for Brainimaging, </w:t>
      </w:r>
      <w:r w:rsidRPr="00F4550C">
        <w:rPr>
          <w:rFonts w:ascii="Times New Roman" w:hAnsi="Times New Roman" w:cs="Times New Roman"/>
          <w:sz w:val="28"/>
          <w:szCs w:val="28"/>
        </w:rPr>
        <w:t xml:space="preserve">Department of </w:t>
      </w:r>
      <w:r w:rsidR="00B77A6E" w:rsidRPr="00F4550C">
        <w:rPr>
          <w:rFonts w:ascii="Times New Roman" w:hAnsi="Times New Roman" w:cs="Times New Roman"/>
          <w:sz w:val="28"/>
          <w:szCs w:val="28"/>
        </w:rPr>
        <w:t>Medicine, Philipps University of Marburg</w:t>
      </w:r>
      <w:r w:rsidRPr="00F4550C">
        <w:rPr>
          <w:rFonts w:ascii="Times New Roman" w:hAnsi="Times New Roman" w:cs="Times New Roman"/>
          <w:sz w:val="28"/>
          <w:szCs w:val="28"/>
        </w:rPr>
        <w:t>)</w:t>
      </w:r>
    </w:p>
    <w:p w14:paraId="139EC89C" w14:textId="1E47B862" w:rsidR="00B32158" w:rsidRDefault="008A4543" w:rsidP="00DB6DE5">
      <w:pPr>
        <w:spacing w:line="360" w:lineRule="auto"/>
        <w:ind w:left="2880" w:hanging="2880"/>
        <w:jc w:val="both"/>
        <w:rPr>
          <w:rFonts w:ascii="Times New Roman" w:hAnsi="Times New Roman" w:cs="Times New Roman"/>
          <w:sz w:val="28"/>
          <w:szCs w:val="28"/>
        </w:rPr>
      </w:pPr>
      <w:r w:rsidRPr="00F4550C">
        <w:rPr>
          <w:rFonts w:ascii="Times New Roman" w:hAnsi="Times New Roman" w:cs="Times New Roman"/>
          <w:b/>
          <w:sz w:val="28"/>
          <w:szCs w:val="28"/>
        </w:rPr>
        <w:t>Second Instructor:</w:t>
      </w:r>
      <w:r w:rsidRPr="00F4550C">
        <w:rPr>
          <w:rFonts w:ascii="Times New Roman" w:hAnsi="Times New Roman" w:cs="Times New Roman"/>
          <w:sz w:val="28"/>
          <w:szCs w:val="28"/>
        </w:rPr>
        <w:t xml:space="preserve"> </w:t>
      </w:r>
      <w:r w:rsidR="00DB6DE5">
        <w:rPr>
          <w:rFonts w:ascii="Times New Roman" w:hAnsi="Times New Roman" w:cs="Times New Roman"/>
          <w:sz w:val="28"/>
          <w:szCs w:val="28"/>
        </w:rPr>
        <w:tab/>
      </w:r>
      <w:r w:rsidR="00CE6396">
        <w:rPr>
          <w:rFonts w:ascii="Times New Roman" w:hAnsi="Times New Roman" w:cs="Times New Roman"/>
          <w:sz w:val="28"/>
          <w:szCs w:val="28"/>
        </w:rPr>
        <w:tab/>
      </w:r>
      <w:r w:rsidR="00706077" w:rsidRPr="00F4550C">
        <w:rPr>
          <w:rFonts w:ascii="Times New Roman" w:hAnsi="Times New Roman" w:cs="Times New Roman"/>
          <w:sz w:val="28"/>
          <w:szCs w:val="28"/>
        </w:rPr>
        <w:t>Prof. Dr. Dr. Martin P</w:t>
      </w:r>
      <w:r w:rsidR="00B77A6E" w:rsidRPr="00F4550C">
        <w:rPr>
          <w:rFonts w:ascii="Times New Roman" w:hAnsi="Times New Roman" w:cs="Times New Roman"/>
          <w:sz w:val="28"/>
          <w:szCs w:val="28"/>
        </w:rPr>
        <w:t xml:space="preserve">eper </w:t>
      </w:r>
    </w:p>
    <w:p w14:paraId="2BA4CA06" w14:textId="4D82B448" w:rsidR="00050A0A" w:rsidRPr="00F4550C" w:rsidRDefault="00B77A6E" w:rsidP="00CE6396">
      <w:pPr>
        <w:spacing w:line="360" w:lineRule="auto"/>
        <w:ind w:left="3600"/>
        <w:jc w:val="both"/>
        <w:rPr>
          <w:rFonts w:ascii="Times New Roman" w:hAnsi="Times New Roman" w:cs="Times New Roman"/>
          <w:sz w:val="28"/>
          <w:szCs w:val="28"/>
        </w:rPr>
        <w:sectPr w:rsidR="00050A0A" w:rsidRPr="00F4550C" w:rsidSect="00D0169D">
          <w:headerReference w:type="even" r:id="rId8"/>
          <w:headerReference w:type="default" r:id="rId9"/>
          <w:pgSz w:w="11906" w:h="16838"/>
          <w:pgMar w:top="1417" w:right="1417" w:bottom="1134" w:left="1417" w:header="708" w:footer="708" w:gutter="0"/>
          <w:cols w:space="708"/>
          <w:titlePg/>
          <w:docGrid w:linePitch="360"/>
        </w:sectPr>
      </w:pPr>
      <w:r w:rsidRPr="00F4550C">
        <w:rPr>
          <w:rFonts w:ascii="Times New Roman" w:hAnsi="Times New Roman" w:cs="Times New Roman"/>
          <w:sz w:val="28"/>
          <w:szCs w:val="28"/>
        </w:rPr>
        <w:t>(Neuropsychology Section, Department of Psychology</w:t>
      </w:r>
      <w:r w:rsidR="00706077" w:rsidRPr="00F4550C">
        <w:rPr>
          <w:rFonts w:ascii="Times New Roman" w:hAnsi="Times New Roman" w:cs="Times New Roman"/>
          <w:sz w:val="28"/>
          <w:szCs w:val="28"/>
        </w:rPr>
        <w:t>, Philipps</w:t>
      </w:r>
      <w:r w:rsidRPr="00F4550C">
        <w:rPr>
          <w:rFonts w:ascii="Times New Roman" w:hAnsi="Times New Roman" w:cs="Times New Roman"/>
          <w:sz w:val="28"/>
          <w:szCs w:val="28"/>
        </w:rPr>
        <w:t xml:space="preserve"> University of</w:t>
      </w:r>
      <w:r w:rsidR="00706077" w:rsidRPr="00F4550C">
        <w:rPr>
          <w:rFonts w:ascii="Times New Roman" w:hAnsi="Times New Roman" w:cs="Times New Roman"/>
          <w:sz w:val="28"/>
          <w:szCs w:val="28"/>
        </w:rPr>
        <w:t xml:space="preserve"> Marburg)</w:t>
      </w:r>
    </w:p>
    <w:sdt>
      <w:sdtPr>
        <w:rPr>
          <w:rFonts w:ascii="Times New Roman" w:eastAsiaTheme="minorHAnsi" w:hAnsi="Times New Roman" w:cs="Times New Roman"/>
          <w:color w:val="auto"/>
          <w:sz w:val="22"/>
          <w:szCs w:val="22"/>
          <w:lang w:val="de-DE" w:eastAsia="en-US"/>
        </w:rPr>
        <w:id w:val="722715738"/>
        <w:docPartObj>
          <w:docPartGallery w:val="Table of Contents"/>
          <w:docPartUnique/>
        </w:docPartObj>
      </w:sdtPr>
      <w:sdtEndPr>
        <w:rPr>
          <w:b/>
          <w:bCs/>
        </w:rPr>
      </w:sdtEndPr>
      <w:sdtContent>
        <w:p w14:paraId="3B0E5E46" w14:textId="77777777" w:rsidR="00D0169D" w:rsidRPr="0045145D" w:rsidRDefault="00D0169D" w:rsidP="00D0169D">
          <w:pPr>
            <w:pStyle w:val="TOCHeading"/>
            <w:rPr>
              <w:rFonts w:ascii="Times New Roman" w:hAnsi="Times New Roman" w:cs="Times New Roman"/>
              <w:b/>
              <w:color w:val="auto"/>
              <w:sz w:val="36"/>
            </w:rPr>
          </w:pPr>
          <w:r w:rsidRPr="0045145D">
            <w:rPr>
              <w:rFonts w:ascii="Times New Roman" w:hAnsi="Times New Roman" w:cs="Times New Roman"/>
              <w:b/>
              <w:color w:val="auto"/>
              <w:sz w:val="36"/>
            </w:rPr>
            <w:t>List of Contents</w:t>
          </w:r>
        </w:p>
        <w:p w14:paraId="31437866" w14:textId="77777777" w:rsidR="00D0169D" w:rsidRPr="0045145D" w:rsidRDefault="00D0169D" w:rsidP="00D0169D">
          <w:pPr>
            <w:rPr>
              <w:rFonts w:ascii="Times New Roman" w:hAnsi="Times New Roman" w:cs="Times New Roman"/>
              <w:lang w:eastAsia="en-GB"/>
            </w:rPr>
          </w:pPr>
        </w:p>
        <w:p w14:paraId="3EFC7D12" w14:textId="74489508" w:rsidR="001B13D6" w:rsidRDefault="00D0169D">
          <w:pPr>
            <w:pStyle w:val="TOC1"/>
            <w:tabs>
              <w:tab w:val="right" w:leader="dot" w:pos="9062"/>
            </w:tabs>
            <w:rPr>
              <w:rFonts w:eastAsiaTheme="minorEastAsia"/>
              <w:noProof/>
              <w:sz w:val="24"/>
              <w:szCs w:val="24"/>
              <w:lang w:val="de-DE" w:eastAsia="de-DE"/>
            </w:rPr>
          </w:pPr>
          <w:r w:rsidRPr="0045145D">
            <w:rPr>
              <w:rFonts w:ascii="Times New Roman" w:hAnsi="Times New Roman" w:cs="Times New Roman"/>
            </w:rPr>
            <w:fldChar w:fldCharType="begin"/>
          </w:r>
          <w:r w:rsidRPr="0045145D">
            <w:rPr>
              <w:rFonts w:ascii="Times New Roman" w:hAnsi="Times New Roman" w:cs="Times New Roman"/>
            </w:rPr>
            <w:instrText xml:space="preserve"> TOC \o "1-3" \h \z \u </w:instrText>
          </w:r>
          <w:r w:rsidRPr="0045145D">
            <w:rPr>
              <w:rFonts w:ascii="Times New Roman" w:hAnsi="Times New Roman" w:cs="Times New Roman"/>
            </w:rPr>
            <w:fldChar w:fldCharType="separate"/>
          </w:r>
          <w:hyperlink w:anchor="_Toc509584950" w:history="1">
            <w:r w:rsidR="001B13D6" w:rsidRPr="00613035">
              <w:rPr>
                <w:rStyle w:val="Hyperlink"/>
                <w:rFonts w:ascii="Times New Roman" w:hAnsi="Times New Roman" w:cs="Times New Roman"/>
                <w:b/>
                <w:noProof/>
              </w:rPr>
              <w:t>List of Abbreviations</w:t>
            </w:r>
            <w:r w:rsidR="001B13D6">
              <w:rPr>
                <w:noProof/>
                <w:webHidden/>
              </w:rPr>
              <w:tab/>
            </w:r>
            <w:r w:rsidR="001B13D6">
              <w:rPr>
                <w:noProof/>
                <w:webHidden/>
              </w:rPr>
              <w:fldChar w:fldCharType="begin"/>
            </w:r>
            <w:r w:rsidR="001B13D6">
              <w:rPr>
                <w:noProof/>
                <w:webHidden/>
              </w:rPr>
              <w:instrText xml:space="preserve"> PAGEREF _Toc509584950 \h </w:instrText>
            </w:r>
            <w:r w:rsidR="001B13D6">
              <w:rPr>
                <w:noProof/>
                <w:webHidden/>
              </w:rPr>
            </w:r>
            <w:r w:rsidR="001B13D6">
              <w:rPr>
                <w:noProof/>
                <w:webHidden/>
              </w:rPr>
              <w:fldChar w:fldCharType="separate"/>
            </w:r>
            <w:r w:rsidR="001B13D6">
              <w:rPr>
                <w:noProof/>
                <w:webHidden/>
              </w:rPr>
              <w:t>III</w:t>
            </w:r>
            <w:r w:rsidR="001B13D6">
              <w:rPr>
                <w:noProof/>
                <w:webHidden/>
              </w:rPr>
              <w:fldChar w:fldCharType="end"/>
            </w:r>
          </w:hyperlink>
        </w:p>
        <w:p w14:paraId="7756E305" w14:textId="1CF0C61A" w:rsidR="001B13D6" w:rsidRDefault="00367162">
          <w:pPr>
            <w:pStyle w:val="TOC1"/>
            <w:tabs>
              <w:tab w:val="right" w:leader="dot" w:pos="9062"/>
            </w:tabs>
            <w:rPr>
              <w:rFonts w:eastAsiaTheme="minorEastAsia"/>
              <w:noProof/>
              <w:sz w:val="24"/>
              <w:szCs w:val="24"/>
              <w:lang w:val="de-DE" w:eastAsia="de-DE"/>
            </w:rPr>
          </w:pPr>
          <w:hyperlink w:anchor="_Toc509584951" w:history="1">
            <w:r w:rsidR="001B13D6" w:rsidRPr="00613035">
              <w:rPr>
                <w:rStyle w:val="Hyperlink"/>
                <w:rFonts w:ascii="Times New Roman" w:hAnsi="Times New Roman" w:cs="Times New Roman"/>
                <w:b/>
                <w:noProof/>
              </w:rPr>
              <w:t>1. Theoretical Background and Aims</w:t>
            </w:r>
            <w:r w:rsidR="001B13D6">
              <w:rPr>
                <w:noProof/>
                <w:webHidden/>
              </w:rPr>
              <w:tab/>
            </w:r>
            <w:r w:rsidR="001B13D6">
              <w:rPr>
                <w:noProof/>
                <w:webHidden/>
              </w:rPr>
              <w:fldChar w:fldCharType="begin"/>
            </w:r>
            <w:r w:rsidR="001B13D6">
              <w:rPr>
                <w:noProof/>
                <w:webHidden/>
              </w:rPr>
              <w:instrText xml:space="preserve"> PAGEREF _Toc509584951 \h </w:instrText>
            </w:r>
            <w:r w:rsidR="001B13D6">
              <w:rPr>
                <w:noProof/>
                <w:webHidden/>
              </w:rPr>
            </w:r>
            <w:r w:rsidR="001B13D6">
              <w:rPr>
                <w:noProof/>
                <w:webHidden/>
              </w:rPr>
              <w:fldChar w:fldCharType="separate"/>
            </w:r>
            <w:r w:rsidR="001B13D6">
              <w:rPr>
                <w:noProof/>
                <w:webHidden/>
              </w:rPr>
              <w:t>4</w:t>
            </w:r>
            <w:r w:rsidR="001B13D6">
              <w:rPr>
                <w:noProof/>
                <w:webHidden/>
              </w:rPr>
              <w:fldChar w:fldCharType="end"/>
            </w:r>
          </w:hyperlink>
        </w:p>
        <w:p w14:paraId="5B501B98" w14:textId="20F71997" w:rsidR="001B13D6" w:rsidRDefault="00367162">
          <w:pPr>
            <w:pStyle w:val="TOC2"/>
            <w:tabs>
              <w:tab w:val="right" w:leader="dot" w:pos="9062"/>
            </w:tabs>
            <w:rPr>
              <w:rFonts w:eastAsiaTheme="minorEastAsia"/>
              <w:noProof/>
              <w:sz w:val="24"/>
              <w:szCs w:val="24"/>
              <w:lang w:val="de-DE" w:eastAsia="de-DE"/>
            </w:rPr>
          </w:pPr>
          <w:hyperlink w:anchor="_Toc509584952" w:history="1">
            <w:r w:rsidR="001B13D6" w:rsidRPr="00613035">
              <w:rPr>
                <w:rStyle w:val="Hyperlink"/>
                <w:rFonts w:ascii="Times New Roman" w:hAnsi="Times New Roman" w:cs="Times New Roman"/>
                <w:noProof/>
              </w:rPr>
              <w:t>1.1 The benefits of combining EEG and fMRI</w:t>
            </w:r>
            <w:r w:rsidR="001B13D6">
              <w:rPr>
                <w:noProof/>
                <w:webHidden/>
              </w:rPr>
              <w:tab/>
            </w:r>
            <w:r w:rsidR="001B13D6">
              <w:rPr>
                <w:noProof/>
                <w:webHidden/>
              </w:rPr>
              <w:fldChar w:fldCharType="begin"/>
            </w:r>
            <w:r w:rsidR="001B13D6">
              <w:rPr>
                <w:noProof/>
                <w:webHidden/>
              </w:rPr>
              <w:instrText xml:space="preserve"> PAGEREF _Toc509584952 \h </w:instrText>
            </w:r>
            <w:r w:rsidR="001B13D6">
              <w:rPr>
                <w:noProof/>
                <w:webHidden/>
              </w:rPr>
            </w:r>
            <w:r w:rsidR="001B13D6">
              <w:rPr>
                <w:noProof/>
                <w:webHidden/>
              </w:rPr>
              <w:fldChar w:fldCharType="separate"/>
            </w:r>
            <w:r w:rsidR="001B13D6">
              <w:rPr>
                <w:noProof/>
                <w:webHidden/>
              </w:rPr>
              <w:t>4</w:t>
            </w:r>
            <w:r w:rsidR="001B13D6">
              <w:rPr>
                <w:noProof/>
                <w:webHidden/>
              </w:rPr>
              <w:fldChar w:fldCharType="end"/>
            </w:r>
          </w:hyperlink>
        </w:p>
        <w:p w14:paraId="2B3F7BE6" w14:textId="441FDA91" w:rsidR="001B13D6" w:rsidRDefault="00367162">
          <w:pPr>
            <w:pStyle w:val="TOC2"/>
            <w:tabs>
              <w:tab w:val="right" w:leader="dot" w:pos="9062"/>
            </w:tabs>
            <w:rPr>
              <w:rFonts w:eastAsiaTheme="minorEastAsia"/>
              <w:noProof/>
              <w:sz w:val="24"/>
              <w:szCs w:val="24"/>
              <w:lang w:val="de-DE" w:eastAsia="de-DE"/>
            </w:rPr>
          </w:pPr>
          <w:hyperlink w:anchor="_Toc509584953" w:history="1">
            <w:r w:rsidR="001B13D6" w:rsidRPr="00613035">
              <w:rPr>
                <w:rStyle w:val="Hyperlink"/>
                <w:rFonts w:ascii="Times New Roman" w:hAnsi="Times New Roman" w:cs="Times New Roman"/>
                <w:noProof/>
              </w:rPr>
              <w:t>1.2 Multivariate and asymmetric EEG and fMRI data integration</w:t>
            </w:r>
            <w:r w:rsidR="001B13D6">
              <w:rPr>
                <w:noProof/>
                <w:webHidden/>
              </w:rPr>
              <w:tab/>
            </w:r>
            <w:r w:rsidR="001B13D6">
              <w:rPr>
                <w:noProof/>
                <w:webHidden/>
              </w:rPr>
              <w:fldChar w:fldCharType="begin"/>
            </w:r>
            <w:r w:rsidR="001B13D6">
              <w:rPr>
                <w:noProof/>
                <w:webHidden/>
              </w:rPr>
              <w:instrText xml:space="preserve"> PAGEREF _Toc509584953 \h </w:instrText>
            </w:r>
            <w:r w:rsidR="001B13D6">
              <w:rPr>
                <w:noProof/>
                <w:webHidden/>
              </w:rPr>
            </w:r>
            <w:r w:rsidR="001B13D6">
              <w:rPr>
                <w:noProof/>
                <w:webHidden/>
              </w:rPr>
              <w:fldChar w:fldCharType="separate"/>
            </w:r>
            <w:r w:rsidR="001B13D6">
              <w:rPr>
                <w:noProof/>
                <w:webHidden/>
              </w:rPr>
              <w:t>11</w:t>
            </w:r>
            <w:r w:rsidR="001B13D6">
              <w:rPr>
                <w:noProof/>
                <w:webHidden/>
              </w:rPr>
              <w:fldChar w:fldCharType="end"/>
            </w:r>
          </w:hyperlink>
        </w:p>
        <w:p w14:paraId="3D80ECB0" w14:textId="314A90A8" w:rsidR="001B13D6" w:rsidRDefault="00367162">
          <w:pPr>
            <w:pStyle w:val="TOC2"/>
            <w:tabs>
              <w:tab w:val="right" w:leader="dot" w:pos="9062"/>
            </w:tabs>
            <w:rPr>
              <w:rFonts w:eastAsiaTheme="minorEastAsia"/>
              <w:noProof/>
              <w:sz w:val="24"/>
              <w:szCs w:val="24"/>
              <w:lang w:val="de-DE" w:eastAsia="de-DE"/>
            </w:rPr>
          </w:pPr>
          <w:hyperlink w:anchor="_Toc509584954" w:history="1">
            <w:r w:rsidR="001B13D6" w:rsidRPr="00613035">
              <w:rPr>
                <w:rStyle w:val="Hyperlink"/>
                <w:rFonts w:ascii="Times New Roman" w:hAnsi="Times New Roman" w:cs="Times New Roman"/>
                <w:noProof/>
              </w:rPr>
              <w:t>1.3 Approaches for multimodal data fusion</w:t>
            </w:r>
            <w:r w:rsidR="001B13D6">
              <w:rPr>
                <w:noProof/>
                <w:webHidden/>
              </w:rPr>
              <w:tab/>
            </w:r>
            <w:r w:rsidR="001B13D6">
              <w:rPr>
                <w:noProof/>
                <w:webHidden/>
              </w:rPr>
              <w:fldChar w:fldCharType="begin"/>
            </w:r>
            <w:r w:rsidR="001B13D6">
              <w:rPr>
                <w:noProof/>
                <w:webHidden/>
              </w:rPr>
              <w:instrText xml:space="preserve"> PAGEREF _Toc509584954 \h </w:instrText>
            </w:r>
            <w:r w:rsidR="001B13D6">
              <w:rPr>
                <w:noProof/>
                <w:webHidden/>
              </w:rPr>
            </w:r>
            <w:r w:rsidR="001B13D6">
              <w:rPr>
                <w:noProof/>
                <w:webHidden/>
              </w:rPr>
              <w:fldChar w:fldCharType="separate"/>
            </w:r>
            <w:r w:rsidR="001B13D6">
              <w:rPr>
                <w:noProof/>
                <w:webHidden/>
              </w:rPr>
              <w:t>14</w:t>
            </w:r>
            <w:r w:rsidR="001B13D6">
              <w:rPr>
                <w:noProof/>
                <w:webHidden/>
              </w:rPr>
              <w:fldChar w:fldCharType="end"/>
            </w:r>
          </w:hyperlink>
        </w:p>
        <w:p w14:paraId="1604F661" w14:textId="406013EB" w:rsidR="001B13D6" w:rsidRDefault="00367162">
          <w:pPr>
            <w:pStyle w:val="TOC3"/>
            <w:tabs>
              <w:tab w:val="right" w:leader="dot" w:pos="9062"/>
            </w:tabs>
            <w:rPr>
              <w:rFonts w:eastAsiaTheme="minorEastAsia"/>
              <w:noProof/>
              <w:sz w:val="24"/>
              <w:szCs w:val="24"/>
              <w:lang w:val="de-DE" w:eastAsia="de-DE"/>
            </w:rPr>
          </w:pPr>
          <w:hyperlink w:anchor="_Toc509584955" w:history="1">
            <w:r w:rsidR="001B13D6" w:rsidRPr="00613035">
              <w:rPr>
                <w:rStyle w:val="Hyperlink"/>
                <w:rFonts w:ascii="Times New Roman" w:hAnsi="Times New Roman" w:cs="Times New Roman"/>
                <w:noProof/>
              </w:rPr>
              <w:t>1.3.1 Joint and Parallel Independent Component Analysis</w:t>
            </w:r>
            <w:r w:rsidR="001B13D6">
              <w:rPr>
                <w:noProof/>
                <w:webHidden/>
              </w:rPr>
              <w:tab/>
            </w:r>
            <w:r w:rsidR="001B13D6">
              <w:rPr>
                <w:noProof/>
                <w:webHidden/>
              </w:rPr>
              <w:fldChar w:fldCharType="begin"/>
            </w:r>
            <w:r w:rsidR="001B13D6">
              <w:rPr>
                <w:noProof/>
                <w:webHidden/>
              </w:rPr>
              <w:instrText xml:space="preserve"> PAGEREF _Toc509584955 \h </w:instrText>
            </w:r>
            <w:r w:rsidR="001B13D6">
              <w:rPr>
                <w:noProof/>
                <w:webHidden/>
              </w:rPr>
            </w:r>
            <w:r w:rsidR="001B13D6">
              <w:rPr>
                <w:noProof/>
                <w:webHidden/>
              </w:rPr>
              <w:fldChar w:fldCharType="separate"/>
            </w:r>
            <w:r w:rsidR="001B13D6">
              <w:rPr>
                <w:noProof/>
                <w:webHidden/>
              </w:rPr>
              <w:t>14</w:t>
            </w:r>
            <w:r w:rsidR="001B13D6">
              <w:rPr>
                <w:noProof/>
                <w:webHidden/>
              </w:rPr>
              <w:fldChar w:fldCharType="end"/>
            </w:r>
          </w:hyperlink>
        </w:p>
        <w:p w14:paraId="576CA3EE" w14:textId="24741141" w:rsidR="001B13D6" w:rsidRDefault="00367162">
          <w:pPr>
            <w:pStyle w:val="TOC3"/>
            <w:tabs>
              <w:tab w:val="right" w:leader="dot" w:pos="9062"/>
            </w:tabs>
            <w:rPr>
              <w:rFonts w:eastAsiaTheme="minorEastAsia"/>
              <w:noProof/>
              <w:sz w:val="24"/>
              <w:szCs w:val="24"/>
              <w:lang w:val="de-DE" w:eastAsia="de-DE"/>
            </w:rPr>
          </w:pPr>
          <w:hyperlink w:anchor="_Toc509584956" w:history="1">
            <w:r w:rsidR="001B13D6" w:rsidRPr="00613035">
              <w:rPr>
                <w:rStyle w:val="Hyperlink"/>
                <w:rFonts w:ascii="Times New Roman" w:hAnsi="Times New Roman" w:cs="Times New Roman"/>
                <w:noProof/>
              </w:rPr>
              <w:t>1.3.2 Multiway Partial Least Squares regression for EEG and fMRI</w:t>
            </w:r>
            <w:r w:rsidR="001B13D6">
              <w:rPr>
                <w:noProof/>
                <w:webHidden/>
              </w:rPr>
              <w:tab/>
            </w:r>
            <w:r w:rsidR="001B13D6">
              <w:rPr>
                <w:noProof/>
                <w:webHidden/>
              </w:rPr>
              <w:fldChar w:fldCharType="begin"/>
            </w:r>
            <w:r w:rsidR="001B13D6">
              <w:rPr>
                <w:noProof/>
                <w:webHidden/>
              </w:rPr>
              <w:instrText xml:space="preserve"> PAGEREF _Toc509584956 \h </w:instrText>
            </w:r>
            <w:r w:rsidR="001B13D6">
              <w:rPr>
                <w:noProof/>
                <w:webHidden/>
              </w:rPr>
            </w:r>
            <w:r w:rsidR="001B13D6">
              <w:rPr>
                <w:noProof/>
                <w:webHidden/>
              </w:rPr>
              <w:fldChar w:fldCharType="separate"/>
            </w:r>
            <w:r w:rsidR="001B13D6">
              <w:rPr>
                <w:noProof/>
                <w:webHidden/>
              </w:rPr>
              <w:t>16</w:t>
            </w:r>
            <w:r w:rsidR="001B13D6">
              <w:rPr>
                <w:noProof/>
                <w:webHidden/>
              </w:rPr>
              <w:fldChar w:fldCharType="end"/>
            </w:r>
          </w:hyperlink>
        </w:p>
        <w:p w14:paraId="7DD9C03E" w14:textId="7C832726" w:rsidR="001B13D6" w:rsidRDefault="00367162">
          <w:pPr>
            <w:pStyle w:val="TOC3"/>
            <w:tabs>
              <w:tab w:val="right" w:leader="dot" w:pos="9062"/>
            </w:tabs>
            <w:rPr>
              <w:rFonts w:eastAsiaTheme="minorEastAsia"/>
              <w:noProof/>
              <w:sz w:val="24"/>
              <w:szCs w:val="24"/>
              <w:lang w:val="de-DE" w:eastAsia="de-DE"/>
            </w:rPr>
          </w:pPr>
          <w:hyperlink w:anchor="_Toc509584957" w:history="1">
            <w:r w:rsidR="001B13D6" w:rsidRPr="00613035">
              <w:rPr>
                <w:rStyle w:val="Hyperlink"/>
                <w:rFonts w:ascii="Times New Roman" w:hAnsi="Times New Roman" w:cs="Times New Roman"/>
                <w:noProof/>
              </w:rPr>
              <w:t>1.3.3 Multilevel Modeling</w:t>
            </w:r>
            <w:r w:rsidR="001B13D6">
              <w:rPr>
                <w:noProof/>
                <w:webHidden/>
              </w:rPr>
              <w:tab/>
            </w:r>
            <w:r w:rsidR="001B13D6">
              <w:rPr>
                <w:noProof/>
                <w:webHidden/>
              </w:rPr>
              <w:fldChar w:fldCharType="begin"/>
            </w:r>
            <w:r w:rsidR="001B13D6">
              <w:rPr>
                <w:noProof/>
                <w:webHidden/>
              </w:rPr>
              <w:instrText xml:space="preserve"> PAGEREF _Toc509584957 \h </w:instrText>
            </w:r>
            <w:r w:rsidR="001B13D6">
              <w:rPr>
                <w:noProof/>
                <w:webHidden/>
              </w:rPr>
            </w:r>
            <w:r w:rsidR="001B13D6">
              <w:rPr>
                <w:noProof/>
                <w:webHidden/>
              </w:rPr>
              <w:fldChar w:fldCharType="separate"/>
            </w:r>
            <w:r w:rsidR="001B13D6">
              <w:rPr>
                <w:noProof/>
                <w:webHidden/>
              </w:rPr>
              <w:t>17</w:t>
            </w:r>
            <w:r w:rsidR="001B13D6">
              <w:rPr>
                <w:noProof/>
                <w:webHidden/>
              </w:rPr>
              <w:fldChar w:fldCharType="end"/>
            </w:r>
          </w:hyperlink>
        </w:p>
        <w:p w14:paraId="25B1021C" w14:textId="2349A1B7" w:rsidR="001B13D6" w:rsidRDefault="00367162">
          <w:pPr>
            <w:pStyle w:val="TOC2"/>
            <w:tabs>
              <w:tab w:val="right" w:leader="dot" w:pos="9062"/>
            </w:tabs>
            <w:rPr>
              <w:rFonts w:eastAsiaTheme="minorEastAsia"/>
              <w:noProof/>
              <w:sz w:val="24"/>
              <w:szCs w:val="24"/>
              <w:lang w:val="de-DE" w:eastAsia="de-DE"/>
            </w:rPr>
          </w:pPr>
          <w:hyperlink w:anchor="_Toc509584958" w:history="1">
            <w:r w:rsidR="001B13D6" w:rsidRPr="00613035">
              <w:rPr>
                <w:rStyle w:val="Hyperlink"/>
                <w:rFonts w:ascii="Times New Roman" w:hAnsi="Times New Roman" w:cs="Times New Roman"/>
                <w:noProof/>
              </w:rPr>
              <w:t>1.4 Aims of this study</w:t>
            </w:r>
            <w:r w:rsidR="001B13D6">
              <w:rPr>
                <w:noProof/>
                <w:webHidden/>
              </w:rPr>
              <w:tab/>
            </w:r>
            <w:r w:rsidR="001B13D6">
              <w:rPr>
                <w:noProof/>
                <w:webHidden/>
              </w:rPr>
              <w:fldChar w:fldCharType="begin"/>
            </w:r>
            <w:r w:rsidR="001B13D6">
              <w:rPr>
                <w:noProof/>
                <w:webHidden/>
              </w:rPr>
              <w:instrText xml:space="preserve"> PAGEREF _Toc509584958 \h </w:instrText>
            </w:r>
            <w:r w:rsidR="001B13D6">
              <w:rPr>
                <w:noProof/>
                <w:webHidden/>
              </w:rPr>
            </w:r>
            <w:r w:rsidR="001B13D6">
              <w:rPr>
                <w:noProof/>
                <w:webHidden/>
              </w:rPr>
              <w:fldChar w:fldCharType="separate"/>
            </w:r>
            <w:r w:rsidR="001B13D6">
              <w:rPr>
                <w:noProof/>
                <w:webHidden/>
              </w:rPr>
              <w:t>19</w:t>
            </w:r>
            <w:r w:rsidR="001B13D6">
              <w:rPr>
                <w:noProof/>
                <w:webHidden/>
              </w:rPr>
              <w:fldChar w:fldCharType="end"/>
            </w:r>
          </w:hyperlink>
        </w:p>
        <w:p w14:paraId="12AAC21E" w14:textId="209CEA0B" w:rsidR="001B13D6" w:rsidRDefault="00367162">
          <w:pPr>
            <w:pStyle w:val="TOC3"/>
            <w:tabs>
              <w:tab w:val="right" w:leader="dot" w:pos="9062"/>
            </w:tabs>
            <w:rPr>
              <w:rFonts w:eastAsiaTheme="minorEastAsia"/>
              <w:noProof/>
              <w:sz w:val="24"/>
              <w:szCs w:val="24"/>
              <w:lang w:val="de-DE" w:eastAsia="de-DE"/>
            </w:rPr>
          </w:pPr>
          <w:hyperlink w:anchor="_Toc509584959" w:history="1">
            <w:r w:rsidR="001B13D6" w:rsidRPr="00613035">
              <w:rPr>
                <w:rStyle w:val="Hyperlink"/>
                <w:rFonts w:ascii="Times New Roman" w:hAnsi="Times New Roman" w:cs="Times New Roman"/>
                <w:noProof/>
              </w:rPr>
              <w:t>1.4.1 Investigating mechanisms of cognitive control with EEG-fMRI</w:t>
            </w:r>
            <w:r w:rsidR="001B13D6">
              <w:rPr>
                <w:noProof/>
                <w:webHidden/>
              </w:rPr>
              <w:tab/>
            </w:r>
            <w:r w:rsidR="001B13D6">
              <w:rPr>
                <w:noProof/>
                <w:webHidden/>
              </w:rPr>
              <w:fldChar w:fldCharType="begin"/>
            </w:r>
            <w:r w:rsidR="001B13D6">
              <w:rPr>
                <w:noProof/>
                <w:webHidden/>
              </w:rPr>
              <w:instrText xml:space="preserve"> PAGEREF _Toc509584959 \h </w:instrText>
            </w:r>
            <w:r w:rsidR="001B13D6">
              <w:rPr>
                <w:noProof/>
                <w:webHidden/>
              </w:rPr>
            </w:r>
            <w:r w:rsidR="001B13D6">
              <w:rPr>
                <w:noProof/>
                <w:webHidden/>
              </w:rPr>
              <w:fldChar w:fldCharType="separate"/>
            </w:r>
            <w:r w:rsidR="001B13D6">
              <w:rPr>
                <w:noProof/>
                <w:webHidden/>
              </w:rPr>
              <w:t>19</w:t>
            </w:r>
            <w:r w:rsidR="001B13D6">
              <w:rPr>
                <w:noProof/>
                <w:webHidden/>
              </w:rPr>
              <w:fldChar w:fldCharType="end"/>
            </w:r>
          </w:hyperlink>
        </w:p>
        <w:p w14:paraId="3BE5B97D" w14:textId="1144FD90" w:rsidR="001B13D6" w:rsidRDefault="00367162">
          <w:pPr>
            <w:pStyle w:val="TOC3"/>
            <w:tabs>
              <w:tab w:val="right" w:leader="dot" w:pos="9062"/>
            </w:tabs>
            <w:rPr>
              <w:rFonts w:eastAsiaTheme="minorEastAsia"/>
              <w:noProof/>
              <w:sz w:val="24"/>
              <w:szCs w:val="24"/>
              <w:lang w:val="de-DE" w:eastAsia="de-DE"/>
            </w:rPr>
          </w:pPr>
          <w:hyperlink w:anchor="_Toc509584960" w:history="1">
            <w:r w:rsidR="001B13D6" w:rsidRPr="00613035">
              <w:rPr>
                <w:rStyle w:val="Hyperlink"/>
                <w:rFonts w:ascii="Times New Roman" w:hAnsi="Times New Roman" w:cs="Times New Roman"/>
                <w:noProof/>
              </w:rPr>
              <w:t>1.4.2 The practicability of multimodal data fusion</w:t>
            </w:r>
            <w:r w:rsidR="001B13D6">
              <w:rPr>
                <w:noProof/>
                <w:webHidden/>
              </w:rPr>
              <w:tab/>
            </w:r>
            <w:r w:rsidR="001B13D6">
              <w:rPr>
                <w:noProof/>
                <w:webHidden/>
              </w:rPr>
              <w:fldChar w:fldCharType="begin"/>
            </w:r>
            <w:r w:rsidR="001B13D6">
              <w:rPr>
                <w:noProof/>
                <w:webHidden/>
              </w:rPr>
              <w:instrText xml:space="preserve"> PAGEREF _Toc509584960 \h </w:instrText>
            </w:r>
            <w:r w:rsidR="001B13D6">
              <w:rPr>
                <w:noProof/>
                <w:webHidden/>
              </w:rPr>
            </w:r>
            <w:r w:rsidR="001B13D6">
              <w:rPr>
                <w:noProof/>
                <w:webHidden/>
              </w:rPr>
              <w:fldChar w:fldCharType="separate"/>
            </w:r>
            <w:r w:rsidR="001B13D6">
              <w:rPr>
                <w:noProof/>
                <w:webHidden/>
              </w:rPr>
              <w:t>20</w:t>
            </w:r>
            <w:r w:rsidR="001B13D6">
              <w:rPr>
                <w:noProof/>
                <w:webHidden/>
              </w:rPr>
              <w:fldChar w:fldCharType="end"/>
            </w:r>
          </w:hyperlink>
        </w:p>
        <w:p w14:paraId="7709B9E9" w14:textId="09A17692" w:rsidR="001B13D6" w:rsidRDefault="00367162">
          <w:pPr>
            <w:pStyle w:val="TOC1"/>
            <w:tabs>
              <w:tab w:val="right" w:leader="dot" w:pos="9062"/>
            </w:tabs>
            <w:rPr>
              <w:rFonts w:eastAsiaTheme="minorEastAsia"/>
              <w:noProof/>
              <w:sz w:val="24"/>
              <w:szCs w:val="24"/>
              <w:lang w:val="de-DE" w:eastAsia="de-DE"/>
            </w:rPr>
          </w:pPr>
          <w:hyperlink w:anchor="_Toc509584961" w:history="1">
            <w:r w:rsidR="001B13D6" w:rsidRPr="00613035">
              <w:rPr>
                <w:rStyle w:val="Hyperlink"/>
                <w:rFonts w:ascii="Times New Roman" w:hAnsi="Times New Roman" w:cs="Times New Roman"/>
                <w:noProof/>
              </w:rPr>
              <w:t>2. Methods</w:t>
            </w:r>
            <w:r w:rsidR="001B13D6">
              <w:rPr>
                <w:noProof/>
                <w:webHidden/>
              </w:rPr>
              <w:tab/>
            </w:r>
            <w:r w:rsidR="001B13D6">
              <w:rPr>
                <w:noProof/>
                <w:webHidden/>
              </w:rPr>
              <w:fldChar w:fldCharType="begin"/>
            </w:r>
            <w:r w:rsidR="001B13D6">
              <w:rPr>
                <w:noProof/>
                <w:webHidden/>
              </w:rPr>
              <w:instrText xml:space="preserve"> PAGEREF _Toc509584961 \h </w:instrText>
            </w:r>
            <w:r w:rsidR="001B13D6">
              <w:rPr>
                <w:noProof/>
                <w:webHidden/>
              </w:rPr>
            </w:r>
            <w:r w:rsidR="001B13D6">
              <w:rPr>
                <w:noProof/>
                <w:webHidden/>
              </w:rPr>
              <w:fldChar w:fldCharType="separate"/>
            </w:r>
            <w:r w:rsidR="001B13D6">
              <w:rPr>
                <w:noProof/>
                <w:webHidden/>
              </w:rPr>
              <w:t>21</w:t>
            </w:r>
            <w:r w:rsidR="001B13D6">
              <w:rPr>
                <w:noProof/>
                <w:webHidden/>
              </w:rPr>
              <w:fldChar w:fldCharType="end"/>
            </w:r>
          </w:hyperlink>
        </w:p>
        <w:p w14:paraId="4B2E271D" w14:textId="4988D803" w:rsidR="001B13D6" w:rsidRDefault="00367162">
          <w:pPr>
            <w:pStyle w:val="TOC2"/>
            <w:tabs>
              <w:tab w:val="right" w:leader="dot" w:pos="9062"/>
            </w:tabs>
            <w:rPr>
              <w:rFonts w:eastAsiaTheme="minorEastAsia"/>
              <w:noProof/>
              <w:sz w:val="24"/>
              <w:szCs w:val="24"/>
              <w:lang w:val="de-DE" w:eastAsia="de-DE"/>
            </w:rPr>
          </w:pPr>
          <w:hyperlink w:anchor="_Toc509584962" w:history="1">
            <w:r w:rsidR="001B13D6" w:rsidRPr="00613035">
              <w:rPr>
                <w:rStyle w:val="Hyperlink"/>
                <w:rFonts w:ascii="Times New Roman" w:hAnsi="Times New Roman" w:cs="Times New Roman"/>
                <w:noProof/>
              </w:rPr>
              <w:t>2.1 Data and code availability statement</w:t>
            </w:r>
            <w:r w:rsidR="001B13D6">
              <w:rPr>
                <w:noProof/>
                <w:webHidden/>
              </w:rPr>
              <w:tab/>
            </w:r>
            <w:r w:rsidR="001B13D6">
              <w:rPr>
                <w:noProof/>
                <w:webHidden/>
              </w:rPr>
              <w:fldChar w:fldCharType="begin"/>
            </w:r>
            <w:r w:rsidR="001B13D6">
              <w:rPr>
                <w:noProof/>
                <w:webHidden/>
              </w:rPr>
              <w:instrText xml:space="preserve"> PAGEREF _Toc509584962 \h </w:instrText>
            </w:r>
            <w:r w:rsidR="001B13D6">
              <w:rPr>
                <w:noProof/>
                <w:webHidden/>
              </w:rPr>
            </w:r>
            <w:r w:rsidR="001B13D6">
              <w:rPr>
                <w:noProof/>
                <w:webHidden/>
              </w:rPr>
              <w:fldChar w:fldCharType="separate"/>
            </w:r>
            <w:r w:rsidR="001B13D6">
              <w:rPr>
                <w:noProof/>
                <w:webHidden/>
              </w:rPr>
              <w:t>21</w:t>
            </w:r>
            <w:r w:rsidR="001B13D6">
              <w:rPr>
                <w:noProof/>
                <w:webHidden/>
              </w:rPr>
              <w:fldChar w:fldCharType="end"/>
            </w:r>
          </w:hyperlink>
        </w:p>
        <w:p w14:paraId="449F6CF6" w14:textId="6428AF5B" w:rsidR="001B13D6" w:rsidRDefault="00367162">
          <w:pPr>
            <w:pStyle w:val="TOC2"/>
            <w:tabs>
              <w:tab w:val="right" w:leader="dot" w:pos="9062"/>
            </w:tabs>
            <w:rPr>
              <w:rFonts w:eastAsiaTheme="minorEastAsia"/>
              <w:noProof/>
              <w:sz w:val="24"/>
              <w:szCs w:val="24"/>
              <w:lang w:val="de-DE" w:eastAsia="de-DE"/>
            </w:rPr>
          </w:pPr>
          <w:hyperlink w:anchor="_Toc509584963" w:history="1">
            <w:r w:rsidR="001B13D6" w:rsidRPr="00613035">
              <w:rPr>
                <w:rStyle w:val="Hyperlink"/>
                <w:rFonts w:ascii="Times New Roman" w:hAnsi="Times New Roman" w:cs="Times New Roman"/>
                <w:noProof/>
              </w:rPr>
              <w:t>2.2 Participants</w:t>
            </w:r>
            <w:r w:rsidR="001B13D6">
              <w:rPr>
                <w:noProof/>
                <w:webHidden/>
              </w:rPr>
              <w:tab/>
            </w:r>
            <w:r w:rsidR="001B13D6">
              <w:rPr>
                <w:noProof/>
                <w:webHidden/>
              </w:rPr>
              <w:fldChar w:fldCharType="begin"/>
            </w:r>
            <w:r w:rsidR="001B13D6">
              <w:rPr>
                <w:noProof/>
                <w:webHidden/>
              </w:rPr>
              <w:instrText xml:space="preserve"> PAGEREF _Toc509584963 \h </w:instrText>
            </w:r>
            <w:r w:rsidR="001B13D6">
              <w:rPr>
                <w:noProof/>
                <w:webHidden/>
              </w:rPr>
            </w:r>
            <w:r w:rsidR="001B13D6">
              <w:rPr>
                <w:noProof/>
                <w:webHidden/>
              </w:rPr>
              <w:fldChar w:fldCharType="separate"/>
            </w:r>
            <w:r w:rsidR="001B13D6">
              <w:rPr>
                <w:noProof/>
                <w:webHidden/>
              </w:rPr>
              <w:t>21</w:t>
            </w:r>
            <w:r w:rsidR="001B13D6">
              <w:rPr>
                <w:noProof/>
                <w:webHidden/>
              </w:rPr>
              <w:fldChar w:fldCharType="end"/>
            </w:r>
          </w:hyperlink>
        </w:p>
        <w:p w14:paraId="3323E2A6" w14:textId="0665E12B" w:rsidR="001B13D6" w:rsidRDefault="00367162">
          <w:pPr>
            <w:pStyle w:val="TOC2"/>
            <w:tabs>
              <w:tab w:val="right" w:leader="dot" w:pos="9062"/>
            </w:tabs>
            <w:rPr>
              <w:rFonts w:eastAsiaTheme="minorEastAsia"/>
              <w:noProof/>
              <w:sz w:val="24"/>
              <w:szCs w:val="24"/>
              <w:lang w:val="de-DE" w:eastAsia="de-DE"/>
            </w:rPr>
          </w:pPr>
          <w:hyperlink w:anchor="_Toc509584964" w:history="1">
            <w:r w:rsidR="001B13D6" w:rsidRPr="00613035">
              <w:rPr>
                <w:rStyle w:val="Hyperlink"/>
                <w:rFonts w:ascii="Times New Roman" w:hAnsi="Times New Roman" w:cs="Times New Roman"/>
                <w:noProof/>
              </w:rPr>
              <w:t>2.3 Experimental Design and Setup</w:t>
            </w:r>
            <w:r w:rsidR="001B13D6">
              <w:rPr>
                <w:noProof/>
                <w:webHidden/>
              </w:rPr>
              <w:tab/>
            </w:r>
            <w:r w:rsidR="001B13D6">
              <w:rPr>
                <w:noProof/>
                <w:webHidden/>
              </w:rPr>
              <w:fldChar w:fldCharType="begin"/>
            </w:r>
            <w:r w:rsidR="001B13D6">
              <w:rPr>
                <w:noProof/>
                <w:webHidden/>
              </w:rPr>
              <w:instrText xml:space="preserve"> PAGEREF _Toc509584964 \h </w:instrText>
            </w:r>
            <w:r w:rsidR="001B13D6">
              <w:rPr>
                <w:noProof/>
                <w:webHidden/>
              </w:rPr>
            </w:r>
            <w:r w:rsidR="001B13D6">
              <w:rPr>
                <w:noProof/>
                <w:webHidden/>
              </w:rPr>
              <w:fldChar w:fldCharType="separate"/>
            </w:r>
            <w:r w:rsidR="001B13D6">
              <w:rPr>
                <w:noProof/>
                <w:webHidden/>
              </w:rPr>
              <w:t>22</w:t>
            </w:r>
            <w:r w:rsidR="001B13D6">
              <w:rPr>
                <w:noProof/>
                <w:webHidden/>
              </w:rPr>
              <w:fldChar w:fldCharType="end"/>
            </w:r>
          </w:hyperlink>
        </w:p>
        <w:p w14:paraId="02BAC683" w14:textId="49175E8A" w:rsidR="001B13D6" w:rsidRDefault="00367162">
          <w:pPr>
            <w:pStyle w:val="TOC3"/>
            <w:tabs>
              <w:tab w:val="right" w:leader="dot" w:pos="9062"/>
            </w:tabs>
            <w:rPr>
              <w:rFonts w:eastAsiaTheme="minorEastAsia"/>
              <w:noProof/>
              <w:sz w:val="24"/>
              <w:szCs w:val="24"/>
              <w:lang w:val="de-DE" w:eastAsia="de-DE"/>
            </w:rPr>
          </w:pPr>
          <w:hyperlink w:anchor="_Toc509584965" w:history="1">
            <w:r w:rsidR="001B13D6" w:rsidRPr="00613035">
              <w:rPr>
                <w:rStyle w:val="Hyperlink"/>
                <w:rFonts w:ascii="Times New Roman" w:hAnsi="Times New Roman" w:cs="Times New Roman"/>
                <w:noProof/>
              </w:rPr>
              <w:t>2.3.1 General Procedure</w:t>
            </w:r>
            <w:r w:rsidR="001B13D6">
              <w:rPr>
                <w:noProof/>
                <w:webHidden/>
              </w:rPr>
              <w:tab/>
            </w:r>
            <w:r w:rsidR="001B13D6">
              <w:rPr>
                <w:noProof/>
                <w:webHidden/>
              </w:rPr>
              <w:fldChar w:fldCharType="begin"/>
            </w:r>
            <w:r w:rsidR="001B13D6">
              <w:rPr>
                <w:noProof/>
                <w:webHidden/>
              </w:rPr>
              <w:instrText xml:space="preserve"> PAGEREF _Toc509584965 \h </w:instrText>
            </w:r>
            <w:r w:rsidR="001B13D6">
              <w:rPr>
                <w:noProof/>
                <w:webHidden/>
              </w:rPr>
            </w:r>
            <w:r w:rsidR="001B13D6">
              <w:rPr>
                <w:noProof/>
                <w:webHidden/>
              </w:rPr>
              <w:fldChar w:fldCharType="separate"/>
            </w:r>
            <w:r w:rsidR="001B13D6">
              <w:rPr>
                <w:noProof/>
                <w:webHidden/>
              </w:rPr>
              <w:t>22</w:t>
            </w:r>
            <w:r w:rsidR="001B13D6">
              <w:rPr>
                <w:noProof/>
                <w:webHidden/>
              </w:rPr>
              <w:fldChar w:fldCharType="end"/>
            </w:r>
          </w:hyperlink>
        </w:p>
        <w:p w14:paraId="525E38A6" w14:textId="19CB343B" w:rsidR="001B13D6" w:rsidRDefault="00367162">
          <w:pPr>
            <w:pStyle w:val="TOC3"/>
            <w:tabs>
              <w:tab w:val="right" w:leader="dot" w:pos="9062"/>
            </w:tabs>
            <w:rPr>
              <w:rFonts w:eastAsiaTheme="minorEastAsia"/>
              <w:noProof/>
              <w:sz w:val="24"/>
              <w:szCs w:val="24"/>
              <w:lang w:val="de-DE" w:eastAsia="de-DE"/>
            </w:rPr>
          </w:pPr>
          <w:hyperlink w:anchor="_Toc509584966" w:history="1">
            <w:r w:rsidR="001B13D6" w:rsidRPr="00613035">
              <w:rPr>
                <w:rStyle w:val="Hyperlink"/>
                <w:rFonts w:ascii="Times New Roman" w:hAnsi="Times New Roman" w:cs="Times New Roman"/>
                <w:noProof/>
              </w:rPr>
              <w:t>2.3.2 DPX Paradigm</w:t>
            </w:r>
            <w:r w:rsidR="001B13D6">
              <w:rPr>
                <w:noProof/>
                <w:webHidden/>
              </w:rPr>
              <w:tab/>
            </w:r>
            <w:r w:rsidR="001B13D6">
              <w:rPr>
                <w:noProof/>
                <w:webHidden/>
              </w:rPr>
              <w:fldChar w:fldCharType="begin"/>
            </w:r>
            <w:r w:rsidR="001B13D6">
              <w:rPr>
                <w:noProof/>
                <w:webHidden/>
              </w:rPr>
              <w:instrText xml:space="preserve"> PAGEREF _Toc509584966 \h </w:instrText>
            </w:r>
            <w:r w:rsidR="001B13D6">
              <w:rPr>
                <w:noProof/>
                <w:webHidden/>
              </w:rPr>
            </w:r>
            <w:r w:rsidR="001B13D6">
              <w:rPr>
                <w:noProof/>
                <w:webHidden/>
              </w:rPr>
              <w:fldChar w:fldCharType="separate"/>
            </w:r>
            <w:r w:rsidR="001B13D6">
              <w:rPr>
                <w:noProof/>
                <w:webHidden/>
              </w:rPr>
              <w:t>24</w:t>
            </w:r>
            <w:r w:rsidR="001B13D6">
              <w:rPr>
                <w:noProof/>
                <w:webHidden/>
              </w:rPr>
              <w:fldChar w:fldCharType="end"/>
            </w:r>
          </w:hyperlink>
        </w:p>
        <w:p w14:paraId="03B026D5" w14:textId="3405144F" w:rsidR="001B13D6" w:rsidRDefault="00367162">
          <w:pPr>
            <w:pStyle w:val="TOC2"/>
            <w:tabs>
              <w:tab w:val="right" w:leader="dot" w:pos="9062"/>
            </w:tabs>
            <w:rPr>
              <w:rFonts w:eastAsiaTheme="minorEastAsia"/>
              <w:noProof/>
              <w:sz w:val="24"/>
              <w:szCs w:val="24"/>
              <w:lang w:val="de-DE" w:eastAsia="de-DE"/>
            </w:rPr>
          </w:pPr>
          <w:hyperlink w:anchor="_Toc509584967" w:history="1">
            <w:r w:rsidR="001B13D6" w:rsidRPr="00613035">
              <w:rPr>
                <w:rStyle w:val="Hyperlink"/>
                <w:rFonts w:ascii="Times New Roman" w:hAnsi="Times New Roman" w:cs="Times New Roman"/>
                <w:noProof/>
              </w:rPr>
              <w:t>2.4 Data acquisition</w:t>
            </w:r>
            <w:r w:rsidR="001B13D6">
              <w:rPr>
                <w:noProof/>
                <w:webHidden/>
              </w:rPr>
              <w:tab/>
            </w:r>
            <w:r w:rsidR="001B13D6">
              <w:rPr>
                <w:noProof/>
                <w:webHidden/>
              </w:rPr>
              <w:fldChar w:fldCharType="begin"/>
            </w:r>
            <w:r w:rsidR="001B13D6">
              <w:rPr>
                <w:noProof/>
                <w:webHidden/>
              </w:rPr>
              <w:instrText xml:space="preserve"> PAGEREF _Toc509584967 \h </w:instrText>
            </w:r>
            <w:r w:rsidR="001B13D6">
              <w:rPr>
                <w:noProof/>
                <w:webHidden/>
              </w:rPr>
            </w:r>
            <w:r w:rsidR="001B13D6">
              <w:rPr>
                <w:noProof/>
                <w:webHidden/>
              </w:rPr>
              <w:fldChar w:fldCharType="separate"/>
            </w:r>
            <w:r w:rsidR="001B13D6">
              <w:rPr>
                <w:noProof/>
                <w:webHidden/>
              </w:rPr>
              <w:t>26</w:t>
            </w:r>
            <w:r w:rsidR="001B13D6">
              <w:rPr>
                <w:noProof/>
                <w:webHidden/>
              </w:rPr>
              <w:fldChar w:fldCharType="end"/>
            </w:r>
          </w:hyperlink>
        </w:p>
        <w:p w14:paraId="17CE5A6D" w14:textId="3FB4412C" w:rsidR="001B13D6" w:rsidRDefault="00367162">
          <w:pPr>
            <w:pStyle w:val="TOC3"/>
            <w:tabs>
              <w:tab w:val="right" w:leader="dot" w:pos="9062"/>
            </w:tabs>
            <w:rPr>
              <w:rFonts w:eastAsiaTheme="minorEastAsia"/>
              <w:noProof/>
              <w:sz w:val="24"/>
              <w:szCs w:val="24"/>
              <w:lang w:val="de-DE" w:eastAsia="de-DE"/>
            </w:rPr>
          </w:pPr>
          <w:hyperlink w:anchor="_Toc509584968" w:history="1">
            <w:r w:rsidR="001B13D6" w:rsidRPr="00613035">
              <w:rPr>
                <w:rStyle w:val="Hyperlink"/>
                <w:rFonts w:ascii="Times New Roman" w:hAnsi="Times New Roman" w:cs="Times New Roman"/>
                <w:noProof/>
              </w:rPr>
              <w:t>2.4.1 Materials and software</w:t>
            </w:r>
            <w:r w:rsidR="001B13D6">
              <w:rPr>
                <w:noProof/>
                <w:webHidden/>
              </w:rPr>
              <w:tab/>
            </w:r>
            <w:r w:rsidR="001B13D6">
              <w:rPr>
                <w:noProof/>
                <w:webHidden/>
              </w:rPr>
              <w:fldChar w:fldCharType="begin"/>
            </w:r>
            <w:r w:rsidR="001B13D6">
              <w:rPr>
                <w:noProof/>
                <w:webHidden/>
              </w:rPr>
              <w:instrText xml:space="preserve"> PAGEREF _Toc509584968 \h </w:instrText>
            </w:r>
            <w:r w:rsidR="001B13D6">
              <w:rPr>
                <w:noProof/>
                <w:webHidden/>
              </w:rPr>
            </w:r>
            <w:r w:rsidR="001B13D6">
              <w:rPr>
                <w:noProof/>
                <w:webHidden/>
              </w:rPr>
              <w:fldChar w:fldCharType="separate"/>
            </w:r>
            <w:r w:rsidR="001B13D6">
              <w:rPr>
                <w:noProof/>
                <w:webHidden/>
              </w:rPr>
              <w:t>26</w:t>
            </w:r>
            <w:r w:rsidR="001B13D6">
              <w:rPr>
                <w:noProof/>
                <w:webHidden/>
              </w:rPr>
              <w:fldChar w:fldCharType="end"/>
            </w:r>
          </w:hyperlink>
        </w:p>
        <w:p w14:paraId="626FBF0B" w14:textId="0170EC92" w:rsidR="001B13D6" w:rsidRDefault="00367162">
          <w:pPr>
            <w:pStyle w:val="TOC3"/>
            <w:tabs>
              <w:tab w:val="right" w:leader="dot" w:pos="9062"/>
            </w:tabs>
            <w:rPr>
              <w:rFonts w:eastAsiaTheme="minorEastAsia"/>
              <w:noProof/>
              <w:sz w:val="24"/>
              <w:szCs w:val="24"/>
              <w:lang w:val="de-DE" w:eastAsia="de-DE"/>
            </w:rPr>
          </w:pPr>
          <w:hyperlink w:anchor="_Toc509584969" w:history="1">
            <w:r w:rsidR="001B13D6" w:rsidRPr="00613035">
              <w:rPr>
                <w:rStyle w:val="Hyperlink"/>
                <w:rFonts w:ascii="Times New Roman" w:hAnsi="Times New Roman" w:cs="Times New Roman"/>
                <w:noProof/>
              </w:rPr>
              <w:t>2.4.2 Experimental protocol for simultaneous recordings</w:t>
            </w:r>
            <w:r w:rsidR="001B13D6">
              <w:rPr>
                <w:noProof/>
                <w:webHidden/>
              </w:rPr>
              <w:tab/>
            </w:r>
            <w:r w:rsidR="001B13D6">
              <w:rPr>
                <w:noProof/>
                <w:webHidden/>
              </w:rPr>
              <w:fldChar w:fldCharType="begin"/>
            </w:r>
            <w:r w:rsidR="001B13D6">
              <w:rPr>
                <w:noProof/>
                <w:webHidden/>
              </w:rPr>
              <w:instrText xml:space="preserve"> PAGEREF _Toc509584969 \h </w:instrText>
            </w:r>
            <w:r w:rsidR="001B13D6">
              <w:rPr>
                <w:noProof/>
                <w:webHidden/>
              </w:rPr>
            </w:r>
            <w:r w:rsidR="001B13D6">
              <w:rPr>
                <w:noProof/>
                <w:webHidden/>
              </w:rPr>
              <w:fldChar w:fldCharType="separate"/>
            </w:r>
            <w:r w:rsidR="001B13D6">
              <w:rPr>
                <w:noProof/>
                <w:webHidden/>
              </w:rPr>
              <w:t>28</w:t>
            </w:r>
            <w:r w:rsidR="001B13D6">
              <w:rPr>
                <w:noProof/>
                <w:webHidden/>
              </w:rPr>
              <w:fldChar w:fldCharType="end"/>
            </w:r>
          </w:hyperlink>
        </w:p>
        <w:p w14:paraId="7400F2B8" w14:textId="7A6FAC62" w:rsidR="001B13D6" w:rsidRDefault="00367162">
          <w:pPr>
            <w:pStyle w:val="TOC3"/>
            <w:tabs>
              <w:tab w:val="right" w:leader="dot" w:pos="9062"/>
            </w:tabs>
            <w:rPr>
              <w:rFonts w:eastAsiaTheme="minorEastAsia"/>
              <w:noProof/>
              <w:sz w:val="24"/>
              <w:szCs w:val="24"/>
              <w:lang w:val="de-DE" w:eastAsia="de-DE"/>
            </w:rPr>
          </w:pPr>
          <w:hyperlink w:anchor="_Toc509584970" w:history="1">
            <w:r w:rsidR="001B13D6" w:rsidRPr="00613035">
              <w:rPr>
                <w:rStyle w:val="Hyperlink"/>
                <w:rFonts w:ascii="Times New Roman" w:hAnsi="Times New Roman" w:cs="Times New Roman"/>
                <w:noProof/>
              </w:rPr>
              <w:t>2.4.3 Recording parameters for EEG and fMRI</w:t>
            </w:r>
            <w:r w:rsidR="001B13D6">
              <w:rPr>
                <w:noProof/>
                <w:webHidden/>
              </w:rPr>
              <w:tab/>
            </w:r>
            <w:r w:rsidR="001B13D6">
              <w:rPr>
                <w:noProof/>
                <w:webHidden/>
              </w:rPr>
              <w:fldChar w:fldCharType="begin"/>
            </w:r>
            <w:r w:rsidR="001B13D6">
              <w:rPr>
                <w:noProof/>
                <w:webHidden/>
              </w:rPr>
              <w:instrText xml:space="preserve"> PAGEREF _Toc509584970 \h </w:instrText>
            </w:r>
            <w:r w:rsidR="001B13D6">
              <w:rPr>
                <w:noProof/>
                <w:webHidden/>
              </w:rPr>
            </w:r>
            <w:r w:rsidR="001B13D6">
              <w:rPr>
                <w:noProof/>
                <w:webHidden/>
              </w:rPr>
              <w:fldChar w:fldCharType="separate"/>
            </w:r>
            <w:r w:rsidR="001B13D6">
              <w:rPr>
                <w:noProof/>
                <w:webHidden/>
              </w:rPr>
              <w:t>29</w:t>
            </w:r>
            <w:r w:rsidR="001B13D6">
              <w:rPr>
                <w:noProof/>
                <w:webHidden/>
              </w:rPr>
              <w:fldChar w:fldCharType="end"/>
            </w:r>
          </w:hyperlink>
        </w:p>
        <w:p w14:paraId="636C61FF" w14:textId="388DB360" w:rsidR="001B13D6" w:rsidRDefault="00367162">
          <w:pPr>
            <w:pStyle w:val="TOC2"/>
            <w:tabs>
              <w:tab w:val="right" w:leader="dot" w:pos="9062"/>
            </w:tabs>
            <w:rPr>
              <w:rFonts w:eastAsiaTheme="minorEastAsia"/>
              <w:noProof/>
              <w:sz w:val="24"/>
              <w:szCs w:val="24"/>
              <w:lang w:val="de-DE" w:eastAsia="de-DE"/>
            </w:rPr>
          </w:pPr>
          <w:hyperlink w:anchor="_Toc509584971" w:history="1">
            <w:r w:rsidR="001B13D6" w:rsidRPr="00613035">
              <w:rPr>
                <w:rStyle w:val="Hyperlink"/>
                <w:rFonts w:ascii="Times New Roman" w:hAnsi="Times New Roman" w:cs="Times New Roman"/>
                <w:noProof/>
              </w:rPr>
              <w:t>2.5 Unimodal data analysis</w:t>
            </w:r>
            <w:r w:rsidR="001B13D6">
              <w:rPr>
                <w:noProof/>
                <w:webHidden/>
              </w:rPr>
              <w:tab/>
            </w:r>
            <w:r w:rsidR="001B13D6">
              <w:rPr>
                <w:noProof/>
                <w:webHidden/>
              </w:rPr>
              <w:fldChar w:fldCharType="begin"/>
            </w:r>
            <w:r w:rsidR="001B13D6">
              <w:rPr>
                <w:noProof/>
                <w:webHidden/>
              </w:rPr>
              <w:instrText xml:space="preserve"> PAGEREF _Toc509584971 \h </w:instrText>
            </w:r>
            <w:r w:rsidR="001B13D6">
              <w:rPr>
                <w:noProof/>
                <w:webHidden/>
              </w:rPr>
            </w:r>
            <w:r w:rsidR="001B13D6">
              <w:rPr>
                <w:noProof/>
                <w:webHidden/>
              </w:rPr>
              <w:fldChar w:fldCharType="separate"/>
            </w:r>
            <w:r w:rsidR="001B13D6">
              <w:rPr>
                <w:noProof/>
                <w:webHidden/>
              </w:rPr>
              <w:t>29</w:t>
            </w:r>
            <w:r w:rsidR="001B13D6">
              <w:rPr>
                <w:noProof/>
                <w:webHidden/>
              </w:rPr>
              <w:fldChar w:fldCharType="end"/>
            </w:r>
          </w:hyperlink>
        </w:p>
        <w:p w14:paraId="4FF855DE" w14:textId="0F657CE8" w:rsidR="001B13D6" w:rsidRDefault="00367162">
          <w:pPr>
            <w:pStyle w:val="TOC3"/>
            <w:tabs>
              <w:tab w:val="right" w:leader="dot" w:pos="9062"/>
            </w:tabs>
            <w:rPr>
              <w:rFonts w:eastAsiaTheme="minorEastAsia"/>
              <w:noProof/>
              <w:sz w:val="24"/>
              <w:szCs w:val="24"/>
              <w:lang w:val="de-DE" w:eastAsia="de-DE"/>
            </w:rPr>
          </w:pPr>
          <w:hyperlink w:anchor="_Toc509584972" w:history="1">
            <w:r w:rsidR="001B13D6" w:rsidRPr="00613035">
              <w:rPr>
                <w:rStyle w:val="Hyperlink"/>
                <w:rFonts w:ascii="Times New Roman" w:hAnsi="Times New Roman" w:cs="Times New Roman"/>
                <w:noProof/>
              </w:rPr>
              <w:t>2.5.1 Behavioral Data</w:t>
            </w:r>
            <w:r w:rsidR="001B13D6">
              <w:rPr>
                <w:noProof/>
                <w:webHidden/>
              </w:rPr>
              <w:tab/>
            </w:r>
            <w:r w:rsidR="001B13D6">
              <w:rPr>
                <w:noProof/>
                <w:webHidden/>
              </w:rPr>
              <w:fldChar w:fldCharType="begin"/>
            </w:r>
            <w:r w:rsidR="001B13D6">
              <w:rPr>
                <w:noProof/>
                <w:webHidden/>
              </w:rPr>
              <w:instrText xml:space="preserve"> PAGEREF _Toc509584972 \h </w:instrText>
            </w:r>
            <w:r w:rsidR="001B13D6">
              <w:rPr>
                <w:noProof/>
                <w:webHidden/>
              </w:rPr>
            </w:r>
            <w:r w:rsidR="001B13D6">
              <w:rPr>
                <w:noProof/>
                <w:webHidden/>
              </w:rPr>
              <w:fldChar w:fldCharType="separate"/>
            </w:r>
            <w:r w:rsidR="001B13D6">
              <w:rPr>
                <w:noProof/>
                <w:webHidden/>
              </w:rPr>
              <w:t>30</w:t>
            </w:r>
            <w:r w:rsidR="001B13D6">
              <w:rPr>
                <w:noProof/>
                <w:webHidden/>
              </w:rPr>
              <w:fldChar w:fldCharType="end"/>
            </w:r>
          </w:hyperlink>
        </w:p>
        <w:p w14:paraId="05030483" w14:textId="03A65748" w:rsidR="001B13D6" w:rsidRDefault="00367162">
          <w:pPr>
            <w:pStyle w:val="TOC3"/>
            <w:tabs>
              <w:tab w:val="right" w:leader="dot" w:pos="9062"/>
            </w:tabs>
            <w:rPr>
              <w:rFonts w:eastAsiaTheme="minorEastAsia"/>
              <w:noProof/>
              <w:sz w:val="24"/>
              <w:szCs w:val="24"/>
              <w:lang w:val="de-DE" w:eastAsia="de-DE"/>
            </w:rPr>
          </w:pPr>
          <w:hyperlink w:anchor="_Toc509584973" w:history="1">
            <w:r w:rsidR="001B13D6" w:rsidRPr="00613035">
              <w:rPr>
                <w:rStyle w:val="Hyperlink"/>
                <w:rFonts w:ascii="Times New Roman" w:hAnsi="Times New Roman" w:cs="Times New Roman"/>
                <w:noProof/>
              </w:rPr>
              <w:t>2.5.2 fMRI pre-processing</w:t>
            </w:r>
            <w:r w:rsidR="001B13D6">
              <w:rPr>
                <w:noProof/>
                <w:webHidden/>
              </w:rPr>
              <w:tab/>
            </w:r>
            <w:r w:rsidR="001B13D6">
              <w:rPr>
                <w:noProof/>
                <w:webHidden/>
              </w:rPr>
              <w:fldChar w:fldCharType="begin"/>
            </w:r>
            <w:r w:rsidR="001B13D6">
              <w:rPr>
                <w:noProof/>
                <w:webHidden/>
              </w:rPr>
              <w:instrText xml:space="preserve"> PAGEREF _Toc509584973 \h </w:instrText>
            </w:r>
            <w:r w:rsidR="001B13D6">
              <w:rPr>
                <w:noProof/>
                <w:webHidden/>
              </w:rPr>
            </w:r>
            <w:r w:rsidR="001B13D6">
              <w:rPr>
                <w:noProof/>
                <w:webHidden/>
              </w:rPr>
              <w:fldChar w:fldCharType="separate"/>
            </w:r>
            <w:r w:rsidR="001B13D6">
              <w:rPr>
                <w:noProof/>
                <w:webHidden/>
              </w:rPr>
              <w:t>30</w:t>
            </w:r>
            <w:r w:rsidR="001B13D6">
              <w:rPr>
                <w:noProof/>
                <w:webHidden/>
              </w:rPr>
              <w:fldChar w:fldCharType="end"/>
            </w:r>
          </w:hyperlink>
        </w:p>
        <w:p w14:paraId="5FD0C76A" w14:textId="51F83341" w:rsidR="001B13D6" w:rsidRDefault="00367162">
          <w:pPr>
            <w:pStyle w:val="TOC3"/>
            <w:tabs>
              <w:tab w:val="right" w:leader="dot" w:pos="9062"/>
            </w:tabs>
            <w:rPr>
              <w:rFonts w:eastAsiaTheme="minorEastAsia"/>
              <w:noProof/>
              <w:sz w:val="24"/>
              <w:szCs w:val="24"/>
              <w:lang w:val="de-DE" w:eastAsia="de-DE"/>
            </w:rPr>
          </w:pPr>
          <w:hyperlink w:anchor="_Toc509584974" w:history="1">
            <w:r w:rsidR="001B13D6" w:rsidRPr="00613035">
              <w:rPr>
                <w:rStyle w:val="Hyperlink"/>
                <w:rFonts w:ascii="Times New Roman" w:hAnsi="Times New Roman" w:cs="Times New Roman"/>
                <w:noProof/>
              </w:rPr>
              <w:t>2.5.3 EEG pre-processing</w:t>
            </w:r>
            <w:r w:rsidR="001B13D6">
              <w:rPr>
                <w:noProof/>
                <w:webHidden/>
              </w:rPr>
              <w:tab/>
            </w:r>
            <w:r w:rsidR="001B13D6">
              <w:rPr>
                <w:noProof/>
                <w:webHidden/>
              </w:rPr>
              <w:fldChar w:fldCharType="begin"/>
            </w:r>
            <w:r w:rsidR="001B13D6">
              <w:rPr>
                <w:noProof/>
                <w:webHidden/>
              </w:rPr>
              <w:instrText xml:space="preserve"> PAGEREF _Toc509584974 \h </w:instrText>
            </w:r>
            <w:r w:rsidR="001B13D6">
              <w:rPr>
                <w:noProof/>
                <w:webHidden/>
              </w:rPr>
            </w:r>
            <w:r w:rsidR="001B13D6">
              <w:rPr>
                <w:noProof/>
                <w:webHidden/>
              </w:rPr>
              <w:fldChar w:fldCharType="separate"/>
            </w:r>
            <w:r w:rsidR="001B13D6">
              <w:rPr>
                <w:noProof/>
                <w:webHidden/>
              </w:rPr>
              <w:t>30</w:t>
            </w:r>
            <w:r w:rsidR="001B13D6">
              <w:rPr>
                <w:noProof/>
                <w:webHidden/>
              </w:rPr>
              <w:fldChar w:fldCharType="end"/>
            </w:r>
          </w:hyperlink>
        </w:p>
        <w:p w14:paraId="677F25B1" w14:textId="089041F1" w:rsidR="001B13D6" w:rsidRDefault="00367162">
          <w:pPr>
            <w:pStyle w:val="TOC2"/>
            <w:tabs>
              <w:tab w:val="right" w:leader="dot" w:pos="9062"/>
            </w:tabs>
            <w:rPr>
              <w:rFonts w:eastAsiaTheme="minorEastAsia"/>
              <w:noProof/>
              <w:sz w:val="24"/>
              <w:szCs w:val="24"/>
              <w:lang w:val="de-DE" w:eastAsia="de-DE"/>
            </w:rPr>
          </w:pPr>
          <w:hyperlink w:anchor="_Toc509584975" w:history="1">
            <w:r w:rsidR="001B13D6" w:rsidRPr="00613035">
              <w:rPr>
                <w:rStyle w:val="Hyperlink"/>
                <w:rFonts w:ascii="Times New Roman" w:hAnsi="Times New Roman" w:cs="Times New Roman"/>
                <w:noProof/>
              </w:rPr>
              <w:t>2.6 Multimodal data analysis</w:t>
            </w:r>
            <w:r w:rsidR="001B13D6">
              <w:rPr>
                <w:noProof/>
                <w:webHidden/>
              </w:rPr>
              <w:tab/>
            </w:r>
            <w:r w:rsidR="001B13D6">
              <w:rPr>
                <w:noProof/>
                <w:webHidden/>
              </w:rPr>
              <w:fldChar w:fldCharType="begin"/>
            </w:r>
            <w:r w:rsidR="001B13D6">
              <w:rPr>
                <w:noProof/>
                <w:webHidden/>
              </w:rPr>
              <w:instrText xml:space="preserve"> PAGEREF _Toc509584975 \h </w:instrText>
            </w:r>
            <w:r w:rsidR="001B13D6">
              <w:rPr>
                <w:noProof/>
                <w:webHidden/>
              </w:rPr>
            </w:r>
            <w:r w:rsidR="001B13D6">
              <w:rPr>
                <w:noProof/>
                <w:webHidden/>
              </w:rPr>
              <w:fldChar w:fldCharType="separate"/>
            </w:r>
            <w:r w:rsidR="001B13D6">
              <w:rPr>
                <w:noProof/>
                <w:webHidden/>
              </w:rPr>
              <w:t>31</w:t>
            </w:r>
            <w:r w:rsidR="001B13D6">
              <w:rPr>
                <w:noProof/>
                <w:webHidden/>
              </w:rPr>
              <w:fldChar w:fldCharType="end"/>
            </w:r>
          </w:hyperlink>
        </w:p>
        <w:p w14:paraId="13D5DEA1" w14:textId="6A31F2AC" w:rsidR="001B13D6" w:rsidRDefault="00367162">
          <w:pPr>
            <w:pStyle w:val="TOC3"/>
            <w:tabs>
              <w:tab w:val="right" w:leader="dot" w:pos="9062"/>
            </w:tabs>
            <w:rPr>
              <w:rFonts w:eastAsiaTheme="minorEastAsia"/>
              <w:noProof/>
              <w:sz w:val="24"/>
              <w:szCs w:val="24"/>
              <w:lang w:val="de-DE" w:eastAsia="de-DE"/>
            </w:rPr>
          </w:pPr>
          <w:hyperlink w:anchor="_Toc509584976" w:history="1">
            <w:r w:rsidR="001B13D6" w:rsidRPr="00613035">
              <w:rPr>
                <w:rStyle w:val="Hyperlink"/>
                <w:rFonts w:ascii="Times New Roman" w:hAnsi="Times New Roman" w:cs="Times New Roman"/>
                <w:noProof/>
              </w:rPr>
              <w:t>2.6.1 Asymmetric data integration</w:t>
            </w:r>
            <w:r w:rsidR="001B13D6">
              <w:rPr>
                <w:noProof/>
                <w:webHidden/>
              </w:rPr>
              <w:tab/>
            </w:r>
            <w:r w:rsidR="001B13D6">
              <w:rPr>
                <w:noProof/>
                <w:webHidden/>
              </w:rPr>
              <w:fldChar w:fldCharType="begin"/>
            </w:r>
            <w:r w:rsidR="001B13D6">
              <w:rPr>
                <w:noProof/>
                <w:webHidden/>
              </w:rPr>
              <w:instrText xml:space="preserve"> PAGEREF _Toc509584976 \h </w:instrText>
            </w:r>
            <w:r w:rsidR="001B13D6">
              <w:rPr>
                <w:noProof/>
                <w:webHidden/>
              </w:rPr>
            </w:r>
            <w:r w:rsidR="001B13D6">
              <w:rPr>
                <w:noProof/>
                <w:webHidden/>
              </w:rPr>
              <w:fldChar w:fldCharType="separate"/>
            </w:r>
            <w:r w:rsidR="001B13D6">
              <w:rPr>
                <w:noProof/>
                <w:webHidden/>
              </w:rPr>
              <w:t>31</w:t>
            </w:r>
            <w:r w:rsidR="001B13D6">
              <w:rPr>
                <w:noProof/>
                <w:webHidden/>
              </w:rPr>
              <w:fldChar w:fldCharType="end"/>
            </w:r>
          </w:hyperlink>
        </w:p>
        <w:p w14:paraId="0ECA8C7A" w14:textId="5035403E" w:rsidR="001B13D6" w:rsidRDefault="00367162">
          <w:pPr>
            <w:pStyle w:val="TOC3"/>
            <w:tabs>
              <w:tab w:val="right" w:leader="dot" w:pos="9062"/>
            </w:tabs>
            <w:rPr>
              <w:rFonts w:eastAsiaTheme="minorEastAsia"/>
              <w:noProof/>
              <w:sz w:val="24"/>
              <w:szCs w:val="24"/>
              <w:lang w:val="de-DE" w:eastAsia="de-DE"/>
            </w:rPr>
          </w:pPr>
          <w:hyperlink w:anchor="_Toc509584977" w:history="1">
            <w:r w:rsidR="001B13D6" w:rsidRPr="00613035">
              <w:rPr>
                <w:rStyle w:val="Hyperlink"/>
                <w:rFonts w:ascii="Times New Roman" w:hAnsi="Times New Roman" w:cs="Times New Roman"/>
                <w:noProof/>
              </w:rPr>
              <w:t>2.6.2 Joint and Parallel ICA</w:t>
            </w:r>
            <w:r w:rsidR="001B13D6">
              <w:rPr>
                <w:noProof/>
                <w:webHidden/>
              </w:rPr>
              <w:tab/>
            </w:r>
            <w:r w:rsidR="001B13D6">
              <w:rPr>
                <w:noProof/>
                <w:webHidden/>
              </w:rPr>
              <w:fldChar w:fldCharType="begin"/>
            </w:r>
            <w:r w:rsidR="001B13D6">
              <w:rPr>
                <w:noProof/>
                <w:webHidden/>
              </w:rPr>
              <w:instrText xml:space="preserve"> PAGEREF _Toc509584977 \h </w:instrText>
            </w:r>
            <w:r w:rsidR="001B13D6">
              <w:rPr>
                <w:noProof/>
                <w:webHidden/>
              </w:rPr>
            </w:r>
            <w:r w:rsidR="001B13D6">
              <w:rPr>
                <w:noProof/>
                <w:webHidden/>
              </w:rPr>
              <w:fldChar w:fldCharType="separate"/>
            </w:r>
            <w:r w:rsidR="001B13D6">
              <w:rPr>
                <w:noProof/>
                <w:webHidden/>
              </w:rPr>
              <w:t>31</w:t>
            </w:r>
            <w:r w:rsidR="001B13D6">
              <w:rPr>
                <w:noProof/>
                <w:webHidden/>
              </w:rPr>
              <w:fldChar w:fldCharType="end"/>
            </w:r>
          </w:hyperlink>
        </w:p>
        <w:p w14:paraId="0B7BCA76" w14:textId="1027744A" w:rsidR="001B13D6" w:rsidRDefault="00367162">
          <w:pPr>
            <w:pStyle w:val="TOC3"/>
            <w:tabs>
              <w:tab w:val="right" w:leader="dot" w:pos="9062"/>
            </w:tabs>
            <w:rPr>
              <w:rFonts w:eastAsiaTheme="minorEastAsia"/>
              <w:noProof/>
              <w:sz w:val="24"/>
              <w:szCs w:val="24"/>
              <w:lang w:val="de-DE" w:eastAsia="de-DE"/>
            </w:rPr>
          </w:pPr>
          <w:hyperlink w:anchor="_Toc509584978" w:history="1">
            <w:r w:rsidR="001B13D6" w:rsidRPr="00613035">
              <w:rPr>
                <w:rStyle w:val="Hyperlink"/>
                <w:rFonts w:ascii="Times New Roman" w:hAnsi="Times New Roman" w:cs="Times New Roman"/>
                <w:noProof/>
              </w:rPr>
              <w:t>2.6.3 Multiway Partial Least Squares regression</w:t>
            </w:r>
            <w:r w:rsidR="001B13D6">
              <w:rPr>
                <w:noProof/>
                <w:webHidden/>
              </w:rPr>
              <w:tab/>
            </w:r>
            <w:r w:rsidR="001B13D6">
              <w:rPr>
                <w:noProof/>
                <w:webHidden/>
              </w:rPr>
              <w:fldChar w:fldCharType="begin"/>
            </w:r>
            <w:r w:rsidR="001B13D6">
              <w:rPr>
                <w:noProof/>
                <w:webHidden/>
              </w:rPr>
              <w:instrText xml:space="preserve"> PAGEREF _Toc509584978 \h </w:instrText>
            </w:r>
            <w:r w:rsidR="001B13D6">
              <w:rPr>
                <w:noProof/>
                <w:webHidden/>
              </w:rPr>
            </w:r>
            <w:r w:rsidR="001B13D6">
              <w:rPr>
                <w:noProof/>
                <w:webHidden/>
              </w:rPr>
              <w:fldChar w:fldCharType="separate"/>
            </w:r>
            <w:r w:rsidR="001B13D6">
              <w:rPr>
                <w:noProof/>
                <w:webHidden/>
              </w:rPr>
              <w:t>31</w:t>
            </w:r>
            <w:r w:rsidR="001B13D6">
              <w:rPr>
                <w:noProof/>
                <w:webHidden/>
              </w:rPr>
              <w:fldChar w:fldCharType="end"/>
            </w:r>
          </w:hyperlink>
        </w:p>
        <w:p w14:paraId="2712D5CE" w14:textId="3061EBCF" w:rsidR="001B13D6" w:rsidRDefault="00367162">
          <w:pPr>
            <w:pStyle w:val="TOC3"/>
            <w:tabs>
              <w:tab w:val="right" w:leader="dot" w:pos="9062"/>
            </w:tabs>
            <w:rPr>
              <w:rFonts w:eastAsiaTheme="minorEastAsia"/>
              <w:noProof/>
              <w:sz w:val="24"/>
              <w:szCs w:val="24"/>
              <w:lang w:val="de-DE" w:eastAsia="de-DE"/>
            </w:rPr>
          </w:pPr>
          <w:hyperlink w:anchor="_Toc509584979" w:history="1">
            <w:r w:rsidR="001B13D6" w:rsidRPr="00613035">
              <w:rPr>
                <w:rStyle w:val="Hyperlink"/>
                <w:rFonts w:ascii="Times New Roman" w:hAnsi="Times New Roman" w:cs="Times New Roman"/>
                <w:noProof/>
              </w:rPr>
              <w:t>2.6.4 Multilevel modeling</w:t>
            </w:r>
            <w:r w:rsidR="001B13D6">
              <w:rPr>
                <w:noProof/>
                <w:webHidden/>
              </w:rPr>
              <w:tab/>
            </w:r>
            <w:r w:rsidR="001B13D6">
              <w:rPr>
                <w:noProof/>
                <w:webHidden/>
              </w:rPr>
              <w:fldChar w:fldCharType="begin"/>
            </w:r>
            <w:r w:rsidR="001B13D6">
              <w:rPr>
                <w:noProof/>
                <w:webHidden/>
              </w:rPr>
              <w:instrText xml:space="preserve"> PAGEREF _Toc509584979 \h </w:instrText>
            </w:r>
            <w:r w:rsidR="001B13D6">
              <w:rPr>
                <w:noProof/>
                <w:webHidden/>
              </w:rPr>
            </w:r>
            <w:r w:rsidR="001B13D6">
              <w:rPr>
                <w:noProof/>
                <w:webHidden/>
              </w:rPr>
              <w:fldChar w:fldCharType="separate"/>
            </w:r>
            <w:r w:rsidR="001B13D6">
              <w:rPr>
                <w:noProof/>
                <w:webHidden/>
              </w:rPr>
              <w:t>31</w:t>
            </w:r>
            <w:r w:rsidR="001B13D6">
              <w:rPr>
                <w:noProof/>
                <w:webHidden/>
              </w:rPr>
              <w:fldChar w:fldCharType="end"/>
            </w:r>
          </w:hyperlink>
        </w:p>
        <w:p w14:paraId="18A0F783" w14:textId="6F215798" w:rsidR="001B13D6" w:rsidRDefault="00367162">
          <w:pPr>
            <w:pStyle w:val="TOC1"/>
            <w:tabs>
              <w:tab w:val="right" w:leader="dot" w:pos="9062"/>
            </w:tabs>
            <w:rPr>
              <w:rFonts w:eastAsiaTheme="minorEastAsia"/>
              <w:noProof/>
              <w:sz w:val="24"/>
              <w:szCs w:val="24"/>
              <w:lang w:val="de-DE" w:eastAsia="de-DE"/>
            </w:rPr>
          </w:pPr>
          <w:hyperlink w:anchor="_Toc509584980" w:history="1">
            <w:r w:rsidR="001B13D6" w:rsidRPr="00613035">
              <w:rPr>
                <w:rStyle w:val="Hyperlink"/>
                <w:rFonts w:ascii="Times New Roman" w:hAnsi="Times New Roman" w:cs="Times New Roman"/>
                <w:noProof/>
              </w:rPr>
              <w:t>3. Results</w:t>
            </w:r>
            <w:r w:rsidR="001B13D6">
              <w:rPr>
                <w:noProof/>
                <w:webHidden/>
              </w:rPr>
              <w:tab/>
            </w:r>
            <w:r w:rsidR="001B13D6">
              <w:rPr>
                <w:noProof/>
                <w:webHidden/>
              </w:rPr>
              <w:fldChar w:fldCharType="begin"/>
            </w:r>
            <w:r w:rsidR="001B13D6">
              <w:rPr>
                <w:noProof/>
                <w:webHidden/>
              </w:rPr>
              <w:instrText xml:space="preserve"> PAGEREF _Toc509584980 \h </w:instrText>
            </w:r>
            <w:r w:rsidR="001B13D6">
              <w:rPr>
                <w:noProof/>
                <w:webHidden/>
              </w:rPr>
            </w:r>
            <w:r w:rsidR="001B13D6">
              <w:rPr>
                <w:noProof/>
                <w:webHidden/>
              </w:rPr>
              <w:fldChar w:fldCharType="separate"/>
            </w:r>
            <w:r w:rsidR="001B13D6">
              <w:rPr>
                <w:noProof/>
                <w:webHidden/>
              </w:rPr>
              <w:t>31</w:t>
            </w:r>
            <w:r w:rsidR="001B13D6">
              <w:rPr>
                <w:noProof/>
                <w:webHidden/>
              </w:rPr>
              <w:fldChar w:fldCharType="end"/>
            </w:r>
          </w:hyperlink>
        </w:p>
        <w:p w14:paraId="72440E7D" w14:textId="6FDC85B3" w:rsidR="001B13D6" w:rsidRDefault="00367162">
          <w:pPr>
            <w:pStyle w:val="TOC1"/>
            <w:tabs>
              <w:tab w:val="right" w:leader="dot" w:pos="9062"/>
            </w:tabs>
            <w:rPr>
              <w:rFonts w:eastAsiaTheme="minorEastAsia"/>
              <w:noProof/>
              <w:sz w:val="24"/>
              <w:szCs w:val="24"/>
              <w:lang w:val="de-DE" w:eastAsia="de-DE"/>
            </w:rPr>
          </w:pPr>
          <w:hyperlink w:anchor="_Toc509584981" w:history="1">
            <w:r w:rsidR="001B13D6" w:rsidRPr="00613035">
              <w:rPr>
                <w:rStyle w:val="Hyperlink"/>
                <w:rFonts w:ascii="Times New Roman" w:hAnsi="Times New Roman" w:cs="Times New Roman"/>
                <w:noProof/>
              </w:rPr>
              <w:t>4. Discussion</w:t>
            </w:r>
            <w:r w:rsidR="001B13D6">
              <w:rPr>
                <w:noProof/>
                <w:webHidden/>
              </w:rPr>
              <w:tab/>
            </w:r>
            <w:r w:rsidR="001B13D6">
              <w:rPr>
                <w:noProof/>
                <w:webHidden/>
              </w:rPr>
              <w:fldChar w:fldCharType="begin"/>
            </w:r>
            <w:r w:rsidR="001B13D6">
              <w:rPr>
                <w:noProof/>
                <w:webHidden/>
              </w:rPr>
              <w:instrText xml:space="preserve"> PAGEREF _Toc509584981 \h </w:instrText>
            </w:r>
            <w:r w:rsidR="001B13D6">
              <w:rPr>
                <w:noProof/>
                <w:webHidden/>
              </w:rPr>
            </w:r>
            <w:r w:rsidR="001B13D6">
              <w:rPr>
                <w:noProof/>
                <w:webHidden/>
              </w:rPr>
              <w:fldChar w:fldCharType="separate"/>
            </w:r>
            <w:r w:rsidR="001B13D6">
              <w:rPr>
                <w:noProof/>
                <w:webHidden/>
              </w:rPr>
              <w:t>31</w:t>
            </w:r>
            <w:r w:rsidR="001B13D6">
              <w:rPr>
                <w:noProof/>
                <w:webHidden/>
              </w:rPr>
              <w:fldChar w:fldCharType="end"/>
            </w:r>
          </w:hyperlink>
        </w:p>
        <w:p w14:paraId="37ECD090" w14:textId="5DE7B960" w:rsidR="001B13D6" w:rsidRDefault="00367162">
          <w:pPr>
            <w:pStyle w:val="TOC1"/>
            <w:tabs>
              <w:tab w:val="right" w:leader="dot" w:pos="9062"/>
            </w:tabs>
            <w:rPr>
              <w:rFonts w:eastAsiaTheme="minorEastAsia"/>
              <w:noProof/>
              <w:sz w:val="24"/>
              <w:szCs w:val="24"/>
              <w:lang w:val="de-DE" w:eastAsia="de-DE"/>
            </w:rPr>
          </w:pPr>
          <w:hyperlink w:anchor="_Toc509584982" w:history="1">
            <w:r w:rsidR="001B13D6" w:rsidRPr="00613035">
              <w:rPr>
                <w:rStyle w:val="Hyperlink"/>
                <w:rFonts w:ascii="Times New Roman" w:hAnsi="Times New Roman" w:cs="Times New Roman"/>
                <w:noProof/>
              </w:rPr>
              <w:t>5. References</w:t>
            </w:r>
            <w:r w:rsidR="001B13D6">
              <w:rPr>
                <w:noProof/>
                <w:webHidden/>
              </w:rPr>
              <w:tab/>
            </w:r>
            <w:r w:rsidR="001B13D6">
              <w:rPr>
                <w:noProof/>
                <w:webHidden/>
              </w:rPr>
              <w:fldChar w:fldCharType="begin"/>
            </w:r>
            <w:r w:rsidR="001B13D6">
              <w:rPr>
                <w:noProof/>
                <w:webHidden/>
              </w:rPr>
              <w:instrText xml:space="preserve"> PAGEREF _Toc509584982 \h </w:instrText>
            </w:r>
            <w:r w:rsidR="001B13D6">
              <w:rPr>
                <w:noProof/>
                <w:webHidden/>
              </w:rPr>
            </w:r>
            <w:r w:rsidR="001B13D6">
              <w:rPr>
                <w:noProof/>
                <w:webHidden/>
              </w:rPr>
              <w:fldChar w:fldCharType="separate"/>
            </w:r>
            <w:r w:rsidR="001B13D6">
              <w:rPr>
                <w:noProof/>
                <w:webHidden/>
              </w:rPr>
              <w:t>31</w:t>
            </w:r>
            <w:r w:rsidR="001B13D6">
              <w:rPr>
                <w:noProof/>
                <w:webHidden/>
              </w:rPr>
              <w:fldChar w:fldCharType="end"/>
            </w:r>
          </w:hyperlink>
        </w:p>
        <w:p w14:paraId="54A5C2AF" w14:textId="2DD42782" w:rsidR="00D0169D" w:rsidRPr="0045145D" w:rsidRDefault="00D0169D" w:rsidP="00D0169D">
          <w:pPr>
            <w:rPr>
              <w:rFonts w:ascii="Times New Roman" w:hAnsi="Times New Roman" w:cs="Times New Roman"/>
            </w:rPr>
            <w:sectPr w:rsidR="00D0169D" w:rsidRPr="0045145D" w:rsidSect="00D0169D">
              <w:headerReference w:type="default" r:id="rId10"/>
              <w:pgSz w:w="11906" w:h="16838"/>
              <w:pgMar w:top="1417" w:right="1417" w:bottom="1134" w:left="1417" w:header="708" w:footer="708" w:gutter="0"/>
              <w:pgNumType w:fmt="upperRoman"/>
              <w:cols w:space="708"/>
              <w:docGrid w:linePitch="360"/>
            </w:sectPr>
          </w:pPr>
          <w:r w:rsidRPr="0045145D">
            <w:rPr>
              <w:rFonts w:ascii="Times New Roman" w:hAnsi="Times New Roman" w:cs="Times New Roman"/>
              <w:b/>
              <w:bCs/>
              <w:lang w:val="de-DE"/>
            </w:rPr>
            <w:fldChar w:fldCharType="end"/>
          </w:r>
        </w:p>
      </w:sdtContent>
    </w:sdt>
    <w:p w14:paraId="53886227" w14:textId="77777777" w:rsidR="00D0169D" w:rsidRPr="00F4550C" w:rsidRDefault="00D0169D" w:rsidP="00D0169D">
      <w:pPr>
        <w:pStyle w:val="Heading1"/>
        <w:rPr>
          <w:rFonts w:ascii="Times New Roman" w:hAnsi="Times New Roman" w:cs="Times New Roman"/>
          <w:b/>
          <w:color w:val="auto"/>
        </w:rPr>
      </w:pPr>
      <w:bookmarkStart w:id="5" w:name="_Toc509584950"/>
      <w:bookmarkStart w:id="6" w:name="_Ref509727469"/>
      <w:r w:rsidRPr="00F4550C">
        <w:rPr>
          <w:rFonts w:ascii="Times New Roman" w:hAnsi="Times New Roman" w:cs="Times New Roman"/>
          <w:b/>
          <w:color w:val="auto"/>
        </w:rPr>
        <w:lastRenderedPageBreak/>
        <w:t>List of Abbreviations</w:t>
      </w:r>
      <w:bookmarkEnd w:id="5"/>
      <w:bookmarkEnd w:id="6"/>
    </w:p>
    <w:p w14:paraId="322A4650" w14:textId="77777777" w:rsidR="00D0169D" w:rsidRPr="00F4550C" w:rsidRDefault="00D0169D" w:rsidP="00D0169D">
      <w:pPr>
        <w:spacing w:after="0"/>
        <w:rPr>
          <w:rFonts w:ascii="Times New Roman" w:hAnsi="Times New Roman" w:cs="Times New Roman"/>
          <w:b/>
          <w:sz w:val="24"/>
        </w:rPr>
      </w:pPr>
    </w:p>
    <w:p w14:paraId="1AD8443B" w14:textId="7124CE6B"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ACC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a</w:t>
      </w:r>
      <w:r w:rsidRPr="00F4550C">
        <w:rPr>
          <w:rFonts w:ascii="Times New Roman" w:hAnsi="Times New Roman" w:cs="Times New Roman"/>
          <w:sz w:val="24"/>
        </w:rPr>
        <w:t>nterior cingulate cortex</w:t>
      </w:r>
    </w:p>
    <w:p w14:paraId="75BE44C0" w14:textId="77777777"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AX-CPT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AX continuous performance task</w:t>
      </w:r>
    </w:p>
    <w:p w14:paraId="1F60783B" w14:textId="770D77BC"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BOLD</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b</w:t>
      </w:r>
      <w:r w:rsidRPr="00F4550C">
        <w:rPr>
          <w:rFonts w:ascii="Times New Roman" w:hAnsi="Times New Roman" w:cs="Times New Roman"/>
          <w:sz w:val="24"/>
        </w:rPr>
        <w:t>lood oxygenation level dependent</w:t>
      </w:r>
    </w:p>
    <w:p w14:paraId="52F13A49" w14:textId="5B05F94A" w:rsidR="00D0169D" w:rsidRPr="00F4550C" w:rsidRDefault="002E057A" w:rsidP="00D0169D">
      <w:pPr>
        <w:spacing w:after="0"/>
        <w:rPr>
          <w:rFonts w:ascii="Times New Roman" w:hAnsi="Times New Roman" w:cs="Times New Roman"/>
          <w:sz w:val="24"/>
        </w:rPr>
      </w:pPr>
      <w:r>
        <w:rPr>
          <w:rFonts w:ascii="Times New Roman" w:hAnsi="Times New Roman" w:cs="Times New Roman"/>
          <w:b/>
          <w:sz w:val="24"/>
        </w:rPr>
        <w:t>BCG</w:t>
      </w:r>
      <w:r w:rsidR="00D0169D" w:rsidRPr="00F4550C">
        <w:rPr>
          <w:rFonts w:ascii="Times New Roman" w:hAnsi="Times New Roman" w:cs="Times New Roman"/>
          <w:b/>
          <w:sz w:val="24"/>
        </w:rPr>
        <w:tab/>
      </w:r>
      <w:r w:rsidR="00D0169D" w:rsidRPr="00F4550C">
        <w:rPr>
          <w:rFonts w:ascii="Times New Roman" w:hAnsi="Times New Roman" w:cs="Times New Roman"/>
          <w:b/>
          <w:sz w:val="24"/>
        </w:rPr>
        <w:tab/>
      </w:r>
      <w:r w:rsidR="00D0169D" w:rsidRPr="00F4550C">
        <w:rPr>
          <w:rFonts w:ascii="Times New Roman" w:hAnsi="Times New Roman" w:cs="Times New Roman"/>
          <w:b/>
          <w:sz w:val="24"/>
        </w:rPr>
        <w:tab/>
      </w:r>
      <w:r w:rsidR="00D0169D" w:rsidRPr="00F4550C">
        <w:rPr>
          <w:rFonts w:ascii="Times New Roman" w:hAnsi="Times New Roman" w:cs="Times New Roman"/>
          <w:b/>
          <w:sz w:val="24"/>
        </w:rPr>
        <w:tab/>
      </w:r>
      <w:r w:rsidR="00FA7BF7" w:rsidRPr="00F4550C">
        <w:rPr>
          <w:rFonts w:ascii="Times New Roman" w:hAnsi="Times New Roman" w:cs="Times New Roman"/>
          <w:sz w:val="24"/>
        </w:rPr>
        <w:t>b</w:t>
      </w:r>
      <w:r>
        <w:rPr>
          <w:rFonts w:ascii="Times New Roman" w:hAnsi="Times New Roman" w:cs="Times New Roman"/>
          <w:sz w:val="24"/>
        </w:rPr>
        <w:t>allistocardiogram</w:t>
      </w:r>
    </w:p>
    <w:p w14:paraId="0B55EDF8" w14:textId="3941E243"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CPT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c</w:t>
      </w:r>
      <w:r w:rsidRPr="00F4550C">
        <w:rPr>
          <w:rFonts w:ascii="Times New Roman" w:hAnsi="Times New Roman" w:cs="Times New Roman"/>
          <w:sz w:val="24"/>
        </w:rPr>
        <w:t>ontinuous performance task</w:t>
      </w:r>
    </w:p>
    <w:p w14:paraId="7A9708B3" w14:textId="0DE2671F"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dACC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d</w:t>
      </w:r>
      <w:r w:rsidRPr="00F4550C">
        <w:rPr>
          <w:rFonts w:ascii="Times New Roman" w:hAnsi="Times New Roman" w:cs="Times New Roman"/>
          <w:sz w:val="24"/>
        </w:rPr>
        <w:t>orsal anterior cingulate cortex</w:t>
      </w:r>
    </w:p>
    <w:p w14:paraId="0FD45F2D" w14:textId="68C721AB" w:rsidR="00EB2DDA" w:rsidRPr="00F4550C" w:rsidRDefault="00EB2DDA" w:rsidP="00D0169D">
      <w:pPr>
        <w:spacing w:after="0"/>
        <w:rPr>
          <w:rFonts w:ascii="Times New Roman" w:hAnsi="Times New Roman" w:cs="Times New Roman"/>
          <w:sz w:val="24"/>
        </w:rPr>
      </w:pPr>
      <w:r w:rsidRPr="00F4550C">
        <w:rPr>
          <w:rFonts w:ascii="Times New Roman" w:hAnsi="Times New Roman" w:cs="Times New Roman"/>
          <w:b/>
          <w:sz w:val="24"/>
        </w:rPr>
        <w:t>DDT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d</w:t>
      </w:r>
      <w:r w:rsidRPr="00F4550C">
        <w:rPr>
          <w:rFonts w:ascii="Times New Roman" w:hAnsi="Times New Roman" w:cs="Times New Roman"/>
          <w:sz w:val="24"/>
        </w:rPr>
        <w:t>elay discounting task</w:t>
      </w:r>
    </w:p>
    <w:p w14:paraId="0F35B16B" w14:textId="1E15D5C5"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DLPFC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d</w:t>
      </w:r>
      <w:r w:rsidRPr="00F4550C">
        <w:rPr>
          <w:rFonts w:ascii="Times New Roman" w:hAnsi="Times New Roman" w:cs="Times New Roman"/>
          <w:sz w:val="24"/>
        </w:rPr>
        <w:t>orsolateral prefrontal cortex</w:t>
      </w:r>
    </w:p>
    <w:p w14:paraId="19E4090D" w14:textId="1131EE23"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DMC</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D</w:t>
      </w:r>
      <w:r w:rsidRPr="00F4550C">
        <w:rPr>
          <w:rFonts w:ascii="Times New Roman" w:hAnsi="Times New Roman" w:cs="Times New Roman"/>
          <w:sz w:val="24"/>
        </w:rPr>
        <w:t>ual Mechanisms of Cognitive Control</w:t>
      </w:r>
    </w:p>
    <w:p w14:paraId="5C3BED85" w14:textId="1020B03D"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DPX</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1E45F8" w:rsidRPr="00F4550C">
        <w:rPr>
          <w:rFonts w:ascii="Times New Roman" w:hAnsi="Times New Roman" w:cs="Times New Roman"/>
          <w:sz w:val="24"/>
        </w:rPr>
        <w:t>Dot Pattern Expectancy</w:t>
      </w:r>
    </w:p>
    <w:p w14:paraId="0213F132" w14:textId="6C25841E"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ECG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e</w:t>
      </w:r>
      <w:r w:rsidRPr="00F4550C">
        <w:rPr>
          <w:rFonts w:ascii="Times New Roman" w:hAnsi="Times New Roman" w:cs="Times New Roman"/>
          <w:sz w:val="24"/>
        </w:rPr>
        <w:t>lectrocardiography</w:t>
      </w:r>
    </w:p>
    <w:p w14:paraId="5218B187" w14:textId="20F500C8"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EEG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e</w:t>
      </w:r>
      <w:r w:rsidRPr="00F4550C">
        <w:rPr>
          <w:rFonts w:ascii="Times New Roman" w:hAnsi="Times New Roman" w:cs="Times New Roman"/>
          <w:sz w:val="24"/>
        </w:rPr>
        <w:t>lectroencephalography</w:t>
      </w:r>
    </w:p>
    <w:p w14:paraId="185F61E3" w14:textId="124ED0D1"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ER</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e</w:t>
      </w:r>
      <w:r w:rsidRPr="00F4550C">
        <w:rPr>
          <w:rFonts w:ascii="Times New Roman" w:hAnsi="Times New Roman" w:cs="Times New Roman"/>
          <w:sz w:val="24"/>
        </w:rPr>
        <w:t>rror rate</w:t>
      </w:r>
    </w:p>
    <w:p w14:paraId="1E3B03C7" w14:textId="491450E7"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ERP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e</w:t>
      </w:r>
      <w:r w:rsidRPr="00F4550C">
        <w:rPr>
          <w:rFonts w:ascii="Times New Roman" w:hAnsi="Times New Roman" w:cs="Times New Roman"/>
          <w:sz w:val="24"/>
        </w:rPr>
        <w:t>vent-related potential</w:t>
      </w:r>
    </w:p>
    <w:p w14:paraId="590CB99D" w14:textId="6213B7CD"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ERSP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e</w:t>
      </w:r>
      <w:r w:rsidRPr="00F4550C">
        <w:rPr>
          <w:rFonts w:ascii="Times New Roman" w:hAnsi="Times New Roman" w:cs="Times New Roman"/>
          <w:sz w:val="24"/>
        </w:rPr>
        <w:t>vent-related spectral perturbation</w:t>
      </w:r>
    </w:p>
    <w:p w14:paraId="5839B172" w14:textId="0C566EE8"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fMRI</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f</w:t>
      </w:r>
      <w:r w:rsidRPr="00F4550C">
        <w:rPr>
          <w:rFonts w:ascii="Times New Roman" w:hAnsi="Times New Roman" w:cs="Times New Roman"/>
          <w:sz w:val="24"/>
        </w:rPr>
        <w:t>unctional magnetic resonance imaging</w:t>
      </w:r>
    </w:p>
    <w:p w14:paraId="5609D183" w14:textId="1A3B2519"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GA</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g</w:t>
      </w:r>
      <w:r w:rsidRPr="00F4550C">
        <w:rPr>
          <w:rFonts w:ascii="Times New Roman" w:hAnsi="Times New Roman" w:cs="Times New Roman"/>
          <w:sz w:val="24"/>
        </w:rPr>
        <w:t>radient artefact</w:t>
      </w:r>
    </w:p>
    <w:p w14:paraId="51B77398" w14:textId="6E2C72B6"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GFP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g</w:t>
      </w:r>
      <w:r w:rsidRPr="00F4550C">
        <w:rPr>
          <w:rFonts w:ascii="Times New Roman" w:hAnsi="Times New Roman" w:cs="Times New Roman"/>
          <w:sz w:val="24"/>
        </w:rPr>
        <w:t>lobal field power</w:t>
      </w:r>
    </w:p>
    <w:p w14:paraId="05DA625E" w14:textId="2458B005"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GLM</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g</w:t>
      </w:r>
      <w:r w:rsidRPr="00F4550C">
        <w:rPr>
          <w:rFonts w:ascii="Times New Roman" w:hAnsi="Times New Roman" w:cs="Times New Roman"/>
          <w:sz w:val="24"/>
        </w:rPr>
        <w:t>eneral linear model</w:t>
      </w:r>
    </w:p>
    <w:p w14:paraId="58C9ABDA" w14:textId="1E0F208D"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HRF</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h</w:t>
      </w:r>
      <w:r w:rsidRPr="00F4550C">
        <w:rPr>
          <w:rFonts w:ascii="Times New Roman" w:hAnsi="Times New Roman" w:cs="Times New Roman"/>
          <w:sz w:val="24"/>
        </w:rPr>
        <w:t>emodynamic response function</w:t>
      </w:r>
    </w:p>
    <w:p w14:paraId="750C7949" w14:textId="1A9CA94A" w:rsidR="005865C8" w:rsidRPr="00F4550C" w:rsidRDefault="005865C8" w:rsidP="005865C8">
      <w:pPr>
        <w:spacing w:after="0"/>
        <w:rPr>
          <w:rFonts w:ascii="Times New Roman" w:hAnsi="Times New Roman" w:cs="Times New Roman"/>
          <w:sz w:val="24"/>
        </w:rPr>
      </w:pPr>
      <w:r w:rsidRPr="00F4550C">
        <w:rPr>
          <w:rFonts w:ascii="Times New Roman" w:hAnsi="Times New Roman" w:cs="Times New Roman"/>
          <w:b/>
          <w:sz w:val="24"/>
        </w:rPr>
        <w:t>ICA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i</w:t>
      </w:r>
      <w:r w:rsidRPr="00F4550C">
        <w:rPr>
          <w:rFonts w:ascii="Times New Roman" w:hAnsi="Times New Roman" w:cs="Times New Roman"/>
          <w:sz w:val="24"/>
        </w:rPr>
        <w:t>ndependent component analysis</w:t>
      </w:r>
    </w:p>
    <w:p w14:paraId="5CFD55AF" w14:textId="234682A4" w:rsidR="005C58B5" w:rsidRPr="00F4550C" w:rsidRDefault="005C58B5" w:rsidP="005865C8">
      <w:pPr>
        <w:spacing w:after="0"/>
        <w:rPr>
          <w:rFonts w:ascii="Times New Roman" w:hAnsi="Times New Roman" w:cs="Times New Roman"/>
          <w:sz w:val="24"/>
        </w:rPr>
      </w:pPr>
      <w:r w:rsidRPr="00F4550C">
        <w:rPr>
          <w:rFonts w:ascii="Times New Roman" w:hAnsi="Times New Roman" w:cs="Times New Roman"/>
          <w:b/>
          <w:sz w:val="24"/>
        </w:rPr>
        <w:t>IFG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i</w:t>
      </w:r>
      <w:r w:rsidRPr="00F4550C">
        <w:rPr>
          <w:rFonts w:ascii="Times New Roman" w:hAnsi="Times New Roman" w:cs="Times New Roman"/>
          <w:sz w:val="24"/>
        </w:rPr>
        <w:t>nferior frontal gyrus</w:t>
      </w:r>
    </w:p>
    <w:p w14:paraId="6DFBEEFE" w14:textId="2AEAA8CB"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jICA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j</w:t>
      </w:r>
      <w:r w:rsidRPr="00F4550C">
        <w:rPr>
          <w:rFonts w:ascii="Times New Roman" w:hAnsi="Times New Roman" w:cs="Times New Roman"/>
          <w:sz w:val="24"/>
        </w:rPr>
        <w:t>oint independent component analysis</w:t>
      </w:r>
    </w:p>
    <w:p w14:paraId="42002483" w14:textId="05076A1F"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LFP</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l</w:t>
      </w:r>
      <w:r w:rsidRPr="00F4550C">
        <w:rPr>
          <w:rFonts w:ascii="Times New Roman" w:hAnsi="Times New Roman" w:cs="Times New Roman"/>
          <w:sz w:val="24"/>
        </w:rPr>
        <w:t>ocal field potential</w:t>
      </w:r>
    </w:p>
    <w:p w14:paraId="35EE3C3C" w14:textId="02FF7457" w:rsidR="005C58B5" w:rsidRPr="00F4550C" w:rsidRDefault="005C58B5" w:rsidP="00D0169D">
      <w:pPr>
        <w:spacing w:after="0"/>
        <w:rPr>
          <w:rFonts w:ascii="Times New Roman" w:hAnsi="Times New Roman" w:cs="Times New Roman"/>
          <w:sz w:val="24"/>
        </w:rPr>
      </w:pPr>
      <w:r w:rsidRPr="00F4550C">
        <w:rPr>
          <w:rFonts w:ascii="Times New Roman" w:hAnsi="Times New Roman" w:cs="Times New Roman"/>
          <w:b/>
          <w:sz w:val="24"/>
        </w:rPr>
        <w:t>MFG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m</w:t>
      </w:r>
      <w:r w:rsidRPr="00F4550C">
        <w:rPr>
          <w:rFonts w:ascii="Times New Roman" w:hAnsi="Times New Roman" w:cs="Times New Roman"/>
          <w:sz w:val="24"/>
        </w:rPr>
        <w:t>iddle frontal gyrus</w:t>
      </w:r>
    </w:p>
    <w:p w14:paraId="009CADFC" w14:textId="0643D766"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MUA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m</w:t>
      </w:r>
      <w:r w:rsidRPr="00F4550C">
        <w:rPr>
          <w:rFonts w:ascii="Times New Roman" w:hAnsi="Times New Roman" w:cs="Times New Roman"/>
          <w:sz w:val="24"/>
        </w:rPr>
        <w:t>ulti-unit cell activity</w:t>
      </w:r>
    </w:p>
    <w:p w14:paraId="72A38BD9" w14:textId="05C3CD4E" w:rsidR="00AB63A5" w:rsidRPr="00F4550C" w:rsidRDefault="00562E07" w:rsidP="00D0169D">
      <w:pPr>
        <w:spacing w:after="0"/>
        <w:rPr>
          <w:rFonts w:ascii="Times New Roman" w:hAnsi="Times New Roman" w:cs="Times New Roman"/>
          <w:sz w:val="24"/>
        </w:rPr>
      </w:pPr>
      <w:r w:rsidRPr="00F4550C">
        <w:rPr>
          <w:rFonts w:ascii="Times New Roman" w:hAnsi="Times New Roman" w:cs="Times New Roman"/>
          <w:b/>
          <w:sz w:val="24"/>
        </w:rPr>
        <w:t>N-</w:t>
      </w:r>
      <w:r w:rsidR="00AB63A5" w:rsidRPr="00F4550C">
        <w:rPr>
          <w:rFonts w:ascii="Times New Roman" w:hAnsi="Times New Roman" w:cs="Times New Roman"/>
          <w:b/>
          <w:sz w:val="24"/>
        </w:rPr>
        <w:t>PLS</w:t>
      </w:r>
      <w:r w:rsidR="00AB63A5" w:rsidRPr="00F4550C">
        <w:rPr>
          <w:rFonts w:ascii="Times New Roman" w:hAnsi="Times New Roman" w:cs="Times New Roman"/>
          <w:b/>
          <w:sz w:val="24"/>
        </w:rPr>
        <w:tab/>
      </w:r>
      <w:r w:rsidR="00AB63A5" w:rsidRPr="00F4550C">
        <w:rPr>
          <w:rFonts w:ascii="Times New Roman" w:hAnsi="Times New Roman" w:cs="Times New Roman"/>
          <w:b/>
          <w:sz w:val="24"/>
        </w:rPr>
        <w:tab/>
      </w:r>
      <w:r w:rsidR="00AB63A5" w:rsidRPr="00F4550C">
        <w:rPr>
          <w:rFonts w:ascii="Times New Roman" w:hAnsi="Times New Roman" w:cs="Times New Roman"/>
          <w:b/>
          <w:sz w:val="24"/>
        </w:rPr>
        <w:tab/>
      </w:r>
      <w:r w:rsidR="00AB63A5" w:rsidRPr="00F4550C">
        <w:rPr>
          <w:rFonts w:ascii="Times New Roman" w:hAnsi="Times New Roman" w:cs="Times New Roman"/>
          <w:b/>
          <w:sz w:val="24"/>
        </w:rPr>
        <w:tab/>
      </w:r>
      <w:r w:rsidR="00FA7BF7" w:rsidRPr="00F4550C">
        <w:rPr>
          <w:rFonts w:ascii="Times New Roman" w:hAnsi="Times New Roman" w:cs="Times New Roman"/>
          <w:sz w:val="24"/>
        </w:rPr>
        <w:t>m</w:t>
      </w:r>
      <w:r w:rsidR="00AB63A5" w:rsidRPr="00F4550C">
        <w:rPr>
          <w:rFonts w:ascii="Times New Roman" w:hAnsi="Times New Roman" w:cs="Times New Roman"/>
          <w:sz w:val="24"/>
        </w:rPr>
        <w:t>ultiway partial least squares</w:t>
      </w:r>
    </w:p>
    <w:p w14:paraId="21CF6AC8" w14:textId="023F48F2" w:rsidR="00562E07" w:rsidRPr="00F4550C" w:rsidRDefault="00562E07" w:rsidP="00D0169D">
      <w:pPr>
        <w:spacing w:after="0"/>
        <w:rPr>
          <w:rFonts w:ascii="Times New Roman" w:hAnsi="Times New Roman" w:cs="Times New Roman"/>
          <w:sz w:val="24"/>
        </w:rPr>
      </w:pPr>
      <w:r w:rsidRPr="00F4550C">
        <w:rPr>
          <w:rFonts w:ascii="Times New Roman" w:hAnsi="Times New Roman" w:cs="Times New Roman"/>
          <w:b/>
          <w:sz w:val="24"/>
        </w:rPr>
        <w:t>PCA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p</w:t>
      </w:r>
      <w:r w:rsidRPr="00F4550C">
        <w:rPr>
          <w:rFonts w:ascii="Times New Roman" w:hAnsi="Times New Roman" w:cs="Times New Roman"/>
          <w:sz w:val="24"/>
        </w:rPr>
        <w:t>rinciple component analysis</w:t>
      </w:r>
    </w:p>
    <w:p w14:paraId="4E888D36" w14:textId="719A381A" w:rsidR="005865C8" w:rsidRPr="00F4550C" w:rsidRDefault="005865C8" w:rsidP="005865C8">
      <w:pPr>
        <w:spacing w:after="0"/>
        <w:rPr>
          <w:rFonts w:ascii="Times New Roman" w:hAnsi="Times New Roman" w:cs="Times New Roman"/>
          <w:sz w:val="24"/>
        </w:rPr>
      </w:pPr>
      <w:r w:rsidRPr="00F4550C">
        <w:rPr>
          <w:rFonts w:ascii="Times New Roman" w:hAnsi="Times New Roman" w:cs="Times New Roman"/>
          <w:b/>
          <w:sz w:val="24"/>
        </w:rPr>
        <w:t>PFC</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p</w:t>
      </w:r>
      <w:r w:rsidRPr="00F4550C">
        <w:rPr>
          <w:rFonts w:ascii="Times New Roman" w:hAnsi="Times New Roman" w:cs="Times New Roman"/>
          <w:sz w:val="24"/>
        </w:rPr>
        <w:t>refrontal cortex</w:t>
      </w:r>
    </w:p>
    <w:p w14:paraId="7F879DE0" w14:textId="33E797AB" w:rsidR="005865C8" w:rsidRPr="00F4550C" w:rsidRDefault="005865C8" w:rsidP="005865C8">
      <w:pPr>
        <w:spacing w:after="0"/>
        <w:rPr>
          <w:rFonts w:ascii="Times New Roman" w:hAnsi="Times New Roman" w:cs="Times New Roman"/>
          <w:b/>
          <w:sz w:val="24"/>
        </w:rPr>
      </w:pPr>
      <w:r w:rsidRPr="00F4550C">
        <w:rPr>
          <w:rFonts w:ascii="Times New Roman" w:hAnsi="Times New Roman" w:cs="Times New Roman"/>
          <w:b/>
          <w:sz w:val="24"/>
        </w:rPr>
        <w:t>pICA</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p</w:t>
      </w:r>
      <w:r w:rsidRPr="00F4550C">
        <w:rPr>
          <w:rFonts w:ascii="Times New Roman" w:hAnsi="Times New Roman" w:cs="Times New Roman"/>
          <w:sz w:val="24"/>
        </w:rPr>
        <w:t>arallel independent component analysis</w:t>
      </w:r>
    </w:p>
    <w:p w14:paraId="0BD4CB27" w14:textId="0E72E115"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PSI</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p</w:t>
      </w:r>
      <w:r w:rsidRPr="00F4550C">
        <w:rPr>
          <w:rFonts w:ascii="Times New Roman" w:hAnsi="Times New Roman" w:cs="Times New Roman"/>
          <w:sz w:val="24"/>
        </w:rPr>
        <w:t>roactive behavioral shift index</w:t>
      </w:r>
    </w:p>
    <w:p w14:paraId="0E398F48" w14:textId="0B37FD49"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RT</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r</w:t>
      </w:r>
      <w:r w:rsidRPr="00F4550C">
        <w:rPr>
          <w:rFonts w:ascii="Times New Roman" w:hAnsi="Times New Roman" w:cs="Times New Roman"/>
          <w:sz w:val="24"/>
        </w:rPr>
        <w:t>eaction time</w:t>
      </w:r>
    </w:p>
    <w:p w14:paraId="00E0EAF0" w14:textId="5E38331B" w:rsidR="00AB4192" w:rsidRPr="00F4550C" w:rsidRDefault="00AB4192" w:rsidP="00D0169D">
      <w:pPr>
        <w:spacing w:after="0"/>
        <w:rPr>
          <w:rFonts w:ascii="Times New Roman" w:hAnsi="Times New Roman" w:cs="Times New Roman"/>
          <w:b/>
          <w:sz w:val="24"/>
        </w:rPr>
      </w:pPr>
      <w:r w:rsidRPr="00F4550C">
        <w:rPr>
          <w:rFonts w:ascii="Times New Roman" w:hAnsi="Times New Roman" w:cs="Times New Roman"/>
          <w:b/>
          <w:sz w:val="24"/>
        </w:rPr>
        <w:t>SMC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s</w:t>
      </w:r>
      <w:r w:rsidRPr="00F4550C">
        <w:rPr>
          <w:rFonts w:ascii="Times New Roman" w:hAnsi="Times New Roman" w:cs="Times New Roman"/>
          <w:sz w:val="24"/>
        </w:rPr>
        <w:t xml:space="preserve">upplementary motor cortex </w:t>
      </w:r>
    </w:p>
    <w:p w14:paraId="08E5BE6C" w14:textId="7F7451D8" w:rsidR="005865C8" w:rsidRPr="00F4550C" w:rsidRDefault="005865C8" w:rsidP="00D0169D">
      <w:pPr>
        <w:spacing w:after="0"/>
        <w:rPr>
          <w:rFonts w:ascii="Times New Roman" w:hAnsi="Times New Roman" w:cs="Times New Roman"/>
          <w:sz w:val="24"/>
        </w:rPr>
      </w:pPr>
      <w:r w:rsidRPr="00F4550C">
        <w:rPr>
          <w:rFonts w:ascii="Times New Roman" w:hAnsi="Times New Roman" w:cs="Times New Roman"/>
          <w:b/>
          <w:sz w:val="24"/>
        </w:rPr>
        <w:t>sMRI</w:t>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r>
      <w:r w:rsidR="00FA7BF7" w:rsidRPr="00F4550C">
        <w:rPr>
          <w:rFonts w:ascii="Times New Roman" w:hAnsi="Times New Roman" w:cs="Times New Roman"/>
          <w:sz w:val="24"/>
        </w:rPr>
        <w:tab/>
        <w:t>s</w:t>
      </w:r>
      <w:r w:rsidRPr="00F4550C">
        <w:rPr>
          <w:rFonts w:ascii="Times New Roman" w:hAnsi="Times New Roman" w:cs="Times New Roman"/>
          <w:sz w:val="24"/>
        </w:rPr>
        <w:t>tructural magnetic resonance imaging</w:t>
      </w:r>
    </w:p>
    <w:p w14:paraId="449D6D06" w14:textId="18F28902" w:rsidR="00AA668F" w:rsidRPr="00F4550C" w:rsidRDefault="00AA668F" w:rsidP="00D0169D">
      <w:pPr>
        <w:spacing w:after="0"/>
        <w:rPr>
          <w:rFonts w:ascii="Times New Roman" w:hAnsi="Times New Roman" w:cs="Times New Roman"/>
          <w:sz w:val="24"/>
        </w:rPr>
      </w:pPr>
      <w:r w:rsidRPr="00F4550C">
        <w:rPr>
          <w:rFonts w:ascii="Times New Roman" w:hAnsi="Times New Roman" w:cs="Times New Roman"/>
          <w:b/>
          <w:sz w:val="24"/>
        </w:rPr>
        <w:t>SVD</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s</w:t>
      </w:r>
      <w:r w:rsidRPr="00F4550C">
        <w:rPr>
          <w:rFonts w:ascii="Times New Roman" w:hAnsi="Times New Roman" w:cs="Times New Roman"/>
          <w:sz w:val="24"/>
        </w:rPr>
        <w:t>ingular value decomposition</w:t>
      </w:r>
    </w:p>
    <w:p w14:paraId="43D3257C" w14:textId="1651D998" w:rsidR="000C1746" w:rsidRPr="00F4550C" w:rsidRDefault="000C1746" w:rsidP="00D0169D">
      <w:pPr>
        <w:spacing w:after="0"/>
        <w:rPr>
          <w:rFonts w:ascii="Times New Roman" w:hAnsi="Times New Roman" w:cs="Times New Roman"/>
          <w:sz w:val="24"/>
        </w:rPr>
      </w:pPr>
      <w:r w:rsidRPr="00F4550C">
        <w:rPr>
          <w:rFonts w:ascii="Times New Roman" w:hAnsi="Times New Roman" w:cs="Times New Roman"/>
          <w:b/>
          <w:sz w:val="24"/>
        </w:rPr>
        <w:t>WAIS-IV</w:t>
      </w:r>
      <w:r w:rsidRPr="00F4550C">
        <w:rPr>
          <w:rFonts w:ascii="Times New Roman" w:hAnsi="Times New Roman" w:cs="Times New Roman"/>
          <w:noProof/>
          <w:lang w:val="en-GB"/>
        </w:rPr>
        <w:tab/>
      </w:r>
      <w:r w:rsidRPr="00F4550C">
        <w:rPr>
          <w:rFonts w:ascii="Times New Roman" w:hAnsi="Times New Roman" w:cs="Times New Roman"/>
          <w:noProof/>
          <w:lang w:val="en-GB"/>
        </w:rPr>
        <w:tab/>
      </w:r>
      <w:r w:rsidRPr="00F4550C">
        <w:rPr>
          <w:rFonts w:ascii="Times New Roman" w:hAnsi="Times New Roman" w:cs="Times New Roman"/>
          <w:noProof/>
          <w:lang w:val="en-GB"/>
        </w:rPr>
        <w:tab/>
      </w:r>
      <w:r w:rsidRPr="00F4550C">
        <w:rPr>
          <w:rFonts w:ascii="Times New Roman" w:hAnsi="Times New Roman" w:cs="Times New Roman"/>
          <w:sz w:val="24"/>
        </w:rPr>
        <w:t>Wechsler Intelligence Scale for Adults fourth edition</w:t>
      </w:r>
    </w:p>
    <w:p w14:paraId="397D35F6" w14:textId="3B687628" w:rsidR="00D0169D" w:rsidRPr="00F4550C" w:rsidRDefault="00D0169D" w:rsidP="00D0169D">
      <w:pPr>
        <w:spacing w:after="0"/>
        <w:rPr>
          <w:rFonts w:ascii="Times New Roman" w:hAnsi="Times New Roman" w:cs="Times New Roman"/>
          <w:sz w:val="24"/>
        </w:rPr>
      </w:pPr>
      <w:r w:rsidRPr="00F4550C">
        <w:rPr>
          <w:rFonts w:ascii="Times New Roman" w:hAnsi="Times New Roman" w:cs="Times New Roman"/>
          <w:b/>
          <w:sz w:val="24"/>
        </w:rPr>
        <w:t>WM</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00FA7BF7" w:rsidRPr="00F4550C">
        <w:rPr>
          <w:rFonts w:ascii="Times New Roman" w:hAnsi="Times New Roman" w:cs="Times New Roman"/>
          <w:sz w:val="24"/>
        </w:rPr>
        <w:t>w</w:t>
      </w:r>
      <w:r w:rsidRPr="00F4550C">
        <w:rPr>
          <w:rFonts w:ascii="Times New Roman" w:hAnsi="Times New Roman" w:cs="Times New Roman"/>
          <w:sz w:val="24"/>
        </w:rPr>
        <w:t>orking memory</w:t>
      </w:r>
    </w:p>
    <w:p w14:paraId="138BEA0C" w14:textId="77777777" w:rsidR="00D0169D" w:rsidRPr="00F4550C" w:rsidRDefault="00D0169D" w:rsidP="005B664F">
      <w:pPr>
        <w:pStyle w:val="TOCHeading"/>
        <w:rPr>
          <w:rFonts w:ascii="Times New Roman" w:eastAsiaTheme="minorHAnsi" w:hAnsi="Times New Roman" w:cs="Times New Roman"/>
          <w:color w:val="auto"/>
          <w:sz w:val="22"/>
          <w:szCs w:val="22"/>
          <w:lang w:eastAsia="en-US"/>
        </w:rPr>
      </w:pPr>
    </w:p>
    <w:p w14:paraId="362A4C78" w14:textId="77777777" w:rsidR="00D0169D" w:rsidRPr="00F4550C" w:rsidRDefault="00D0169D" w:rsidP="00D0169D">
      <w:pPr>
        <w:tabs>
          <w:tab w:val="left" w:pos="1254"/>
        </w:tabs>
        <w:rPr>
          <w:rFonts w:ascii="Times New Roman" w:hAnsi="Times New Roman" w:cs="Times New Roman"/>
          <w:sz w:val="24"/>
        </w:rPr>
        <w:sectPr w:rsidR="00D0169D" w:rsidRPr="00F4550C" w:rsidSect="004B6114">
          <w:headerReference w:type="default" r:id="rId11"/>
          <w:pgSz w:w="11906" w:h="16838"/>
          <w:pgMar w:top="1417" w:right="1417" w:bottom="1134" w:left="1417" w:header="708" w:footer="708" w:gutter="0"/>
          <w:pgNumType w:fmt="upperRoman"/>
          <w:cols w:space="708"/>
          <w:docGrid w:linePitch="360"/>
        </w:sectPr>
      </w:pPr>
    </w:p>
    <w:p w14:paraId="04961AE9" w14:textId="77777777" w:rsidR="00256AD2" w:rsidRPr="00F4550C" w:rsidRDefault="008A22DE" w:rsidP="00F87D8A">
      <w:pPr>
        <w:pStyle w:val="Heading1"/>
        <w:rPr>
          <w:rFonts w:ascii="Times New Roman" w:hAnsi="Times New Roman" w:cs="Times New Roman"/>
          <w:b/>
          <w:color w:val="auto"/>
        </w:rPr>
      </w:pPr>
      <w:bookmarkStart w:id="7" w:name="_Toc509584951"/>
      <w:r w:rsidRPr="00F4550C">
        <w:rPr>
          <w:rFonts w:ascii="Times New Roman" w:hAnsi="Times New Roman" w:cs="Times New Roman"/>
          <w:b/>
          <w:color w:val="auto"/>
        </w:rPr>
        <w:lastRenderedPageBreak/>
        <w:t xml:space="preserve">1. </w:t>
      </w:r>
      <w:r w:rsidR="00470B7E" w:rsidRPr="00F4550C">
        <w:rPr>
          <w:rFonts w:ascii="Times New Roman" w:hAnsi="Times New Roman" w:cs="Times New Roman"/>
          <w:b/>
          <w:color w:val="auto"/>
        </w:rPr>
        <w:t>Theoretical Background and Aims</w:t>
      </w:r>
      <w:bookmarkEnd w:id="7"/>
    </w:p>
    <w:p w14:paraId="0D93052F" w14:textId="77777777" w:rsidR="00F87D8A" w:rsidRPr="00F4550C" w:rsidRDefault="00F87D8A" w:rsidP="00420FB1">
      <w:pPr>
        <w:jc w:val="both"/>
        <w:rPr>
          <w:rFonts w:ascii="Times New Roman" w:hAnsi="Times New Roman" w:cs="Times New Roman"/>
        </w:rPr>
      </w:pPr>
    </w:p>
    <w:p w14:paraId="5C3A99D0" w14:textId="77777777" w:rsidR="00F87D8A" w:rsidRPr="00F4550C" w:rsidRDefault="00F87D8A" w:rsidP="00420FB1">
      <w:pPr>
        <w:pStyle w:val="Heading2"/>
        <w:jc w:val="both"/>
        <w:rPr>
          <w:rFonts w:ascii="Times New Roman" w:hAnsi="Times New Roman" w:cs="Times New Roman"/>
          <w:color w:val="auto"/>
          <w:sz w:val="28"/>
        </w:rPr>
      </w:pPr>
      <w:bookmarkStart w:id="8" w:name="_Toc509584952"/>
      <w:bookmarkStart w:id="9" w:name="_Ref509727448"/>
      <w:r w:rsidRPr="00F4550C">
        <w:rPr>
          <w:rFonts w:ascii="Times New Roman" w:hAnsi="Times New Roman" w:cs="Times New Roman"/>
          <w:color w:val="auto"/>
          <w:sz w:val="28"/>
        </w:rPr>
        <w:t xml:space="preserve">1.1 </w:t>
      </w:r>
      <w:r w:rsidR="0047715F" w:rsidRPr="00F4550C">
        <w:rPr>
          <w:rFonts w:ascii="Times New Roman" w:hAnsi="Times New Roman" w:cs="Times New Roman"/>
          <w:color w:val="auto"/>
          <w:sz w:val="28"/>
        </w:rPr>
        <w:t>The benefits</w:t>
      </w:r>
      <w:r w:rsidRPr="00F4550C">
        <w:rPr>
          <w:rFonts w:ascii="Times New Roman" w:hAnsi="Times New Roman" w:cs="Times New Roman"/>
          <w:color w:val="auto"/>
          <w:sz w:val="28"/>
        </w:rPr>
        <w:t xml:space="preserve"> of</w:t>
      </w:r>
      <w:r w:rsidR="0047715F" w:rsidRPr="00F4550C">
        <w:rPr>
          <w:rFonts w:ascii="Times New Roman" w:hAnsi="Times New Roman" w:cs="Times New Roman"/>
          <w:color w:val="auto"/>
          <w:sz w:val="28"/>
        </w:rPr>
        <w:t xml:space="preserve"> combining</w:t>
      </w:r>
      <w:r w:rsidRPr="00F4550C">
        <w:rPr>
          <w:rFonts w:ascii="Times New Roman" w:hAnsi="Times New Roman" w:cs="Times New Roman"/>
          <w:color w:val="auto"/>
          <w:sz w:val="28"/>
        </w:rPr>
        <w:t xml:space="preserve"> EEG and fMRI</w:t>
      </w:r>
      <w:bookmarkEnd w:id="8"/>
      <w:bookmarkEnd w:id="9"/>
    </w:p>
    <w:p w14:paraId="4F2BB42D" w14:textId="77777777" w:rsidR="00F87D8A" w:rsidRPr="00F4550C" w:rsidRDefault="00F87D8A" w:rsidP="00420FB1">
      <w:pPr>
        <w:jc w:val="both"/>
        <w:rPr>
          <w:rFonts w:ascii="Times New Roman" w:hAnsi="Times New Roman" w:cs="Times New Roman"/>
        </w:rPr>
      </w:pPr>
    </w:p>
    <w:p w14:paraId="5AAC069A" w14:textId="77777777" w:rsidR="00125D1D" w:rsidRPr="00F4550C" w:rsidRDefault="007C75D0"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Neuronal</w:t>
      </w:r>
      <w:r w:rsidR="00417400" w:rsidRPr="00F4550C">
        <w:rPr>
          <w:rFonts w:ascii="Times New Roman" w:hAnsi="Times New Roman" w:cs="Times New Roman"/>
          <w:sz w:val="24"/>
        </w:rPr>
        <w:t xml:space="preserve"> </w:t>
      </w:r>
      <w:r w:rsidR="00DD5216" w:rsidRPr="00F4550C">
        <w:rPr>
          <w:rFonts w:ascii="Times New Roman" w:hAnsi="Times New Roman" w:cs="Times New Roman"/>
          <w:sz w:val="24"/>
        </w:rPr>
        <w:t>activity</w:t>
      </w:r>
      <w:r w:rsidR="00305C64" w:rsidRPr="00F4550C">
        <w:rPr>
          <w:rFonts w:ascii="Times New Roman" w:hAnsi="Times New Roman" w:cs="Times New Roman"/>
          <w:sz w:val="24"/>
        </w:rPr>
        <w:t xml:space="preserve"> of cognitive</w:t>
      </w:r>
      <w:r w:rsidR="00996956" w:rsidRPr="00F4550C">
        <w:rPr>
          <w:rFonts w:ascii="Times New Roman" w:hAnsi="Times New Roman" w:cs="Times New Roman"/>
          <w:sz w:val="24"/>
        </w:rPr>
        <w:t xml:space="preserve"> or affective</w:t>
      </w:r>
      <w:r w:rsidR="00305C64" w:rsidRPr="00F4550C">
        <w:rPr>
          <w:rFonts w:ascii="Times New Roman" w:hAnsi="Times New Roman" w:cs="Times New Roman"/>
          <w:sz w:val="24"/>
        </w:rPr>
        <w:t xml:space="preserve"> </w:t>
      </w:r>
      <w:r w:rsidR="00996956" w:rsidRPr="00F4550C">
        <w:rPr>
          <w:rFonts w:ascii="Times New Roman" w:hAnsi="Times New Roman" w:cs="Times New Roman"/>
          <w:sz w:val="24"/>
        </w:rPr>
        <w:t>processes</w:t>
      </w:r>
      <w:r w:rsidR="00DD5216" w:rsidRPr="00F4550C">
        <w:rPr>
          <w:rFonts w:ascii="Times New Roman" w:hAnsi="Times New Roman" w:cs="Times New Roman"/>
          <w:sz w:val="24"/>
        </w:rPr>
        <w:t xml:space="preserve"> can be studied </w:t>
      </w:r>
      <w:r w:rsidRPr="00F4550C">
        <w:rPr>
          <w:rFonts w:ascii="Times New Roman" w:hAnsi="Times New Roman" w:cs="Times New Roman"/>
          <w:sz w:val="24"/>
        </w:rPr>
        <w:t>from a large</w:t>
      </w:r>
      <w:r w:rsidR="00DD5216" w:rsidRPr="00F4550C">
        <w:rPr>
          <w:rFonts w:ascii="Times New Roman" w:hAnsi="Times New Roman" w:cs="Times New Roman"/>
          <w:sz w:val="24"/>
        </w:rPr>
        <w:t xml:space="preserve"> variety of measures</w:t>
      </w:r>
      <w:r w:rsidR="00481C84" w:rsidRPr="00F4550C">
        <w:rPr>
          <w:rFonts w:ascii="Times New Roman" w:hAnsi="Times New Roman" w:cs="Times New Roman"/>
          <w:sz w:val="24"/>
        </w:rPr>
        <w:t>, thereby</w:t>
      </w:r>
      <w:r w:rsidRPr="00F4550C">
        <w:rPr>
          <w:rFonts w:ascii="Times New Roman" w:hAnsi="Times New Roman" w:cs="Times New Roman"/>
          <w:sz w:val="24"/>
        </w:rPr>
        <w:t xml:space="preserve"> revealing unique perspectives on </w:t>
      </w:r>
      <w:r w:rsidR="00481C84" w:rsidRPr="00F4550C">
        <w:rPr>
          <w:rFonts w:ascii="Times New Roman" w:hAnsi="Times New Roman" w:cs="Times New Roman"/>
          <w:sz w:val="24"/>
        </w:rPr>
        <w:t>brain</w:t>
      </w:r>
      <w:r w:rsidRPr="00F4550C">
        <w:rPr>
          <w:rFonts w:ascii="Times New Roman" w:hAnsi="Times New Roman" w:cs="Times New Roman"/>
          <w:sz w:val="24"/>
        </w:rPr>
        <w:t xml:space="preserve"> activation</w:t>
      </w:r>
      <w:r w:rsidR="00DD5216" w:rsidRPr="00F4550C">
        <w:rPr>
          <w:rFonts w:ascii="Times New Roman" w:hAnsi="Times New Roman" w:cs="Times New Roman"/>
          <w:sz w:val="24"/>
        </w:rPr>
        <w:t>.</w:t>
      </w:r>
    </w:p>
    <w:p w14:paraId="14861D23" w14:textId="6F9D49DD" w:rsidR="00993314" w:rsidRPr="00F4550C" w:rsidRDefault="00305C64"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Electroencephalography (EEG) mainly reflects the summation of postsynaptic potentials</w:t>
      </w:r>
      <w:r w:rsidR="007C75D0" w:rsidRPr="00F4550C">
        <w:rPr>
          <w:rFonts w:ascii="Times New Roman" w:hAnsi="Times New Roman" w:cs="Times New Roman"/>
          <w:sz w:val="24"/>
        </w:rPr>
        <w:t xml:space="preserve"> in </w:t>
      </w:r>
      <w:r w:rsidR="00C02001" w:rsidRPr="00F4550C">
        <w:rPr>
          <w:rFonts w:ascii="Times New Roman" w:hAnsi="Times New Roman" w:cs="Times New Roman"/>
          <w:sz w:val="24"/>
        </w:rPr>
        <w:t>pyramid cell</w:t>
      </w:r>
      <w:r w:rsidR="00112FC0" w:rsidRPr="00F4550C">
        <w:rPr>
          <w:rFonts w:ascii="Times New Roman" w:hAnsi="Times New Roman" w:cs="Times New Roman"/>
          <w:sz w:val="24"/>
        </w:rPr>
        <w:t>s</w:t>
      </w:r>
      <w:r w:rsidR="00125D1D" w:rsidRPr="00F4550C">
        <w:rPr>
          <w:rFonts w:ascii="Times New Roman" w:hAnsi="Times New Roman" w:cs="Times New Roman"/>
          <w:sz w:val="24"/>
        </w:rPr>
        <w:t xml:space="preserve"> with a similar orientation</w:t>
      </w:r>
      <w:r w:rsidRPr="00F4550C">
        <w:rPr>
          <w:rFonts w:ascii="Times New Roman" w:hAnsi="Times New Roman" w:cs="Times New Roman"/>
          <w:sz w:val="24"/>
        </w:rPr>
        <w:t xml:space="preserve"> </w:t>
      </w:r>
      <w:r w:rsidR="007C75D0" w:rsidRPr="00F4550C">
        <w:rPr>
          <w:rFonts w:ascii="Times New Roman" w:hAnsi="Times New Roman" w:cs="Times New Roman"/>
          <w:sz w:val="24"/>
        </w:rPr>
        <w:t xml:space="preserve">at a cortical level </w:t>
      </w:r>
      <w:r w:rsidR="007C75D0"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"author" : [ { "dropping-particle" : "", "family" : "Luck", "given" : "SJ", "non-dropping-particle" : "", "parse-names" : false, "suffix" : "" } ], "container-title" : "Cambridge, Ma", "id" : "ITEM-1", "issued" : { "date-parts" : [ [ "2005" ] ] }, "title" : "An introduction to the event-related potential technique MIT press", "type" : "article-journal" }, "uris" : [ "http://www.mendeley.com/documents/?uuid=b5653967-a7b5-3e08-ae2d-3244e22cd80b" ] } ], "mendeley" : { "formattedCitation" : "(Luck, 2005)", "plainTextFormattedCitation" : "(Luck, 2005)", "previouslyFormattedCitation" : "(Luck, 2005)" }, "properties" : {  }, "schema" : "https://github.com/citation-style-language/schema/raw/master/csl-citation.json" }</w:instrText>
      </w:r>
      <w:r w:rsidR="007C75D0" w:rsidRPr="00F4550C">
        <w:rPr>
          <w:rFonts w:ascii="Times New Roman" w:hAnsi="Times New Roman" w:cs="Times New Roman"/>
          <w:sz w:val="24"/>
        </w:rPr>
        <w:fldChar w:fldCharType="separate"/>
      </w:r>
      <w:r w:rsidR="007C75D0" w:rsidRPr="00F4550C">
        <w:rPr>
          <w:rFonts w:ascii="Times New Roman" w:hAnsi="Times New Roman" w:cs="Times New Roman"/>
          <w:noProof/>
          <w:sz w:val="24"/>
        </w:rPr>
        <w:t>(Luck, 2005)</w:t>
      </w:r>
      <w:r w:rsidR="007C75D0" w:rsidRPr="00F4550C">
        <w:rPr>
          <w:rFonts w:ascii="Times New Roman" w:hAnsi="Times New Roman" w:cs="Times New Roman"/>
          <w:sz w:val="24"/>
        </w:rPr>
        <w:fldChar w:fldCharType="end"/>
      </w:r>
      <w:r w:rsidR="007C75D0" w:rsidRPr="00F4550C">
        <w:rPr>
          <w:rFonts w:ascii="Times New Roman" w:hAnsi="Times New Roman" w:cs="Times New Roman"/>
          <w:sz w:val="24"/>
        </w:rPr>
        <w:t xml:space="preserve">. </w:t>
      </w:r>
      <w:r w:rsidR="00125D1D" w:rsidRPr="00F4550C">
        <w:rPr>
          <w:rFonts w:ascii="Times New Roman" w:hAnsi="Times New Roman" w:cs="Times New Roman"/>
          <w:sz w:val="24"/>
        </w:rPr>
        <w:t>Through sufficient coverage of the head sur</w:t>
      </w:r>
      <w:r w:rsidR="00DC140E" w:rsidRPr="00F4550C">
        <w:rPr>
          <w:rFonts w:ascii="Times New Roman" w:hAnsi="Times New Roman" w:cs="Times New Roman"/>
          <w:sz w:val="24"/>
        </w:rPr>
        <w:t>face with electrodes, synchroniz</w:t>
      </w:r>
      <w:r w:rsidR="00125D1D" w:rsidRPr="00F4550C">
        <w:rPr>
          <w:rFonts w:ascii="Times New Roman" w:hAnsi="Times New Roman" w:cs="Times New Roman"/>
          <w:sz w:val="24"/>
        </w:rPr>
        <w:t>ed activity of</w:t>
      </w:r>
      <w:r w:rsidR="00120D6B" w:rsidRPr="00F4550C">
        <w:rPr>
          <w:rFonts w:ascii="Times New Roman" w:hAnsi="Times New Roman" w:cs="Times New Roman"/>
          <w:sz w:val="24"/>
        </w:rPr>
        <w:t xml:space="preserve"> these</w:t>
      </w:r>
      <w:r w:rsidR="00125D1D" w:rsidRPr="00F4550C">
        <w:rPr>
          <w:rFonts w:ascii="Times New Roman" w:hAnsi="Times New Roman" w:cs="Times New Roman"/>
          <w:sz w:val="24"/>
        </w:rPr>
        <w:t xml:space="preserve"> cells can be recorded at a high temporal resolution. Due to </w:t>
      </w:r>
      <w:r w:rsidR="00112FC0" w:rsidRPr="00F4550C">
        <w:rPr>
          <w:rFonts w:ascii="Times New Roman" w:hAnsi="Times New Roman" w:cs="Times New Roman"/>
          <w:sz w:val="24"/>
        </w:rPr>
        <w:t>this capacity of</w:t>
      </w:r>
      <w:r w:rsidR="00481C84" w:rsidRPr="00F4550C">
        <w:rPr>
          <w:rFonts w:ascii="Times New Roman" w:hAnsi="Times New Roman" w:cs="Times New Roman"/>
          <w:sz w:val="24"/>
        </w:rPr>
        <w:t xml:space="preserve"> observing</w:t>
      </w:r>
      <w:r w:rsidR="00993314" w:rsidRPr="00F4550C">
        <w:rPr>
          <w:rFonts w:ascii="Times New Roman" w:hAnsi="Times New Roman" w:cs="Times New Roman"/>
          <w:sz w:val="24"/>
        </w:rPr>
        <w:t xml:space="preserve"> changes</w:t>
      </w:r>
      <w:r w:rsidR="007E7387" w:rsidRPr="00F4550C">
        <w:rPr>
          <w:rFonts w:ascii="Times New Roman" w:hAnsi="Times New Roman" w:cs="Times New Roman"/>
          <w:sz w:val="24"/>
        </w:rPr>
        <w:t xml:space="preserve"> on a scale of milliseconds</w:t>
      </w:r>
      <w:r w:rsidR="00125D1D" w:rsidRPr="00F4550C">
        <w:rPr>
          <w:rFonts w:ascii="Times New Roman" w:hAnsi="Times New Roman" w:cs="Times New Roman"/>
          <w:sz w:val="24"/>
        </w:rPr>
        <w:t xml:space="preserve">, EEG is often chosen as </w:t>
      </w:r>
      <w:r w:rsidR="00C02001" w:rsidRPr="00F4550C">
        <w:rPr>
          <w:rFonts w:ascii="Times New Roman" w:hAnsi="Times New Roman" w:cs="Times New Roman"/>
          <w:sz w:val="24"/>
        </w:rPr>
        <w:t xml:space="preserve">a direct link to cortical activity. However, EEG is recorded at a relatively large distance from cells and considerable portions of the original activity spikes fall off outside a 50 µm radius </w:t>
      </w:r>
      <w:r w:rsidR="00C02001"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"author" : [ { "dropping-particle" : "", "family" : "Henze", "given" : "DA", "non-dropping-particle" : "", "parse-names" : false, "suffix" : "" }, { "dropping-particle" : "", "family" : "Borhegyi", "given" : "Z", "non-dropping-particle" : "", "parse-names" : false, "suffix" : "" }, { "dropping-particle" : "", "family" : "Csicsvari", "given" : "J", "non-dropping-particle" : "", "parse-names" : false, "suffix" : "" } ], "container-title" : "Journal of", "id" : "ITEM-1", "issued" : { "date-parts" : [ [ "2000" ] ] }, "title" : "Intracellular features predicted by extracellular recordings in the hippocampus in vivo", "type" : "article-journal" }, "uris" : [ "http://www.mendeley.com/documents/?uuid=31101b65-1af5-386e-9849-c0a68047f3cb" ] } ], "mendeley" : { "formattedCitation" : "(Henze, Borhegyi, &amp; Csicsvari, 2000)", "plainTextFormattedCitation" : "(Henze, Borhegyi, &amp; Csicsvari, 2000)", "previouslyFormattedCitation" : "(Henze, Borhegyi, &amp; Csicsvari, 2000)" }, "properties" : {  }, "schema" : "https://github.com/citation-style-language/schema/raw/master/csl-citation.json" }</w:instrText>
      </w:r>
      <w:r w:rsidR="00C02001" w:rsidRPr="00F4550C">
        <w:rPr>
          <w:rFonts w:ascii="Times New Roman" w:hAnsi="Times New Roman" w:cs="Times New Roman"/>
          <w:sz w:val="24"/>
        </w:rPr>
        <w:fldChar w:fldCharType="separate"/>
      </w:r>
      <w:r w:rsidR="00C02001" w:rsidRPr="00F4550C">
        <w:rPr>
          <w:rFonts w:ascii="Times New Roman" w:hAnsi="Times New Roman" w:cs="Times New Roman"/>
          <w:noProof/>
          <w:sz w:val="24"/>
        </w:rPr>
        <w:t>(Henze, Borhegyi, &amp; Csicsvari, 2000)</w:t>
      </w:r>
      <w:r w:rsidR="00C02001" w:rsidRPr="00F4550C">
        <w:rPr>
          <w:rFonts w:ascii="Times New Roman" w:hAnsi="Times New Roman" w:cs="Times New Roman"/>
          <w:sz w:val="24"/>
        </w:rPr>
        <w:fldChar w:fldCharType="end"/>
      </w:r>
      <w:r w:rsidR="00C02001" w:rsidRPr="00F4550C">
        <w:rPr>
          <w:rFonts w:ascii="Times New Roman" w:hAnsi="Times New Roman" w:cs="Times New Roman"/>
          <w:sz w:val="24"/>
        </w:rPr>
        <w:t>. In addition, shorter spike duration</w:t>
      </w:r>
      <w:r w:rsidR="00120D6B" w:rsidRPr="00F4550C">
        <w:rPr>
          <w:rFonts w:ascii="Times New Roman" w:hAnsi="Times New Roman" w:cs="Times New Roman"/>
          <w:sz w:val="24"/>
        </w:rPr>
        <w:t>s with high-frequency oscillations far above 200 Hz</w:t>
      </w:r>
      <w:r w:rsidR="00C02001" w:rsidRPr="00F4550C">
        <w:rPr>
          <w:rFonts w:ascii="Times New Roman" w:hAnsi="Times New Roman" w:cs="Times New Roman"/>
          <w:sz w:val="24"/>
        </w:rPr>
        <w:t xml:space="preserve"> decrease the odds of spike summation</w:t>
      </w:r>
      <w:r w:rsidR="00120D6B" w:rsidRPr="00F4550C">
        <w:rPr>
          <w:rFonts w:ascii="Times New Roman" w:hAnsi="Times New Roman" w:cs="Times New Roman"/>
          <w:sz w:val="24"/>
        </w:rPr>
        <w:t>.</w:t>
      </w:r>
      <w:r w:rsidR="000D437B" w:rsidRPr="00F4550C">
        <w:rPr>
          <w:rFonts w:ascii="Times New Roman" w:hAnsi="Times New Roman" w:cs="Times New Roman"/>
          <w:sz w:val="24"/>
        </w:rPr>
        <w:t xml:space="preserve"> Th</w:t>
      </w:r>
      <w:r w:rsidR="003E2ACC" w:rsidRPr="00F4550C">
        <w:rPr>
          <w:rFonts w:ascii="Times New Roman" w:hAnsi="Times New Roman" w:cs="Times New Roman"/>
          <w:sz w:val="24"/>
        </w:rPr>
        <w:t xml:space="preserve">e </w:t>
      </w:r>
      <w:r w:rsidR="001D4934" w:rsidRPr="00F4550C">
        <w:rPr>
          <w:rFonts w:ascii="Times New Roman" w:hAnsi="Times New Roman" w:cs="Times New Roman"/>
          <w:sz w:val="24"/>
        </w:rPr>
        <w:t xml:space="preserve">measurement on the </w:t>
      </w:r>
      <w:r w:rsidR="003E2ACC" w:rsidRPr="00F4550C">
        <w:rPr>
          <w:rFonts w:ascii="Times New Roman" w:hAnsi="Times New Roman" w:cs="Times New Roman"/>
          <w:sz w:val="24"/>
        </w:rPr>
        <w:t>skull</w:t>
      </w:r>
      <w:r w:rsidR="001D4934" w:rsidRPr="00F4550C">
        <w:rPr>
          <w:rFonts w:ascii="Times New Roman" w:hAnsi="Times New Roman" w:cs="Times New Roman"/>
          <w:sz w:val="24"/>
        </w:rPr>
        <w:t xml:space="preserve"> surface</w:t>
      </w:r>
      <w:r w:rsidR="003E2ACC" w:rsidRPr="00F4550C">
        <w:rPr>
          <w:rFonts w:ascii="Times New Roman" w:hAnsi="Times New Roman" w:cs="Times New Roman"/>
          <w:sz w:val="24"/>
        </w:rPr>
        <w:t xml:space="preserve"> prevents higher frequency signals from affecting the EEG and</w:t>
      </w:r>
      <w:r w:rsidR="00120D6B" w:rsidRPr="00F4550C">
        <w:rPr>
          <w:rFonts w:ascii="Times New Roman" w:hAnsi="Times New Roman" w:cs="Times New Roman"/>
          <w:sz w:val="24"/>
        </w:rPr>
        <w:t xml:space="preserve"> the recorded </w:t>
      </w:r>
      <w:r w:rsidR="003E2ACC" w:rsidRPr="00F4550C">
        <w:rPr>
          <w:rFonts w:ascii="Times New Roman" w:hAnsi="Times New Roman" w:cs="Times New Roman"/>
          <w:sz w:val="24"/>
        </w:rPr>
        <w:t>signal</w:t>
      </w:r>
      <w:r w:rsidR="007E7387" w:rsidRPr="00F4550C">
        <w:rPr>
          <w:rFonts w:ascii="Times New Roman" w:hAnsi="Times New Roman" w:cs="Times New Roman"/>
          <w:sz w:val="24"/>
        </w:rPr>
        <w:t xml:space="preserve"> predominantly</w:t>
      </w:r>
      <w:r w:rsidR="00120D6B" w:rsidRPr="00F4550C">
        <w:rPr>
          <w:rFonts w:ascii="Times New Roman" w:hAnsi="Times New Roman" w:cs="Times New Roman"/>
          <w:sz w:val="24"/>
        </w:rPr>
        <w:t xml:space="preserve"> consists of slower Local Field Potentials (LFP). </w:t>
      </w:r>
    </w:p>
    <w:p w14:paraId="78187D5C" w14:textId="17190C27" w:rsidR="004F4EE9" w:rsidRPr="00F4550C" w:rsidRDefault="00AE44D2"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Unlike</w:t>
      </w:r>
      <w:r w:rsidR="00120D6B" w:rsidRPr="00F4550C">
        <w:rPr>
          <w:rFonts w:ascii="Times New Roman" w:hAnsi="Times New Roman" w:cs="Times New Roman"/>
          <w:sz w:val="24"/>
        </w:rPr>
        <w:t xml:space="preserve"> action potentials </w:t>
      </w:r>
      <w:r w:rsidR="00481C84" w:rsidRPr="00F4550C">
        <w:rPr>
          <w:rFonts w:ascii="Times New Roman" w:hAnsi="Times New Roman" w:cs="Times New Roman"/>
          <w:sz w:val="24"/>
        </w:rPr>
        <w:t xml:space="preserve">of single cells </w:t>
      </w:r>
      <w:r w:rsidR="00120D6B" w:rsidRPr="00F4550C">
        <w:rPr>
          <w:rFonts w:ascii="Times New Roman" w:hAnsi="Times New Roman" w:cs="Times New Roman"/>
          <w:sz w:val="24"/>
        </w:rPr>
        <w:t xml:space="preserve">and </w:t>
      </w:r>
      <w:r w:rsidR="00481C84" w:rsidRPr="00F4550C">
        <w:rPr>
          <w:rFonts w:ascii="Times New Roman" w:hAnsi="Times New Roman" w:cs="Times New Roman"/>
          <w:sz w:val="24"/>
        </w:rPr>
        <w:t>multi-unit activity (MUA)</w:t>
      </w:r>
      <w:r w:rsidR="00120D6B" w:rsidRPr="00F4550C">
        <w:rPr>
          <w:rFonts w:ascii="Times New Roman" w:hAnsi="Times New Roman" w:cs="Times New Roman"/>
          <w:sz w:val="24"/>
        </w:rPr>
        <w:t xml:space="preserve">, LFP are bound to temporal and spatial summation. For this reason, EEG only represents </w:t>
      </w:r>
      <w:r w:rsidR="00112FC0" w:rsidRPr="00F4550C">
        <w:rPr>
          <w:rFonts w:ascii="Times New Roman" w:hAnsi="Times New Roman" w:cs="Times New Roman"/>
          <w:sz w:val="24"/>
        </w:rPr>
        <w:t>the summation of</w:t>
      </w:r>
      <w:r w:rsidR="0056432B" w:rsidRPr="00F4550C">
        <w:rPr>
          <w:rFonts w:ascii="Times New Roman" w:hAnsi="Times New Roman" w:cs="Times New Roman"/>
          <w:sz w:val="24"/>
        </w:rPr>
        <w:t xml:space="preserve"> surface potentials. Furthermore, despite advances </w:t>
      </w:r>
      <w:r w:rsidR="00481C84" w:rsidRPr="00F4550C">
        <w:rPr>
          <w:rFonts w:ascii="Times New Roman" w:hAnsi="Times New Roman" w:cs="Times New Roman"/>
          <w:sz w:val="24"/>
        </w:rPr>
        <w:t xml:space="preserve">in </w:t>
      </w:r>
      <w:r w:rsidR="00B80B90" w:rsidRPr="00F4550C">
        <w:rPr>
          <w:rFonts w:ascii="Times New Roman" w:hAnsi="Times New Roman" w:cs="Times New Roman"/>
          <w:sz w:val="24"/>
        </w:rPr>
        <w:t>signal</w:t>
      </w:r>
      <w:r w:rsidR="0056432B" w:rsidRPr="00F4550C">
        <w:rPr>
          <w:rFonts w:ascii="Times New Roman" w:hAnsi="Times New Roman" w:cs="Times New Roman"/>
          <w:sz w:val="24"/>
        </w:rPr>
        <w:t xml:space="preserve"> source estimation</w:t>
      </w:r>
      <w:r w:rsidR="00481C84" w:rsidRPr="00F4550C">
        <w:rPr>
          <w:rFonts w:ascii="Times New Roman" w:hAnsi="Times New Roman" w:cs="Times New Roman"/>
          <w:sz w:val="24"/>
        </w:rPr>
        <w:t xml:space="preserve"> </w:t>
      </w:r>
      <w:r w:rsidR="00481C84"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"10.1002/hbm.21098", "ISBN" : "1097-0193 (Electronic)\\r1065-9471 (Linking)", "ISSN" : "10659471", "PMID" : "20814964", "abstract" : "The brain exhibits temporally coherent networks (TCNs) involving numerous cortical and sub-cortical regions both during the rest state and during the performance of cognitive tasks. TCNs represent the interactions between different brain areas, and understanding such networks may facilitate electroencephalography (EEG) source estimation. We propose a new method for examining TCNs using scalp EEG in conjunction with data obtained by functional magnetic resonance imaging (fMRI). In this approach, termed NEtwork based SOurce Imaging (NESOI), multiple TCNs derived from fMRI with independent component analysis (ICA) are used as the covariance priors of the EEG source reconstruction using Parametric Empirical Bayesian (PEB). In contrast to previous applications of PEB in EEG source imaging with smoothness or sparseness priors, TCNs play a fundamental role among the priors used by NESOI. NESOI achieves an efficient integration of the high temporal resolution EEG and TCN derived from the high spatial resolution fMRI. Using synthetic and real data, we directly compared the performance of NESOI with other distributed source inversion methods, with and without the use of fMRI priors. Our results indicated that NESOI is a potentially useful approach for EEG source imaging.", "author" : [ { "dropping-particle" : "", "family" : "Lei", "given" : "Xu", "non-dropping-particle" : "", "parse-names" : false, "suffix" : "" }, { "dropping-particle" : "", "family" : "Xu", "given" : "Peng", "non-dropping-particle" : "", "parse-names" : false, "suffix" : "" }, { "dropping-particle" : "", "family" : "Luo", "given" : "Cheng", "non-dropping-particle" : "", "parse-names" : false, "suffix" : "" }, { "dropping-particle" : "", "family" : "Zhao", "given" : "Jinping", "non-dropping-particle" : "", "parse-names" : false, "suffix" : "" }, { "dropping-particle" : "", "family" : "Zhou", "given" : "Dong", "non-dropping-particle" : "", "parse-names" : false, "suffix" : "" }, { "dropping-particle" : "", "family" : "Yao", "given" : "Dezhong", "non-dropping-particle" : "", "parse-names" : false, "suffix" : "" } ], "container-title" : "Human Brain Mapping", "id" : "ITEM-1", "issue" : "7", "issued" : { "date-parts" : [ [ "2011" ] ] }, "page" : "1141-1160", "title" : "fMRI functional networks for EEG source imaging", "type" : "article-journal", "volume" : "32" }, "uris" : [ "http://www.mendeley.com/documents/?uuid=8b85f9cf-1005-3cd7-bad1-e16e61672e48" ] } ], "mendeley" : { "formattedCitation" : "(Lei et al., 2011)", "manualFormatting" : "(e.g. Lei et al., 2011)", "plainTextFormattedCitation" : "(Lei et al., 2011)", "previouslyFormattedCitation" : "(Lei et al., 2011)" }, "properties" : {  }, "schema" : "https://github.com/citation-style-language/schema/raw/master/csl-citation.json" }</w:instrText>
      </w:r>
      <w:r w:rsidR="00481C84" w:rsidRPr="00F4550C">
        <w:rPr>
          <w:rFonts w:ascii="Times New Roman" w:hAnsi="Times New Roman" w:cs="Times New Roman"/>
          <w:sz w:val="24"/>
        </w:rPr>
        <w:fldChar w:fldCharType="separate"/>
      </w:r>
      <w:r w:rsidR="00481C84" w:rsidRPr="00F4550C">
        <w:rPr>
          <w:rFonts w:ascii="Times New Roman" w:hAnsi="Times New Roman" w:cs="Times New Roman"/>
          <w:noProof/>
          <w:sz w:val="24"/>
        </w:rPr>
        <w:t>(e.g. Lei et al., 2011)</w:t>
      </w:r>
      <w:r w:rsidR="00481C84" w:rsidRPr="00F4550C">
        <w:rPr>
          <w:rFonts w:ascii="Times New Roman" w:hAnsi="Times New Roman" w:cs="Times New Roman"/>
          <w:sz w:val="24"/>
        </w:rPr>
        <w:fldChar w:fldCharType="end"/>
      </w:r>
      <w:r w:rsidR="0056432B" w:rsidRPr="00F4550C">
        <w:rPr>
          <w:rFonts w:ascii="Times New Roman" w:hAnsi="Times New Roman" w:cs="Times New Roman"/>
          <w:sz w:val="24"/>
        </w:rPr>
        <w:t>, its spatial resolution is severely limited.</w:t>
      </w:r>
      <w:r w:rsidR="00993314" w:rsidRPr="00F4550C">
        <w:rPr>
          <w:rFonts w:ascii="Times New Roman" w:hAnsi="Times New Roman" w:cs="Times New Roman"/>
          <w:sz w:val="24"/>
        </w:rPr>
        <w:t xml:space="preserve"> The inability to pinpoint neuronal sources and to reconstruct the</w:t>
      </w:r>
      <w:r w:rsidR="00D4293A" w:rsidRPr="00F4550C">
        <w:rPr>
          <w:rFonts w:ascii="Times New Roman" w:hAnsi="Times New Roman" w:cs="Times New Roman"/>
          <w:sz w:val="24"/>
        </w:rPr>
        <w:t xml:space="preserve"> original</w:t>
      </w:r>
      <w:r w:rsidR="00993314" w:rsidRPr="00F4550C">
        <w:rPr>
          <w:rFonts w:ascii="Times New Roman" w:hAnsi="Times New Roman" w:cs="Times New Roman"/>
          <w:sz w:val="24"/>
        </w:rPr>
        <w:t xml:space="preserve"> flow of current of a given potential on the head surface is</w:t>
      </w:r>
      <w:r w:rsidR="003061FD" w:rsidRPr="00F4550C">
        <w:rPr>
          <w:rFonts w:ascii="Times New Roman" w:hAnsi="Times New Roman" w:cs="Times New Roman"/>
          <w:sz w:val="24"/>
        </w:rPr>
        <w:t xml:space="preserve"> in EEG literature</w:t>
      </w:r>
      <w:r w:rsidR="00993314" w:rsidRPr="00F4550C">
        <w:rPr>
          <w:rFonts w:ascii="Times New Roman" w:hAnsi="Times New Roman" w:cs="Times New Roman"/>
          <w:sz w:val="24"/>
        </w:rPr>
        <w:t xml:space="preserve"> referred to as the inverse problem </w:t>
      </w:r>
      <w:r w:rsidR="00993314"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"10.1016/S0013-4694(97)00115-6", "ISSN" : "0013-4694", "abstract" : "The concepts underlying the quantitative localization of the sources of the EEG inside the brain are reviewed along with the current and emerging approaches to the problem. The concepts mentioned include monopolar and dipolar source models and head models ranging from the spherical to the more realistic based on boundary and finite elements. The forward and inverse problems in electroencephalography are discussed, including the non-uniqueness of the inverse problem. The approaches to the solution of the inverse problem described include single and multiple time-slice localization, equivalent dipole localization and the weighted minimum norm. The multiple time-slice localization approach is highlighted as probably the best available at this time and is discussed in terms of the spatiotemporal model of the EEG. The effect of noise corruption, artifacts and the number of recording electrodes on the accuracy of source localization is also mentioned. It is suggested that the main appeal of the minimum norm is that it does not assume a model for the sources and provides an estimate of the current density everywhere in the three dimensional volume of the head.", "author" : [ { "dropping-particle" : "", "family" : "Koles", "given" : "Zoltan J.", "non-dropping-particle" : "", "parse-names" : false, "suffix" : "" } ], "container-title" : "Electroencephalography and Clinical Neurophysiology", "id" : "ITEM-1", "issue" : "2", "issued" : { "date-parts" : [ [ "1998", "2", "1" ] ] }, "page" : "127-137", "publisher" : "Elsevier", "title" : "Trends in EEG source localization", "type" : "article-journal", "volume" : "106" }, "uris" : [ "http://www.mendeley.com/documents/?uuid=afd3908b-251d-30a8-a0fa-b4a899ed0f40" ] }, { "id" : "ITEM-2", "itemData" : { "author" : [ { "dropping-particle" : "", "family" : "Phillips", "given" : "Christophe", "non-dropping-particle" : "", "parse-names" : false, "suffix" : "" }, { "dropping-particle" : "", "family" : "Rugg", "given" : "Micheal D.", "non-dropping-particle" : "", "parse-names" : false, "suffix" : "" }, { "dropping-particle" : "", "family" : "Friston", "given" : "Karl J.", "non-dropping-particle" : "", "parse-names" : false, "suffix" : "" } ], "container-title" : "NeuroImage", "id" : "ITEM-2", "issue" : "1", "issued" : { "date-parts" : [ [ "2002" ] ] }, "page" : "287-301", "title" : "Systematic Regularization of Linear Inverse Solutions of the EEG Source Localization Problem", "type" : "article-journal", "volume" : "17" }, "uris" : [ "http://www.mendeley.com/documents/?uuid=4aae009e-a881-3e04-a8e5-fe6fd51e0a34" ] } ], "mendeley" : { "formattedCitation" : "(Koles, 1998; Christophe Phillips, Rugg, &amp; Friston, 2002)", "plainTextFormattedCitation" : "(Koles, 1998; Christophe Phillips, Rugg, &amp; Friston, 2002)", "previouslyFormattedCitation" : "(Koles, 1998; Christophe Phillips, Rugg, &amp; Friston, 2002)" }, "properties" : {  }, "schema" : "https://github.com/citation-style-language/schema/raw/master/csl-citation.json" }</w:instrText>
      </w:r>
      <w:r w:rsidR="00993314" w:rsidRPr="00F4550C">
        <w:rPr>
          <w:rFonts w:ascii="Times New Roman" w:hAnsi="Times New Roman" w:cs="Times New Roman"/>
          <w:sz w:val="24"/>
        </w:rPr>
        <w:fldChar w:fldCharType="separate"/>
      </w:r>
      <w:r w:rsidR="002462D4" w:rsidRPr="00F4550C">
        <w:rPr>
          <w:rFonts w:ascii="Times New Roman" w:hAnsi="Times New Roman" w:cs="Times New Roman"/>
          <w:noProof/>
          <w:sz w:val="24"/>
        </w:rPr>
        <w:t>(Koles, 1998; Christophe Phillips, Rugg, &amp; Friston, 2002)</w:t>
      </w:r>
      <w:r w:rsidR="00993314" w:rsidRPr="00F4550C">
        <w:rPr>
          <w:rFonts w:ascii="Times New Roman" w:hAnsi="Times New Roman" w:cs="Times New Roman"/>
          <w:sz w:val="24"/>
        </w:rPr>
        <w:fldChar w:fldCharType="end"/>
      </w:r>
      <w:r w:rsidR="00993314" w:rsidRPr="00F4550C">
        <w:rPr>
          <w:rFonts w:ascii="Times New Roman" w:hAnsi="Times New Roman" w:cs="Times New Roman"/>
          <w:sz w:val="24"/>
        </w:rPr>
        <w:t>.</w:t>
      </w:r>
      <w:r w:rsidR="00112FC0" w:rsidRPr="00F4550C">
        <w:rPr>
          <w:rFonts w:ascii="Times New Roman" w:hAnsi="Times New Roman" w:cs="Times New Roman"/>
          <w:sz w:val="24"/>
        </w:rPr>
        <w:t xml:space="preserve"> Source estimation analyses, as a tool of uncovering dipoles and brain areas most likely responsible for</w:t>
      </w:r>
      <w:r w:rsidR="003061FD" w:rsidRPr="00F4550C">
        <w:rPr>
          <w:rFonts w:ascii="Times New Roman" w:hAnsi="Times New Roman" w:cs="Times New Roman"/>
          <w:sz w:val="24"/>
        </w:rPr>
        <w:t xml:space="preserve"> event-related</w:t>
      </w:r>
      <w:r w:rsidR="00112FC0" w:rsidRPr="00F4550C">
        <w:rPr>
          <w:rFonts w:ascii="Times New Roman" w:hAnsi="Times New Roman" w:cs="Times New Roman"/>
          <w:sz w:val="24"/>
        </w:rPr>
        <w:t xml:space="preserve"> electric voltage fluctuation at the surface, </w:t>
      </w:r>
      <w:r w:rsidR="00AF0AE6" w:rsidRPr="00F4550C">
        <w:rPr>
          <w:rFonts w:ascii="Times New Roman" w:hAnsi="Times New Roman" w:cs="Times New Roman"/>
          <w:sz w:val="24"/>
        </w:rPr>
        <w:t xml:space="preserve">rely on several assumptions. </w:t>
      </w:r>
      <w:r w:rsidRPr="00F4550C">
        <w:rPr>
          <w:rFonts w:ascii="Times New Roman" w:hAnsi="Times New Roman" w:cs="Times New Roman"/>
          <w:sz w:val="24"/>
        </w:rPr>
        <w:t>Among others these</w:t>
      </w:r>
      <w:r w:rsidR="00CB2C47" w:rsidRPr="00F4550C">
        <w:rPr>
          <w:rFonts w:ascii="Times New Roman" w:hAnsi="Times New Roman" w:cs="Times New Roman"/>
          <w:sz w:val="24"/>
        </w:rPr>
        <w:t xml:space="preserve"> include largely homogenous electric conductivity and resistance throughout brain tissues,</w:t>
      </w:r>
      <w:r w:rsidR="003061FD" w:rsidRPr="00F4550C">
        <w:rPr>
          <w:rFonts w:ascii="Times New Roman" w:hAnsi="Times New Roman" w:cs="Times New Roman"/>
          <w:sz w:val="24"/>
        </w:rPr>
        <w:t xml:space="preserve"> a linear mixing process of electric signals,</w:t>
      </w:r>
      <w:r w:rsidR="00CB2C47" w:rsidRPr="00F4550C">
        <w:rPr>
          <w:rFonts w:ascii="Times New Roman" w:hAnsi="Times New Roman" w:cs="Times New Roman"/>
          <w:sz w:val="24"/>
        </w:rPr>
        <w:t xml:space="preserve"> a mathematical approximation of the orientation and fluctuation of the current as wel</w:t>
      </w:r>
      <w:r w:rsidR="008976BF" w:rsidRPr="00F4550C">
        <w:rPr>
          <w:rFonts w:ascii="Times New Roman" w:hAnsi="Times New Roman" w:cs="Times New Roman"/>
          <w:sz w:val="24"/>
        </w:rPr>
        <w:t>l as a fixed template for the anatomical</w:t>
      </w:r>
      <w:r w:rsidR="003061FD" w:rsidRPr="00F4550C">
        <w:rPr>
          <w:rFonts w:ascii="Times New Roman" w:hAnsi="Times New Roman" w:cs="Times New Roman"/>
          <w:sz w:val="24"/>
        </w:rPr>
        <w:t xml:space="preserve"> brain</w:t>
      </w:r>
      <w:r w:rsidR="008976BF" w:rsidRPr="00F4550C">
        <w:rPr>
          <w:rFonts w:ascii="Times New Roman" w:hAnsi="Times New Roman" w:cs="Times New Roman"/>
          <w:sz w:val="24"/>
        </w:rPr>
        <w:t xml:space="preserve"> structure underlying these approximations</w:t>
      </w:r>
      <w:r w:rsidR="00D4293A" w:rsidRPr="00F4550C">
        <w:rPr>
          <w:rFonts w:ascii="Times New Roman" w:hAnsi="Times New Roman" w:cs="Times New Roman"/>
          <w:sz w:val="24"/>
        </w:rPr>
        <w:t xml:space="preserve"> </w:t>
      </w:r>
      <w:r w:rsidR="00D4293A" w:rsidRPr="00F4550C">
        <w:rPr>
          <w:rFonts w:ascii="Times New Roman" w:hAnsi="Times New Roman" w:cs="Times New Roman"/>
          <w:sz w:val="24"/>
        </w:rPr>
        <w:fldChar w:fldCharType="begin" w:fldLock="1"/>
      </w:r>
      <w:r w:rsidR="002462D4" w:rsidRPr="00F4550C">
        <w:rPr>
          <w:rFonts w:ascii="Times New Roman" w:hAnsi="Times New Roman" w:cs="Times New Roman"/>
          <w:sz w:val="24"/>
        </w:rPr>
        <w:instrText>ADDIN CSL_CITATION { "citationItems" : [ { "id" : "ITEM-1", "itemData" : { "DOI" : "10.1109/51.715495", "ISSN" : "07395175", "author" : [ { "dropping-particle" : "", "family" : "Cuffin", "given" : "B.N.", "non-dropping-particle" : "", "parse-names" : false, "suffix" : "" } ], "container-title" : "IEEE Engineering in Medicine and Biology Magazine", "id" : "ITEM-1", "issue" : "5", "issued" : { "date-parts" : [ [ "1998" ] ] }, "page" : "118-122", "title" : "EEG dipole source localization", "type" : "article-journal", "volume" : "17" }, "uris" : [ "http://www.mendeley.com/documents/?uuid=9d73461a-980f-315c-8b1a-2803145375a3" ] }, { "id" : "ITEM-2", "itemData" : { "DOI" : "10.1016/S0013-4694(97)00115-6", "ISSN" : "0013-4694", "abstract" : "The concepts underlying the quantitative localization of the sources of the EEG inside the brain are reviewed along with the current and emerging approaches to the problem. The concepts mentioned include monopolar and dipolar source models and head models ranging from the spherical to the more realistic based on boundary and finite elements. The forward and inverse problems in electroencephalography are discussed, including the non-uniqueness of the inverse problem. The approaches to the solution of the inverse problem described include single and multiple time-slice localization, equivalent dipole localization and the weighted minimum norm. The multiple time-slice localization approach is highlighted as probably the best available at this time and is discussed in terms of the spatiotemporal model of the EEG. The effect of noise corruption, artifacts and the number of recording electrodes on the accuracy of source localization is also mentioned. It is suggested that the main appeal of the minimum norm is that it does not assume a model for the sources and provides an estimate of the current density everywhere in the three dimensional volume of the head.", "author" : [ { "dropping-particle" : "", "family" : "Koles", "given" : "Zoltan J.", "non-dropping-particle" : "", "parse-names" : false, "suffix" : "" } ], "container-title" : "Electroencephalography and Clinical Neurophysiology", "id" : "ITEM-2", "issue" : "2", "issued" : { "date-parts" : [ [ "1998", "2", "1" ] ] }, "page" : "127-137", "publisher" : "Elsevier", "title" : "Trends in EEG source localization", "type" : "article-journal", "volume" : "106" }, "uris" : [ "http://www.mendeley.com/documents/?uuid=afd3908b-251d-30a8-a0fa-b4a899ed0f40" ] }, { "id" : "ITEM-3", "itemData" : { "DOI" : "10.1002/9780470511923.ch5", "ISBN" : "9780470511923", "author" : [ { "dropping-particle" : "", "family" : "Sanei", "given" : "Saeid", "non-dropping-particle" : "", "parse-names" : false, "suffix" : "" }, { "dropping-particle" : "", "family" : "Chambers", "given" : "J.A.", "non-dropping-particle" : "", "parse-names" : false, "suffix" : "" }, { "dropping-particle" : "", "family" : "Sanei", "given" : "Saeid", "non-dropping-particle" : "", "parse-names" : false, "suffix" : "" }, { "dropping-particle" : "", "family" : "Chambers", "given" : "J.A.", "non-dropping-particle" : "", "parse-names" : false, "suffix" : "" } ], "container-title" : "EEG Signal Processing", "id" : "ITEM-3", "issued" : { "date-parts" : [ [ "2013", "5", "28" ] ] }, "page" : "197-218", "publisher" : "John Wiley &amp; Sons Ltd,", "publisher-place" : "West Sussex, England", "title" : "EEG Source Localization", "type" : "chapter" }, "uris" : [ "http://www.mendeley.com/documents/?uuid=c709a6c9-6e1b-3dbc-b173-980ba67e51c0" ] }, { "id" : "ITEM-4", "itemData" : { "DOI" : "10.1088/0031-9155/49/2/010", "abstract" : "See, stats, and : https : // www . researchgate . net / publication / 8618977 An Dipole . Physics and : 327 - 343 Article DOI : 10 . 1088 / 0031 - 9155 / 49 / 2 / 010 : PubMed CITATIONS 49 READS 61 3 , including : Some : Localization Bin Durban 359 , 760 SEE All . The . Abstract In the present study , we investigate a new approach to electroencephalography (EEG) three - dimensional (3D) dipole source localization by using a non - recursive subspace algorithm called FINES . In estimating source dipole locations , the present approach employs projections onto a subspace spanned by a small set of particular vectors (FINES vector set) in the estimated noise - only subspace instead of the entire estimated noise - only subspace in the case of classic MUSIC . The subspace spanned by this vector set is , in the sense of principal angle , closest to the subspace spanned by the array manifold associated with a particular brain region . By incorporating knowledge of the array manifold in identifying FINES vector sets in the estimated noise - only subspace for different brain regions , the present approach is able to estimate sources with enhanced accuracy and spatial resolution , thus enhancing the capability of resolving closely spaced sources and reducing estimation errors . The present computer simulations show , in EEG 3D dipole source localization , that compared to classic MUSIC , FINES has (1) better resolvability of two closely spaced dipolar sources and (2) better estimation accuracy of source locations . In comparison with RAP - MUSIC , FINES ' performance is also better for the cases studied when the noise level is high and / or correlations among dipole sources exist .", "author" : [ { "dropping-particle" : "", "family" : "Xu", "given" : "Xiao-Liang", "non-dropping-particle" : "", "parse-names" : false, "suffix" : "" }, { "dropping-particle" : "", "family" : "Xu", "given" : "Bobby", "non-dropping-particle" : "", "parse-names" : false, "suffix" : "" }, { "dropping-particle" : "", "family" : "He", "given" : "Bin", "non-dropping-particle" : "", "parse-names" : false, "suffix" : "" } ], "container-title" : "Phys . Med . Biol", "id" : "ITEM-4", "issued" : { "date-parts" : [ [ "2004" ] ] }, "page" : "327-343", "title" : "An alternative subspace approach to EEG dipole source localization", "type" : "article-journal", "volume" : "49" }, "uris" : [ "http://www.mendeley.com/documents/?uuid=f52f54a2-03e4-367f-ad9c-5f130579f97c" ] } ], "mendeley" : { "formattedCitation" : "(Cuffin, 1998; Koles, 1998; Sanei, Chambers, Sanei, &amp; Chambers, 2013; Xu, Xu, &amp; He, 2004)", "plainTextFormattedCitation" : "(Cuffin, 1998; Koles, 1998; Sanei, Chambers, Sanei, &amp; Chambers, 2013; Xu, Xu, &amp; He, 2004)", "previouslyFormattedCitation" : "(Cuffin, 1998; Koles, 1998; Sanei, Chambers, Sanei, &amp; Chambers, 2013; Xu, Xu, &amp; He, 2004)" }, "properties" : {  }, "schema" : "https://github.com/citation-style-language/schema/raw/master/csl-citation.json" }</w:instrText>
      </w:r>
      <w:r w:rsidR="00D4293A" w:rsidRPr="00F4550C">
        <w:rPr>
          <w:rFonts w:ascii="Times New Roman" w:hAnsi="Times New Roman" w:cs="Times New Roman"/>
          <w:sz w:val="24"/>
        </w:rPr>
        <w:fldChar w:fldCharType="separate"/>
      </w:r>
      <w:r w:rsidR="00D4293A" w:rsidRPr="00F4550C">
        <w:rPr>
          <w:rFonts w:ascii="Times New Roman" w:hAnsi="Times New Roman" w:cs="Times New Roman"/>
          <w:noProof/>
          <w:sz w:val="24"/>
        </w:rPr>
        <w:t>(Cuffin, 1998; Koles, 1998; Sanei, Chambers, Sanei, &amp; Chambers, 2013; Xu, Xu, &amp; He, 2004)</w:t>
      </w:r>
      <w:r w:rsidR="00D4293A" w:rsidRPr="00F4550C">
        <w:rPr>
          <w:rFonts w:ascii="Times New Roman" w:hAnsi="Times New Roman" w:cs="Times New Roman"/>
          <w:sz w:val="24"/>
        </w:rPr>
        <w:fldChar w:fldCharType="end"/>
      </w:r>
      <w:r w:rsidR="008976BF" w:rsidRPr="00F4550C">
        <w:rPr>
          <w:rFonts w:ascii="Times New Roman" w:hAnsi="Times New Roman" w:cs="Times New Roman"/>
          <w:sz w:val="24"/>
        </w:rPr>
        <w:t>. Whereas the la</w:t>
      </w:r>
      <w:r w:rsidR="007666B0" w:rsidRPr="00F4550C">
        <w:rPr>
          <w:rFonts w:ascii="Times New Roman" w:hAnsi="Times New Roman" w:cs="Times New Roman"/>
          <w:sz w:val="24"/>
        </w:rPr>
        <w:t>ck of knowledge on individual test subjects’ brain can be compensated by letting structural magnetic resonance imaging (sMRI) inform source estimations</w:t>
      </w:r>
      <w:r w:rsidR="002462D4" w:rsidRPr="00F4550C">
        <w:rPr>
          <w:rFonts w:ascii="Times New Roman" w:hAnsi="Times New Roman" w:cs="Times New Roman"/>
          <w:sz w:val="24"/>
        </w:rPr>
        <w:t xml:space="preserve"> </w:t>
      </w:r>
      <w:r w:rsidR="002462D4"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"author" : [ { "dropping-particle" : "", "family" : "Phillips", "given" : "Cristophe", "non-dropping-particle" : "", "parse-names" : false, "suffix" : "" }, { "dropping-particle" : "", "family" : "Rugg", "given" : "Micheal D.", "non-dropping-particle" : "", "parse-names" : false, "suffix" : "" }, { "dropping-particle" : "", "family" : "Friston", "given" : "Karl J.", "non-dropping-particle" : "", "parse-names" : false, "suffix" : "" } ], "container-title" : "NeuroImage", "id" : "ITEM-1", "issue" : "3", "issued" : { "date-parts" : [ [ "2002" ] ] }, "page" : "678-695", "title" : "Anatomically Informed Basis Functions for EEG Source Localization: Combining Functional and Anatomical Constraints", "type" : "article-journal", "volume" : "16" }, "uris" : [ "http://www.mendeley.com/documents/?uuid=c54a6cd2-f15c-33b1-9f63-03509023e026" ] }, { "id" : "ITEM-2", "itemData" : { "DOI" : "10.1016/j.mri.2010.03.042", "ISSN" : "0730725X", "abstract" : "Electroencephalography (EEG) and functional magnetic resonance imaging (fMRI) are noninvasive neuroimaging tools which can be used to measure brain activity with excellent temporal and spatial resolution, respectively. By combining the neural and hemodynamic recordings from these modalities, we can gain better insight into how and where the brain processes complex stimuli, which may be especially useful in patients with different neural diseases. However, due to their vastly different spatial and temporal resolutions, the integration of EEG and fMRI recordings is not always straightforward. One fundamental obstacle has been that paradigms used for EEG experiments usually rely on event-related paradigms, while fMRI is not limited in this regard. Therefore, here we ask whether one can reliably localize stimulus-driven EEG activity using the continuously varying feature intensities occurring in natural movie stimuli presented over relatively long periods of time. Specifically, we asked whether stimulus-driven aspects in the EEG signal would be co-localized with the corresponding stimulus-driven BOLD signal during free viewing of a movie. Secondly, we wanted to integrate the EEG signal directly with the BOLD signal, by estimating the underlying impulse response function (IRF) that relates the BOLD signal to the underlying current density in the primary visual area (V1). We made sequential fMRI and 64-channel EEG recordings in seven subjects who passively watched 2-min-long segments of a James Bond movie. To analyze EEG data in this natural setting, we developed a method based on independent component analysis (ICA) to reject EEG artifacts due to blinks, subject movement, etc., in a way unbiased by human judgment. We then calculated the EEG source strength of this artifact-free data at each time point of the movie within the entire brain volume using low-resolution electromagnetic tomography (LORETA). This provided for every voxel in the brain (i.e., in 3D space) an estimate of the current density at every time point. We then carried out a correlation between the time series of visual contrast changes in the movie with that of EEG voxels. We found the most significant correlations in visual area V1, just as seen in previous fMRI studies (Bartels A, Zeki, S, Logothetis NK. Natural vision reveals regional specialization to local motion and to contrast-invariant, global flow in the human brain. Cereb Cortex 2008;18(3):705\u2013717), but on the time scale of millisec\u2026", "author" : [ { "dropping-particle" : "", "family" : "Whittingstall", "given" : "Kevin", "non-dropping-particle" : "", "parse-names" : false, "suffix" : "" }, { "dropping-particle" : "", "family" : "Bartels", "given" : "Andreas", "non-dropping-particle" : "", "parse-names" : false, "suffix" : "" }, { "dropping-particle" : "", "family" : "Singh", "given" : "Vanessa", "non-dropping-particle" : "", "parse-names" : false, "suffix" : "" }, { "dropping-particle" : "", "family" : "Kwon", "given" : "Soyoung", "non-dropping-particle" : "", "parse-names" : false, "suffix" : "" }, { "dropping-particle" : "", "family" : "Logothetis", "given" : "Nikos K.", "non-dropping-particle" : "", "parse-names" : false, "suffix" : "" } ], "container-title" : "Magnetic Resonance Imaging", "id" : "ITEM-2", "issue" : "8", "issued" : { "date-parts" : [ [ "2010" ] ] }, "page" : "1135-1142", "title" : "Integration of EEG source imaging and fMRI during continuous viewing of natural movies", "type" : "article-journal", "volume" : "28" }, "uris" : [ "http://www.mendeley.com/documents/?uuid=32c6ce41-9620-3d90-af23-e018f09a2e39" ] } ], "mendeley" : { "formattedCitation" : "(Cristophe Phillips, Rugg, &amp; Friston, 2002; Whittingstall, Bartels, Singh, Kwon, &amp; Logothetis, 2010)", "plainTextFormattedCitation" : "(Cristophe Phillips, Rugg, &amp; Friston, 2002; Whittingstall, Bartels, Singh, Kwon, &amp; Logothetis, 2010)", "previouslyFormattedCitation" : "(Cristophe Phillips, Rugg, &amp; Friston, 2002; Whittingstall, Bartels, Singh, Kwon, &amp; Logothetis, 2010)" }, "properties" : {  }, "schema" : "https://github.com/citation-style-language/schema/raw/master/csl-citation.json" }</w:instrText>
      </w:r>
      <w:r w:rsidR="002462D4" w:rsidRPr="00F4550C">
        <w:rPr>
          <w:rFonts w:ascii="Times New Roman" w:hAnsi="Times New Roman" w:cs="Times New Roman"/>
          <w:sz w:val="24"/>
        </w:rPr>
        <w:fldChar w:fldCharType="separate"/>
      </w:r>
      <w:r w:rsidR="002462D4" w:rsidRPr="00F4550C">
        <w:rPr>
          <w:rFonts w:ascii="Times New Roman" w:hAnsi="Times New Roman" w:cs="Times New Roman"/>
          <w:noProof/>
          <w:sz w:val="24"/>
        </w:rPr>
        <w:t>(Cristophe Phillips, Rugg, &amp; Friston, 2002; Whittingstall, Bartels, Singh, Kwon, &amp; Logothetis, 2010)</w:t>
      </w:r>
      <w:r w:rsidR="002462D4" w:rsidRPr="00F4550C">
        <w:rPr>
          <w:rFonts w:ascii="Times New Roman" w:hAnsi="Times New Roman" w:cs="Times New Roman"/>
          <w:sz w:val="24"/>
        </w:rPr>
        <w:fldChar w:fldCharType="end"/>
      </w:r>
      <w:r w:rsidR="007666B0" w:rsidRPr="00F4550C">
        <w:rPr>
          <w:rFonts w:ascii="Times New Roman" w:hAnsi="Times New Roman" w:cs="Times New Roman"/>
          <w:sz w:val="24"/>
        </w:rPr>
        <w:t xml:space="preserve">, other assumptions remain </w:t>
      </w:r>
      <w:r w:rsidRPr="00F4550C">
        <w:rPr>
          <w:rFonts w:ascii="Times New Roman" w:hAnsi="Times New Roman" w:cs="Times New Roman"/>
          <w:sz w:val="24"/>
        </w:rPr>
        <w:t>improbable</w:t>
      </w:r>
      <w:r w:rsidR="003061FD" w:rsidRPr="00F4550C">
        <w:rPr>
          <w:rFonts w:ascii="Times New Roman" w:hAnsi="Times New Roman" w:cs="Times New Roman"/>
          <w:sz w:val="24"/>
        </w:rPr>
        <w:t xml:space="preserve"> to be met</w:t>
      </w:r>
      <w:r w:rsidR="007666B0" w:rsidRPr="00F4550C">
        <w:rPr>
          <w:rFonts w:ascii="Times New Roman" w:hAnsi="Times New Roman" w:cs="Times New Roman"/>
          <w:sz w:val="24"/>
        </w:rPr>
        <w:t xml:space="preserve">. </w:t>
      </w:r>
    </w:p>
    <w:p w14:paraId="5E8E34B8" w14:textId="221B0648" w:rsidR="0056432B" w:rsidRPr="00F4550C" w:rsidRDefault="0056432B"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lastRenderedPageBreak/>
        <w:t xml:space="preserve">While the electromagnetic fields measured in the EEG directly relate to neuronal activity, </w:t>
      </w:r>
      <w:r w:rsidR="004A5E56" w:rsidRPr="00F4550C">
        <w:rPr>
          <w:rFonts w:ascii="Times New Roman" w:hAnsi="Times New Roman" w:cs="Times New Roman"/>
          <w:sz w:val="24"/>
        </w:rPr>
        <w:t>MRI</w:t>
      </w:r>
      <w:r w:rsidR="00E00342" w:rsidRPr="00F4550C">
        <w:rPr>
          <w:rFonts w:ascii="Times New Roman" w:hAnsi="Times New Roman" w:cs="Times New Roman"/>
          <w:sz w:val="24"/>
        </w:rPr>
        <w:t xml:space="preserve"> </w:t>
      </w:r>
      <w:r w:rsidR="004A5E56" w:rsidRPr="00F4550C">
        <w:rPr>
          <w:rFonts w:ascii="Times New Roman" w:hAnsi="Times New Roman" w:cs="Times New Roman"/>
          <w:sz w:val="24"/>
        </w:rPr>
        <w:t xml:space="preserve">is </w:t>
      </w:r>
      <w:r w:rsidR="00E00342" w:rsidRPr="00F4550C">
        <w:rPr>
          <w:rFonts w:ascii="Times New Roman" w:hAnsi="Times New Roman" w:cs="Times New Roman"/>
          <w:sz w:val="24"/>
        </w:rPr>
        <w:t>taking advantage</w:t>
      </w:r>
      <w:r w:rsidR="004A5E56" w:rsidRPr="00F4550C">
        <w:rPr>
          <w:rFonts w:ascii="Times New Roman" w:hAnsi="Times New Roman" w:cs="Times New Roman"/>
          <w:sz w:val="24"/>
        </w:rPr>
        <w:t xml:space="preserve"> of differing </w:t>
      </w:r>
      <w:r w:rsidR="00E00342" w:rsidRPr="00F4550C">
        <w:rPr>
          <w:rFonts w:ascii="Times New Roman" w:hAnsi="Times New Roman" w:cs="Times New Roman"/>
          <w:sz w:val="24"/>
        </w:rPr>
        <w:t xml:space="preserve">magnetic properties of nuclei within </w:t>
      </w:r>
      <w:r w:rsidR="004A5E56" w:rsidRPr="00F4550C">
        <w:rPr>
          <w:rFonts w:ascii="Times New Roman" w:hAnsi="Times New Roman" w:cs="Times New Roman"/>
          <w:sz w:val="24"/>
        </w:rPr>
        <w:t>tissues of the human brain to produce images of different spatial resolutions</w:t>
      </w:r>
      <w:r w:rsidR="00AE44D2" w:rsidRPr="00F4550C">
        <w:rPr>
          <w:rFonts w:ascii="Times New Roman" w:hAnsi="Times New Roman" w:cs="Times New Roman"/>
          <w:sz w:val="24"/>
        </w:rPr>
        <w:t xml:space="preserve"> </w:t>
      </w:r>
      <w:r w:rsidR="00AE44D2" w:rsidRPr="00F4550C">
        <w:rPr>
          <w:rFonts w:ascii="Times New Roman" w:hAnsi="Times New Roman" w:cs="Times New Roman"/>
          <w:sz w:val="24"/>
        </w:rPr>
        <w:fldChar w:fldCharType="begin" w:fldLock="1"/>
      </w:r>
      <w:r w:rsidR="00AE44D2" w:rsidRPr="00F4550C">
        <w:rPr>
          <w:rFonts w:ascii="Times New Roman" w:hAnsi="Times New Roman" w:cs="Times New Roman"/>
          <w:sz w:val="24"/>
        </w:rPr>
        <w:instrText>ADDIN CSL_CITATION { "citationItems" : [ { "id" : "ITEM-1", "itemData" : { "ISBN" : "9780878932887", "author" : [ { "dropping-particle" : "", "family" : "Huettel", "given" : "Scott", "non-dropping-particle" : "", "parse-names" : false, "suffix" : "" }, { "dropping-particle" : "", "family" : "Song", "given" : "Allen W.", "non-dropping-particle" : "", "parse-names" : false, "suffix" : "" }, { "dropping-particle" : "", "family" : "McCarthy", "given" : "Gregory", "non-dropping-particle" : "", "parse-names" : false, "suffix" : "" } ], "id" : "ITEM-1", "issued" : { "date-parts" : [ [ "2004" ] ] }, "title" : "Functional magnetic resonance imaging", "type" : "book" }, "uris" : [ "http://www.mendeley.com/documents/?uuid=a9ff29ec-96c3-31ee-93bd-aa29cfdc1449" ] } ], "mendeley" : { "formattedCitation" : "(Huettel, Song, &amp; McCarthy, 2004)", "plainTextFormattedCitation" : "(Huettel, Song, &amp; McCarthy, 2004)", "previouslyFormattedCitation" : "(Huettel, Song, &amp; McCarthy, 2004)" }, "properties" : {  }, "schema" : "https://github.com/citation-style-language/schema/raw/master/csl-citation.json" }</w:instrText>
      </w:r>
      <w:r w:rsidR="00AE44D2" w:rsidRPr="00F4550C">
        <w:rPr>
          <w:rFonts w:ascii="Times New Roman" w:hAnsi="Times New Roman" w:cs="Times New Roman"/>
          <w:sz w:val="24"/>
        </w:rPr>
        <w:fldChar w:fldCharType="separate"/>
      </w:r>
      <w:r w:rsidR="00AE44D2" w:rsidRPr="00F4550C">
        <w:rPr>
          <w:rFonts w:ascii="Times New Roman" w:hAnsi="Times New Roman" w:cs="Times New Roman"/>
          <w:noProof/>
          <w:sz w:val="24"/>
        </w:rPr>
        <w:t>(Huettel, Song, &amp; McCarthy, 2004)</w:t>
      </w:r>
      <w:r w:rsidR="00AE44D2" w:rsidRPr="00F4550C">
        <w:rPr>
          <w:rFonts w:ascii="Times New Roman" w:hAnsi="Times New Roman" w:cs="Times New Roman"/>
          <w:sz w:val="24"/>
        </w:rPr>
        <w:fldChar w:fldCharType="end"/>
      </w:r>
      <w:r w:rsidR="004A5E56" w:rsidRPr="00F4550C">
        <w:rPr>
          <w:rFonts w:ascii="Times New Roman" w:hAnsi="Times New Roman" w:cs="Times New Roman"/>
          <w:sz w:val="24"/>
        </w:rPr>
        <w:t xml:space="preserve">. Functional magnetic resonance imaging (fMRI) for instance is based on blood oxygenation. </w:t>
      </w:r>
      <w:commentRangeStart w:id="10"/>
      <w:del w:id="11" w:author="me" w:date="2018-02-20T22:52:00Z">
        <w:r w:rsidR="004A5E56" w:rsidRPr="00F4550C" w:rsidDel="00540AFF">
          <w:rPr>
            <w:rFonts w:ascii="Times New Roman" w:hAnsi="Times New Roman" w:cs="Times New Roman"/>
            <w:sz w:val="24"/>
          </w:rPr>
          <w:delText>By building a</w:delText>
        </w:r>
      </w:del>
      <w:r w:rsidR="00540AFF" w:rsidRPr="00F4550C">
        <w:rPr>
          <w:rFonts w:ascii="Times New Roman" w:hAnsi="Times New Roman" w:cs="Times New Roman"/>
          <w:sz w:val="24"/>
        </w:rPr>
        <w:t>Due to a</w:t>
      </w:r>
      <w:r w:rsidR="004A5E56" w:rsidRPr="00F4550C">
        <w:rPr>
          <w:rFonts w:ascii="Times New Roman" w:hAnsi="Times New Roman" w:cs="Times New Roman"/>
          <w:sz w:val="24"/>
        </w:rPr>
        <w:t xml:space="preserve"> </w:t>
      </w:r>
      <w:r w:rsidR="003061FD" w:rsidRPr="00F4550C">
        <w:rPr>
          <w:rFonts w:ascii="Times New Roman" w:hAnsi="Times New Roman" w:cs="Times New Roman"/>
          <w:sz w:val="24"/>
        </w:rPr>
        <w:t>powerful</w:t>
      </w:r>
      <w:r w:rsidR="004A5E56" w:rsidRPr="00F4550C">
        <w:rPr>
          <w:rFonts w:ascii="Times New Roman" w:hAnsi="Times New Roman" w:cs="Times New Roman"/>
          <w:sz w:val="24"/>
        </w:rPr>
        <w:t xml:space="preserve"> static magnetic field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4A5E56" w:rsidRPr="00F4550C">
        <w:rPr>
          <w:rFonts w:ascii="Times New Roman" w:eastAsiaTheme="minorEastAsia" w:hAnsi="Times New Roman" w:cs="Times New Roman"/>
          <w:sz w:val="24"/>
        </w:rPr>
        <w:t>)</w:t>
      </w:r>
      <w:del w:id="12" w:author="me" w:date="2018-02-20T22:52:00Z">
        <w:r w:rsidR="004A5E56" w:rsidRPr="00F4550C" w:rsidDel="00540AFF">
          <w:rPr>
            <w:rFonts w:ascii="Times New Roman" w:eastAsiaTheme="minorEastAsia" w:hAnsi="Times New Roman" w:cs="Times New Roman"/>
            <w:sz w:val="24"/>
          </w:rPr>
          <w:delText xml:space="preserve"> during MRI measurements</w:delText>
        </w:r>
      </w:del>
      <w:commentRangeEnd w:id="10"/>
      <w:r w:rsidR="005E6487" w:rsidRPr="00F4550C">
        <w:rPr>
          <w:rStyle w:val="CommentReference"/>
          <w:rFonts w:ascii="Times New Roman" w:hAnsi="Times New Roman" w:cs="Times New Roman"/>
        </w:rPr>
        <w:commentReference w:id="10"/>
      </w:r>
      <w:r w:rsidR="004A5E56" w:rsidRPr="00F4550C">
        <w:rPr>
          <w:rFonts w:ascii="Times New Roman" w:eastAsiaTheme="minorEastAsia" w:hAnsi="Times New Roman" w:cs="Times New Roman"/>
          <w:sz w:val="24"/>
        </w:rPr>
        <w:t xml:space="preserve">, the </w:t>
      </w:r>
      <w:r w:rsidR="00540AFF" w:rsidRPr="00F4550C">
        <w:rPr>
          <w:rFonts w:ascii="Times New Roman" w:eastAsiaTheme="minorEastAsia" w:hAnsi="Times New Roman" w:cs="Times New Roman"/>
          <w:sz w:val="24"/>
        </w:rPr>
        <w:t xml:space="preserve">magnetic moment of </w:t>
      </w:r>
      <w:r w:rsidR="00062056" w:rsidRPr="00F4550C">
        <w:rPr>
          <w:rFonts w:ascii="Times New Roman" w:eastAsiaTheme="minorEastAsia" w:hAnsi="Times New Roman" w:cs="Times New Roman"/>
          <w:sz w:val="24"/>
        </w:rPr>
        <w:t xml:space="preserve">the </w:t>
      </w:r>
      <w:r w:rsidR="00540AFF" w:rsidRPr="00F4550C">
        <w:rPr>
          <w:rFonts w:ascii="Times New Roman" w:eastAsiaTheme="minorEastAsia" w:hAnsi="Times New Roman" w:cs="Times New Roman"/>
          <w:sz w:val="24"/>
        </w:rPr>
        <w:t>atoms</w:t>
      </w:r>
      <w:del w:id="13" w:author="me" w:date="2018-02-20T22:50:00Z">
        <w:r w:rsidR="004A5E56" w:rsidRPr="00F4550C" w:rsidDel="00540AFF">
          <w:rPr>
            <w:rFonts w:ascii="Times New Roman" w:eastAsiaTheme="minorEastAsia" w:hAnsi="Times New Roman" w:cs="Times New Roman"/>
            <w:sz w:val="24"/>
          </w:rPr>
          <w:delText>nuclei</w:delText>
        </w:r>
      </w:del>
      <w:r w:rsidR="004A5E56" w:rsidRPr="00F4550C">
        <w:rPr>
          <w:rFonts w:ascii="Times New Roman" w:eastAsiaTheme="minorEastAsia" w:hAnsi="Times New Roman" w:cs="Times New Roman"/>
          <w:sz w:val="24"/>
        </w:rPr>
        <w:t xml:space="preserve"> </w:t>
      </w:r>
      <w:r w:rsidR="003061FD" w:rsidRPr="00F4550C">
        <w:rPr>
          <w:rFonts w:ascii="Times New Roman" w:eastAsiaTheme="minorEastAsia" w:hAnsi="Times New Roman" w:cs="Times New Roman"/>
          <w:sz w:val="24"/>
        </w:rPr>
        <w:t>in</w:t>
      </w:r>
      <w:r w:rsidR="004A5E56" w:rsidRPr="00F4550C">
        <w:rPr>
          <w:rFonts w:ascii="Times New Roman" w:eastAsiaTheme="minorEastAsia" w:hAnsi="Times New Roman" w:cs="Times New Roman"/>
          <w:sz w:val="24"/>
        </w:rPr>
        <w:t xml:space="preserve"> the observed tissue </w:t>
      </w:r>
      <w:r w:rsidR="007470F3" w:rsidRPr="00F4550C">
        <w:rPr>
          <w:rFonts w:ascii="Times New Roman" w:eastAsiaTheme="minorEastAsia" w:hAnsi="Times New Roman" w:cs="Times New Roman"/>
          <w:sz w:val="24"/>
        </w:rPr>
        <w:t>adapt</w:t>
      </w:r>
      <w:r w:rsidR="00540AFF" w:rsidRPr="00F4550C">
        <w:rPr>
          <w:rFonts w:ascii="Times New Roman" w:eastAsiaTheme="minorEastAsia" w:hAnsi="Times New Roman" w:cs="Times New Roman"/>
          <w:sz w:val="24"/>
        </w:rPr>
        <w:t>s</w:t>
      </w:r>
      <w:r w:rsidR="007470F3" w:rsidRPr="00F4550C">
        <w:rPr>
          <w:rFonts w:ascii="Times New Roman" w:eastAsiaTheme="minorEastAsia" w:hAnsi="Times New Roman" w:cs="Times New Roman"/>
          <w:sz w:val="24"/>
        </w:rPr>
        <w:t xml:space="preserve"> an orientation parallel or anti-parallel to the magnetic field. Through a </w:t>
      </w:r>
      <w:commentRangeStart w:id="14"/>
      <w:del w:id="15" w:author="me" w:date="2018-02-20T22:30:00Z">
        <w:r w:rsidR="007470F3" w:rsidRPr="00F4550C" w:rsidDel="00761FD1">
          <w:rPr>
            <w:rFonts w:ascii="Times New Roman" w:eastAsiaTheme="minorEastAsia" w:hAnsi="Times New Roman" w:cs="Times New Roman"/>
            <w:sz w:val="24"/>
          </w:rPr>
          <w:delText xml:space="preserve">head </w:delText>
        </w:r>
      </w:del>
      <w:r w:rsidR="00761FD1" w:rsidRPr="00F4550C">
        <w:rPr>
          <w:rFonts w:ascii="Times New Roman" w:eastAsiaTheme="minorEastAsia" w:hAnsi="Times New Roman" w:cs="Times New Roman"/>
          <w:sz w:val="24"/>
        </w:rPr>
        <w:t>high frequency</w:t>
      </w:r>
      <w:commentRangeEnd w:id="14"/>
      <w:r w:rsidR="00761FD1" w:rsidRPr="00F4550C">
        <w:rPr>
          <w:rStyle w:val="CommentReference"/>
          <w:rFonts w:ascii="Times New Roman" w:hAnsi="Times New Roman" w:cs="Times New Roman"/>
        </w:rPr>
        <w:commentReference w:id="14"/>
      </w:r>
      <w:r w:rsidR="00761FD1" w:rsidRPr="00F4550C">
        <w:rPr>
          <w:rFonts w:ascii="Times New Roman" w:eastAsiaTheme="minorEastAsia" w:hAnsi="Times New Roman" w:cs="Times New Roman"/>
          <w:sz w:val="24"/>
        </w:rPr>
        <w:t xml:space="preserve"> </w:t>
      </w:r>
      <w:r w:rsidR="007470F3" w:rsidRPr="00F4550C">
        <w:rPr>
          <w:rFonts w:ascii="Times New Roman" w:eastAsiaTheme="minorEastAsia" w:hAnsi="Times New Roman" w:cs="Times New Roman"/>
          <w:sz w:val="24"/>
        </w:rPr>
        <w:t xml:space="preserve">coil placed above the subject, a controlled manipulation </w:t>
      </w:r>
      <w:r w:rsidR="00062056" w:rsidRPr="00F4550C">
        <w:rPr>
          <w:rFonts w:ascii="Times New Roman" w:eastAsiaTheme="minorEastAsia" w:hAnsi="Times New Roman" w:cs="Times New Roman"/>
          <w:sz w:val="24"/>
        </w:rPr>
        <w:t xml:space="preserve">of the </w:t>
      </w:r>
      <w:r w:rsidR="00540AFF" w:rsidRPr="00F4550C">
        <w:rPr>
          <w:rFonts w:ascii="Times New Roman" w:eastAsiaTheme="minorEastAsia" w:hAnsi="Times New Roman" w:cs="Times New Roman"/>
          <w:sz w:val="24"/>
        </w:rPr>
        <w:t>nuclei’s magnetic moment</w:t>
      </w:r>
      <w:r w:rsidR="004B3AAC" w:rsidRPr="00F4550C">
        <w:rPr>
          <w:rFonts w:ascii="Times New Roman" w:eastAsiaTheme="minorEastAsia" w:hAnsi="Times New Roman" w:cs="Times New Roman"/>
          <w:sz w:val="24"/>
        </w:rPr>
        <w:t>s</w:t>
      </w:r>
      <w:r w:rsidR="00540AFF" w:rsidRPr="00F4550C">
        <w:rPr>
          <w:rFonts w:ascii="Times New Roman" w:eastAsiaTheme="minorEastAsia" w:hAnsi="Times New Roman" w:cs="Times New Roman"/>
          <w:sz w:val="24"/>
        </w:rPr>
        <w:t xml:space="preserve"> </w:t>
      </w:r>
      <w:del w:id="16" w:author="me" w:date="2018-02-20T22:45:00Z">
        <w:r w:rsidR="007470F3" w:rsidRPr="00F4550C" w:rsidDel="00062056">
          <w:rPr>
            <w:rFonts w:ascii="Times New Roman" w:eastAsiaTheme="minorEastAsia" w:hAnsi="Times New Roman" w:cs="Times New Roman"/>
            <w:sz w:val="24"/>
          </w:rPr>
          <w:delText xml:space="preserve">of the </w:delTex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7470F3" w:rsidRPr="00F4550C" w:rsidDel="00062056">
          <w:rPr>
            <w:rFonts w:ascii="Times New Roman" w:eastAsiaTheme="minorEastAsia" w:hAnsi="Times New Roman" w:cs="Times New Roman"/>
            <w:sz w:val="24"/>
          </w:rPr>
          <w:delText xml:space="preserve"> field </w:delText>
        </w:r>
      </w:del>
      <w:r w:rsidR="007470F3" w:rsidRPr="00F4550C">
        <w:rPr>
          <w:rFonts w:ascii="Times New Roman" w:eastAsiaTheme="minorEastAsia" w:hAnsi="Times New Roman" w:cs="Times New Roman"/>
          <w:sz w:val="24"/>
        </w:rPr>
        <w:t xml:space="preserve">via radiofrequency </w:t>
      </w:r>
      <w:r w:rsidR="00F87E27" w:rsidRPr="00F4550C">
        <w:rPr>
          <w:rFonts w:ascii="Times New Roman" w:eastAsiaTheme="minorEastAsia" w:hAnsi="Times New Roman" w:cs="Times New Roman"/>
          <w:sz w:val="24"/>
        </w:rPr>
        <w:t>pulses</w:t>
      </w:r>
      <w:r w:rsidR="007470F3" w:rsidRPr="00F4550C">
        <w:rPr>
          <w:rFonts w:ascii="Times New Roman" w:eastAsiaTheme="minorEastAsia" w:hAnsi="Times New Roman" w:cs="Times New Roman"/>
          <w:sz w:val="24"/>
        </w:rPr>
        <w:t xml:space="preserve"> </w:t>
      </w:r>
      <w:r w:rsidR="00F87E27" w:rsidRPr="00F4550C">
        <w:rPr>
          <w:rFonts w:ascii="Times New Roman" w:eastAsiaTheme="minorEastAsia" w:hAnsi="Times New Roman" w:cs="Times New Roman"/>
          <w:sz w:val="24"/>
        </w:rPr>
        <w:t xml:space="preserve">causes </w:t>
      </w:r>
      <w:del w:id="17" w:author="me" w:date="2018-02-20T22:48:00Z">
        <w:r w:rsidR="00F87E27" w:rsidRPr="00F4550C" w:rsidDel="00062056">
          <w:rPr>
            <w:rFonts w:ascii="Times New Roman" w:eastAsiaTheme="minorEastAsia" w:hAnsi="Times New Roman" w:cs="Times New Roman"/>
            <w:sz w:val="24"/>
          </w:rPr>
          <w:delText xml:space="preserve">the nuclei </w:delText>
        </w:r>
      </w:del>
      <w:r w:rsidR="00062056" w:rsidRPr="00F4550C">
        <w:rPr>
          <w:rFonts w:ascii="Times New Roman" w:eastAsiaTheme="minorEastAsia" w:hAnsi="Times New Roman" w:cs="Times New Roman"/>
          <w:sz w:val="24"/>
        </w:rPr>
        <w:t xml:space="preserve">the </w:t>
      </w:r>
      <w:r w:rsidR="004B3AAC" w:rsidRPr="00F4550C">
        <w:rPr>
          <w:rFonts w:ascii="Times New Roman" w:eastAsiaTheme="minorEastAsia" w:hAnsi="Times New Roman" w:cs="Times New Roman"/>
          <w:sz w:val="24"/>
        </w:rPr>
        <w:t xml:space="preserve">nuclei’s </w:t>
      </w:r>
      <w:r w:rsidR="00062056" w:rsidRPr="00F4550C">
        <w:rPr>
          <w:rFonts w:ascii="Times New Roman" w:eastAsiaTheme="minorEastAsia" w:hAnsi="Times New Roman" w:cs="Times New Roman"/>
          <w:sz w:val="24"/>
        </w:rPr>
        <w:t xml:space="preserve">spins </w:t>
      </w:r>
      <w:r w:rsidR="00F87E27" w:rsidRPr="00F4550C">
        <w:rPr>
          <w:rFonts w:ascii="Times New Roman" w:eastAsiaTheme="minorEastAsia" w:hAnsi="Times New Roman" w:cs="Times New Roman"/>
          <w:sz w:val="24"/>
        </w:rPr>
        <w:t>to change their orientation</w:t>
      </w:r>
      <w:del w:id="18" w:author="me" w:date="2018-02-20T22:57:00Z">
        <w:r w:rsidR="00F87E27" w:rsidRPr="00F4550C" w:rsidDel="00540AFF">
          <w:rPr>
            <w:rFonts w:ascii="Times New Roman" w:eastAsiaTheme="minorEastAsia" w:hAnsi="Times New Roman" w:cs="Times New Roman"/>
            <w:sz w:val="24"/>
          </w:rPr>
          <w:delText xml:space="preserve"> and emit energy</w:delText>
        </w:r>
      </w:del>
      <w:r w:rsidR="007470F3" w:rsidRPr="00F4550C">
        <w:rPr>
          <w:rFonts w:ascii="Times New Roman" w:eastAsiaTheme="minorEastAsia" w:hAnsi="Times New Roman" w:cs="Times New Roman"/>
          <w:sz w:val="24"/>
        </w:rPr>
        <w:t>.</w:t>
      </w:r>
      <w:r w:rsidR="00F87E27" w:rsidRPr="00F4550C">
        <w:rPr>
          <w:rFonts w:ascii="Times New Roman" w:eastAsiaTheme="minorEastAsia" w:hAnsi="Times New Roman" w:cs="Times New Roman"/>
          <w:sz w:val="24"/>
        </w:rPr>
        <w:t xml:space="preserve"> </w:t>
      </w:r>
      <w:r w:rsidR="004B3AAC" w:rsidRPr="00F4550C">
        <w:rPr>
          <w:rFonts w:ascii="Times New Roman" w:eastAsiaTheme="minorEastAsia" w:hAnsi="Times New Roman" w:cs="Times New Roman"/>
          <w:sz w:val="24"/>
        </w:rPr>
        <w:t>Superposed on the</w:t>
      </w:r>
      <w:r w:rsidR="00BF0919" w:rsidRPr="00F4550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del w:id="19" w:author="Malte" w:date="2018-02-21T08:54:00Z">
        <w:r w:rsidR="004B3AAC" w:rsidRPr="00F4550C" w:rsidDel="00BF0919">
          <w:rPr>
            <w:rFonts w:ascii="Times New Roman" w:eastAsiaTheme="minorEastAsia" w:hAnsi="Times New Roman" w:cs="Times New Roman"/>
            <w:sz w:val="24"/>
          </w:rPr>
          <w:delText xml:space="preserve"> B0</w:delText>
        </w:r>
      </w:del>
      <w:r w:rsidR="004B3AAC" w:rsidRPr="00F4550C">
        <w:rPr>
          <w:rFonts w:ascii="Times New Roman" w:eastAsiaTheme="minorEastAsia" w:hAnsi="Times New Roman" w:cs="Times New Roman"/>
          <w:sz w:val="24"/>
        </w:rPr>
        <w:t xml:space="preserve">-field </w:t>
      </w:r>
      <w:del w:id="20" w:author="me" w:date="2018-02-20T22:58:00Z">
        <w:r w:rsidR="00F87E27" w:rsidRPr="00F4550C" w:rsidDel="00540AFF">
          <w:rPr>
            <w:rFonts w:ascii="Times New Roman" w:eastAsiaTheme="minorEastAsia" w:hAnsi="Times New Roman" w:cs="Times New Roman"/>
            <w:sz w:val="24"/>
          </w:rPr>
          <w:delText xml:space="preserve">The </w:delText>
        </w:r>
      </w:del>
      <w:r w:rsidR="004B3AAC" w:rsidRPr="00F4550C">
        <w:rPr>
          <w:rFonts w:ascii="Times New Roman" w:eastAsiaTheme="minorEastAsia" w:hAnsi="Times New Roman" w:cs="Times New Roman"/>
          <w:sz w:val="24"/>
        </w:rPr>
        <w:t xml:space="preserve">magnetic </w:t>
      </w:r>
      <w:r w:rsidR="00F87E27" w:rsidRPr="00F4550C">
        <w:rPr>
          <w:rFonts w:ascii="Times New Roman" w:eastAsiaTheme="minorEastAsia" w:hAnsi="Times New Roman" w:cs="Times New Roman"/>
          <w:sz w:val="24"/>
        </w:rPr>
        <w:t xml:space="preserve">gradients </w:t>
      </w:r>
      <w:r w:rsidR="004B3AAC" w:rsidRPr="00F4550C">
        <w:rPr>
          <w:rFonts w:ascii="Times New Roman" w:eastAsiaTheme="minorEastAsia" w:hAnsi="Times New Roman" w:cs="Times New Roman"/>
          <w:sz w:val="24"/>
        </w:rPr>
        <w:t xml:space="preserve">fields </w:t>
      </w:r>
      <w:r w:rsidR="00F87E27" w:rsidRPr="00F4550C">
        <w:rPr>
          <w:rFonts w:ascii="Times New Roman" w:eastAsiaTheme="minorEastAsia" w:hAnsi="Times New Roman" w:cs="Times New Roman"/>
          <w:sz w:val="24"/>
        </w:rPr>
        <w:t>form</w:t>
      </w:r>
      <w:del w:id="21" w:author="me" w:date="2018-02-20T23:00:00Z">
        <w:r w:rsidR="00F87E27" w:rsidRPr="00F4550C" w:rsidDel="004B3AAC">
          <w:rPr>
            <w:rFonts w:ascii="Times New Roman" w:eastAsiaTheme="minorEastAsia" w:hAnsi="Times New Roman" w:cs="Times New Roman"/>
            <w:sz w:val="24"/>
          </w:rPr>
          <w:delText>ing</w:delText>
        </w:r>
      </w:del>
      <w:r w:rsidR="00F87E27" w:rsidRPr="00F4550C">
        <w:rPr>
          <w:rFonts w:ascii="Times New Roman" w:eastAsiaTheme="minorEastAsia" w:hAnsi="Times New Roman" w:cs="Times New Roman"/>
          <w:sz w:val="24"/>
        </w:rPr>
        <w:t xml:space="preserve"> a new magnetic field</w:t>
      </w:r>
      <w:del w:id="22" w:author="me" w:date="2018-02-20T22:57:00Z">
        <w:r w:rsidR="00F87E27" w:rsidRPr="00F4550C" w:rsidDel="00540AFF">
          <w:rPr>
            <w:rFonts w:ascii="Times New Roman" w:eastAsiaTheme="minorEastAsia" w:hAnsi="Times New Roman" w:cs="Times New Roman"/>
            <w:sz w:val="24"/>
          </w:rPr>
          <w:delText xml:space="preserve"> (</w:delTex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oMath>
        <w:r w:rsidR="00F87E27" w:rsidRPr="00F4550C" w:rsidDel="00540AFF">
          <w:rPr>
            <w:rFonts w:ascii="Times New Roman" w:eastAsiaTheme="minorEastAsia" w:hAnsi="Times New Roman" w:cs="Times New Roman"/>
            <w:sz w:val="24"/>
          </w:rPr>
          <w:delText>)</w:delText>
        </w:r>
      </w:del>
      <w:r w:rsidR="00F87E27" w:rsidRPr="00F4550C">
        <w:rPr>
          <w:rFonts w:ascii="Times New Roman" w:eastAsiaTheme="minorEastAsia" w:hAnsi="Times New Roman" w:cs="Times New Roman"/>
          <w:sz w:val="24"/>
        </w:rPr>
        <w:t xml:space="preserve"> </w:t>
      </w:r>
      <w:r w:rsidR="004B3AAC" w:rsidRPr="00F4550C">
        <w:rPr>
          <w:rFonts w:ascii="Times New Roman" w:eastAsiaTheme="minorEastAsia" w:hAnsi="Times New Roman" w:cs="Times New Roman"/>
          <w:sz w:val="24"/>
        </w:rPr>
        <w:t xml:space="preserve">and </w:t>
      </w:r>
      <w:r w:rsidR="00F87E27" w:rsidRPr="00F4550C">
        <w:rPr>
          <w:rFonts w:ascii="Times New Roman" w:eastAsiaTheme="minorEastAsia" w:hAnsi="Times New Roman" w:cs="Times New Roman"/>
          <w:sz w:val="24"/>
        </w:rPr>
        <w:t xml:space="preserve">enable the successive acquisition of slices, which taken together </w:t>
      </w:r>
      <w:r w:rsidR="003061FD" w:rsidRPr="00F4550C">
        <w:rPr>
          <w:rFonts w:ascii="Times New Roman" w:eastAsiaTheme="minorEastAsia" w:hAnsi="Times New Roman" w:cs="Times New Roman"/>
          <w:sz w:val="24"/>
        </w:rPr>
        <w:t>form</w:t>
      </w:r>
      <w:r w:rsidR="00F87E27" w:rsidRPr="00F4550C">
        <w:rPr>
          <w:rFonts w:ascii="Times New Roman" w:eastAsiaTheme="minorEastAsia" w:hAnsi="Times New Roman" w:cs="Times New Roman"/>
          <w:sz w:val="24"/>
        </w:rPr>
        <w:t xml:space="preserve"> a 3D volume of the subject</w:t>
      </w:r>
      <w:r w:rsidR="00AE44D2" w:rsidRPr="00F4550C">
        <w:rPr>
          <w:rFonts w:ascii="Times New Roman" w:eastAsiaTheme="minorEastAsia" w:hAnsi="Times New Roman" w:cs="Times New Roman"/>
          <w:sz w:val="24"/>
        </w:rPr>
        <w:t>’s head</w:t>
      </w:r>
      <w:r w:rsidR="00F87E27" w:rsidRPr="00F4550C">
        <w:rPr>
          <w:rFonts w:ascii="Times New Roman" w:eastAsiaTheme="minorEastAsia" w:hAnsi="Times New Roman" w:cs="Times New Roman"/>
          <w:sz w:val="24"/>
        </w:rPr>
        <w:t>.</w:t>
      </w:r>
      <w:r w:rsidR="00F87E27" w:rsidRPr="00F4550C">
        <w:rPr>
          <w:rFonts w:ascii="Times New Roman" w:hAnsi="Times New Roman" w:cs="Times New Roman"/>
          <w:sz w:val="24"/>
        </w:rPr>
        <w:t xml:space="preserve"> </w:t>
      </w:r>
      <w:r w:rsidR="00F87E27" w:rsidRPr="00F4550C">
        <w:rPr>
          <w:rFonts w:ascii="Times New Roman" w:eastAsiaTheme="minorEastAsia" w:hAnsi="Times New Roman" w:cs="Times New Roman"/>
          <w:sz w:val="24"/>
        </w:rPr>
        <w:t xml:space="preserve">Relating the </w:t>
      </w:r>
      <w:del w:id="23" w:author="me" w:date="2018-02-20T23:05:00Z">
        <w:r w:rsidR="00F87E27" w:rsidRPr="00F4550C" w:rsidDel="004B3AAC">
          <w:rPr>
            <w:rFonts w:ascii="Times New Roman" w:eastAsiaTheme="minorEastAsia" w:hAnsi="Times New Roman" w:cs="Times New Roman"/>
            <w:sz w:val="24"/>
          </w:rPr>
          <w:delText xml:space="preserve">emission </w:delText>
        </w:r>
      </w:del>
      <w:r w:rsidR="004B3AAC" w:rsidRPr="00F4550C">
        <w:rPr>
          <w:rFonts w:ascii="Times New Roman" w:eastAsiaTheme="minorEastAsia" w:hAnsi="Times New Roman" w:cs="Times New Roman"/>
          <w:sz w:val="24"/>
        </w:rPr>
        <w:t xml:space="preserve">signal </w:t>
      </w:r>
      <w:r w:rsidR="00F87E27" w:rsidRPr="00F4550C">
        <w:rPr>
          <w:rFonts w:ascii="Times New Roman" w:eastAsiaTheme="minorEastAsia" w:hAnsi="Times New Roman" w:cs="Times New Roman"/>
          <w:sz w:val="24"/>
        </w:rPr>
        <w:t xml:space="preserve">to a certain spatial point within </w:t>
      </w:r>
      <w:del w:id="24" w:author="me" w:date="2018-02-20T23:05:00Z">
        <w:r w:rsidR="00F87E27" w:rsidRPr="00F4550C" w:rsidDel="004B3AAC">
          <w:rPr>
            <w:rFonts w:ascii="Times New Roman" w:eastAsiaTheme="minorEastAsia" w:hAnsi="Times New Roman" w:cs="Times New Roman"/>
            <w:sz w:val="24"/>
          </w:rPr>
          <w:delText>the</w:delText>
        </w:r>
      </w:del>
      <w:del w:id="25" w:author="me" w:date="2018-02-20T23:04:00Z">
        <w:r w:rsidR="00F87E27" w:rsidRPr="00F4550C" w:rsidDel="004B3AAC">
          <w:rPr>
            <w:rFonts w:ascii="Times New Roman" w:eastAsiaTheme="minorEastAsia" w:hAnsi="Times New Roman" w:cs="Times New Roman"/>
            <w:sz w:val="24"/>
          </w:rPr>
          <w:delText xml:space="preserve"> </w:delTex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F87E27" w:rsidRPr="00F4550C" w:rsidDel="004B3AAC">
          <w:rPr>
            <w:rFonts w:ascii="Times New Roman" w:eastAsiaTheme="minorEastAsia" w:hAnsi="Times New Roman" w:cs="Times New Roman"/>
            <w:sz w:val="24"/>
          </w:rPr>
          <w:delText xml:space="preserve"> fiel</w:delText>
        </w:r>
      </w:del>
      <w:r w:rsidR="004B3AAC" w:rsidRPr="00F4550C">
        <w:rPr>
          <w:rFonts w:ascii="Times New Roman" w:eastAsiaTheme="minorEastAsia" w:hAnsi="Times New Roman" w:cs="Times New Roman"/>
          <w:sz w:val="24"/>
        </w:rPr>
        <w:t>a probe</w:t>
      </w:r>
      <w:del w:id="26" w:author="me" w:date="2018-02-20T23:04:00Z">
        <w:r w:rsidR="00F87E27" w:rsidRPr="00F4550C" w:rsidDel="004B3AAC">
          <w:rPr>
            <w:rFonts w:ascii="Times New Roman" w:eastAsiaTheme="minorEastAsia" w:hAnsi="Times New Roman" w:cs="Times New Roman"/>
            <w:sz w:val="24"/>
          </w:rPr>
          <w:delText>d</w:delText>
        </w:r>
      </w:del>
      <w:r w:rsidR="00F87E27" w:rsidRPr="00F4550C">
        <w:rPr>
          <w:rFonts w:ascii="Times New Roman" w:eastAsiaTheme="minorEastAsia" w:hAnsi="Times New Roman" w:cs="Times New Roman"/>
          <w:sz w:val="24"/>
        </w:rPr>
        <w:t xml:space="preserve"> is a basic </w:t>
      </w:r>
      <w:r w:rsidR="003061FD" w:rsidRPr="00F4550C">
        <w:rPr>
          <w:rFonts w:ascii="Times New Roman" w:eastAsiaTheme="minorEastAsia" w:hAnsi="Times New Roman" w:cs="Times New Roman"/>
          <w:sz w:val="24"/>
        </w:rPr>
        <w:t>principle</w:t>
      </w:r>
      <w:r w:rsidR="00F87E27" w:rsidRPr="00F4550C">
        <w:rPr>
          <w:rFonts w:ascii="Times New Roman" w:eastAsiaTheme="minorEastAsia" w:hAnsi="Times New Roman" w:cs="Times New Roman"/>
          <w:sz w:val="24"/>
        </w:rPr>
        <w:t xml:space="preserve"> of </w:t>
      </w:r>
      <w:r w:rsidR="00AE44D2" w:rsidRPr="00F4550C">
        <w:rPr>
          <w:rFonts w:ascii="Times New Roman" w:eastAsiaTheme="minorEastAsia" w:hAnsi="Times New Roman" w:cs="Times New Roman"/>
          <w:sz w:val="24"/>
        </w:rPr>
        <w:t>most</w:t>
      </w:r>
      <w:r w:rsidR="00F87E27" w:rsidRPr="00F4550C">
        <w:rPr>
          <w:rFonts w:ascii="Times New Roman" w:eastAsiaTheme="minorEastAsia" w:hAnsi="Times New Roman" w:cs="Times New Roman"/>
          <w:sz w:val="24"/>
        </w:rPr>
        <w:t xml:space="preserve"> MRI techniques. </w:t>
      </w:r>
      <w:commentRangeStart w:id="27"/>
      <w:r w:rsidR="00F87E27" w:rsidRPr="00F4550C">
        <w:rPr>
          <w:rFonts w:ascii="Times New Roman" w:eastAsiaTheme="minorEastAsia" w:hAnsi="Times New Roman" w:cs="Times New Roman"/>
          <w:sz w:val="24"/>
        </w:rPr>
        <w:t>In fMRI specifically the repeated assessment of haemoglobin in the brain and its location in the brain is used as an indicator of brain activation.</w:t>
      </w:r>
      <w:r w:rsidR="007470F3" w:rsidRPr="00F4550C">
        <w:rPr>
          <w:rFonts w:ascii="Times New Roman" w:eastAsiaTheme="minorEastAsia" w:hAnsi="Times New Roman" w:cs="Times New Roman"/>
          <w:sz w:val="24"/>
        </w:rPr>
        <w:t xml:space="preserve"> </w:t>
      </w:r>
      <w:r w:rsidRPr="00F4550C">
        <w:rPr>
          <w:rFonts w:ascii="Times New Roman" w:hAnsi="Times New Roman" w:cs="Times New Roman"/>
          <w:sz w:val="24"/>
        </w:rPr>
        <w:t>The hemodynamic</w:t>
      </w:r>
      <w:ins w:id="28" w:author="me" w:date="2018-02-20T23:09:00Z">
        <w:r w:rsidR="00817B1A" w:rsidRPr="00F4550C">
          <w:rPr>
            <w:rFonts w:ascii="Times New Roman" w:hAnsi="Times New Roman" w:cs="Times New Roman"/>
            <w:sz w:val="24"/>
          </w:rPr>
          <w:t>s</w:t>
        </w:r>
      </w:ins>
      <w:r w:rsidRPr="00F4550C">
        <w:rPr>
          <w:rFonts w:ascii="Times New Roman" w:hAnsi="Times New Roman" w:cs="Times New Roman"/>
          <w:sz w:val="24"/>
        </w:rPr>
        <w:t xml:space="preserve"> </w:t>
      </w:r>
      <w:r w:rsidR="00481C84" w:rsidRPr="00F4550C">
        <w:rPr>
          <w:rFonts w:ascii="Times New Roman" w:hAnsi="Times New Roman" w:cs="Times New Roman"/>
          <w:sz w:val="24"/>
        </w:rPr>
        <w:t>assessed</w:t>
      </w:r>
      <w:r w:rsidRPr="00F4550C">
        <w:rPr>
          <w:rFonts w:ascii="Times New Roman" w:hAnsi="Times New Roman" w:cs="Times New Roman"/>
          <w:sz w:val="24"/>
        </w:rPr>
        <w:t xml:space="preserve"> by fMRI </w:t>
      </w:r>
      <w:r w:rsidR="00AF2634" w:rsidRPr="00F4550C">
        <w:rPr>
          <w:rFonts w:ascii="Times New Roman" w:hAnsi="Times New Roman" w:cs="Times New Roman"/>
          <w:sz w:val="24"/>
        </w:rPr>
        <w:t>is linked to</w:t>
      </w:r>
      <w:r w:rsidRPr="00F4550C">
        <w:rPr>
          <w:rFonts w:ascii="Times New Roman" w:hAnsi="Times New Roman" w:cs="Times New Roman"/>
          <w:sz w:val="24"/>
        </w:rPr>
        <w:t xml:space="preserve"> the oxygen consumption of neuron populations.</w:t>
      </w:r>
      <w:commentRangeEnd w:id="27"/>
      <w:r w:rsidR="004B3AAC" w:rsidRPr="00F4550C">
        <w:rPr>
          <w:rStyle w:val="CommentReference"/>
          <w:rFonts w:ascii="Times New Roman" w:hAnsi="Times New Roman" w:cs="Times New Roman"/>
        </w:rPr>
        <w:commentReference w:id="27"/>
      </w:r>
      <w:r w:rsidRPr="00F4550C">
        <w:rPr>
          <w:rFonts w:ascii="Times New Roman" w:hAnsi="Times New Roman" w:cs="Times New Roman"/>
          <w:sz w:val="24"/>
        </w:rPr>
        <w:t xml:space="preserve"> </w:t>
      </w:r>
      <w:r w:rsidR="00AE44D2" w:rsidRPr="00F4550C">
        <w:rPr>
          <w:rFonts w:ascii="Times New Roman" w:hAnsi="Times New Roman" w:cs="Times New Roman"/>
          <w:sz w:val="24"/>
        </w:rPr>
        <w:t>Thus, fMRI r</w:t>
      </w:r>
      <w:r w:rsidRPr="00F4550C">
        <w:rPr>
          <w:rFonts w:ascii="Times New Roman" w:hAnsi="Times New Roman" w:cs="Times New Roman"/>
          <w:sz w:val="24"/>
        </w:rPr>
        <w:t xml:space="preserve">esults </w:t>
      </w:r>
      <w:r w:rsidR="00AF2634" w:rsidRPr="00F4550C">
        <w:rPr>
          <w:rFonts w:ascii="Times New Roman" w:hAnsi="Times New Roman" w:cs="Times New Roman"/>
          <w:sz w:val="24"/>
        </w:rPr>
        <w:t>show</w:t>
      </w:r>
      <w:r w:rsidRPr="00F4550C">
        <w:rPr>
          <w:rFonts w:ascii="Times New Roman" w:hAnsi="Times New Roman" w:cs="Times New Roman"/>
          <w:sz w:val="24"/>
        </w:rPr>
        <w:t xml:space="preserve"> </w:t>
      </w:r>
      <w:r w:rsidR="00AF2634" w:rsidRPr="00F4550C">
        <w:rPr>
          <w:rFonts w:ascii="Times New Roman" w:hAnsi="Times New Roman" w:cs="Times New Roman"/>
          <w:sz w:val="24"/>
        </w:rPr>
        <w:t xml:space="preserve">the </w:t>
      </w:r>
      <w:r w:rsidRPr="00F4550C">
        <w:rPr>
          <w:rFonts w:ascii="Times New Roman" w:hAnsi="Times New Roman" w:cs="Times New Roman"/>
          <w:sz w:val="24"/>
        </w:rPr>
        <w:t xml:space="preserve">flow </w:t>
      </w:r>
      <w:r w:rsidR="00AF2634" w:rsidRPr="00F4550C">
        <w:rPr>
          <w:rFonts w:ascii="Times New Roman" w:hAnsi="Times New Roman" w:cs="Times New Roman"/>
          <w:sz w:val="24"/>
        </w:rPr>
        <w:t>of oxygenated blood in accordance to the metabolic demands of brain regions</w:t>
      </w:r>
      <w:r w:rsidR="00481C84" w:rsidRPr="00F4550C">
        <w:rPr>
          <w:rFonts w:ascii="Times New Roman" w:hAnsi="Times New Roman" w:cs="Times New Roman"/>
          <w:sz w:val="24"/>
        </w:rPr>
        <w:t xml:space="preserve"> </w:t>
      </w:r>
      <w:r w:rsidR="00481C84"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"10.1146/annurev.physiol.66.082602.092845", "ISBN" : "0066-4278 (Print)\\r0066-4278 (Linking)", "ISSN" : "0066-4278", "PMID" : "14977420", "abstract" : "The development of functional magnetic resonance imaging (fMRI) has brought together a broad community of scientists interested in measuring the neural basis of the human mind. Because fMRI signals are an indirect measure of neural activity, interpreting these signals to make deductions about the nervous system requires some understanding of the signaling mechanisms. We describe our current understanding of the causal relationships between neural activity and the blood-oxygen-level-dependent (BOLD) signal, and we review how these analyses have challenged some basic assumptions that have guided neuroscience. We conclude with a discussion of how to use the BOLD signal to make inferences about the neural signal.", "author" : [ { "dropping-particle" : "", "family" : "Logothetis", "given" : "Nikos K", "non-dropping-particle" : "", "parse-names" : false, "suffix" : "" }, { "dropping-particle" : "", "family" : "Wandell", "given" : "Brian A", "non-dropping-particle" : "", "parse-names" : false, "suffix" : "" } ], "container-title" : "Annual review of physiology", "id" : "ITEM-1", "issued" : { "date-parts" : [ [ "2004" ] ] }, "page" : "735-769", "title" : "Interpreting the BOLD signal.", "type" : "article-journal", "volume" : "66" }, "uris" : [ "http://www.mendeley.com/documents/?uuid=919e7a7c-1fc8-34a9-9412-90200ee603a5" ] } ], "mendeley" : { "formattedCitation" : "(Logothetis &amp; Wandell, 2004)", "plainTextFormattedCitation" : "(Logothetis &amp; Wandell, 2004)", "previouslyFormattedCitation" : "(Logothetis &amp; Wandell, 2004)" }, "properties" : {  }, "schema" : "https://github.com/citation-style-language/schema/raw/master/csl-citation.json" }</w:instrText>
      </w:r>
      <w:r w:rsidR="00481C84" w:rsidRPr="00F4550C">
        <w:rPr>
          <w:rFonts w:ascii="Times New Roman" w:hAnsi="Times New Roman" w:cs="Times New Roman"/>
          <w:sz w:val="24"/>
        </w:rPr>
        <w:fldChar w:fldCharType="separate"/>
      </w:r>
      <w:r w:rsidR="00481C84" w:rsidRPr="00F4550C">
        <w:rPr>
          <w:rFonts w:ascii="Times New Roman" w:hAnsi="Times New Roman" w:cs="Times New Roman"/>
          <w:noProof/>
          <w:sz w:val="24"/>
        </w:rPr>
        <w:t>(Logothetis &amp; Wandell, 2004)</w:t>
      </w:r>
      <w:r w:rsidR="00481C84" w:rsidRPr="00F4550C">
        <w:rPr>
          <w:rFonts w:ascii="Times New Roman" w:hAnsi="Times New Roman" w:cs="Times New Roman"/>
          <w:sz w:val="24"/>
        </w:rPr>
        <w:fldChar w:fldCharType="end"/>
      </w:r>
      <w:r w:rsidR="00AF2634" w:rsidRPr="00F4550C">
        <w:rPr>
          <w:rFonts w:ascii="Times New Roman" w:hAnsi="Times New Roman" w:cs="Times New Roman"/>
          <w:sz w:val="24"/>
        </w:rPr>
        <w:t>.</w:t>
      </w:r>
      <w:r w:rsidR="00F87E27" w:rsidRPr="00F4550C">
        <w:rPr>
          <w:rFonts w:ascii="Times New Roman" w:hAnsi="Times New Roman" w:cs="Times New Roman"/>
          <w:sz w:val="24"/>
        </w:rPr>
        <w:t xml:space="preserve"> </w:t>
      </w:r>
      <w:r w:rsidR="00AF2634" w:rsidRPr="00F4550C">
        <w:rPr>
          <w:rFonts w:ascii="Times New Roman" w:hAnsi="Times New Roman" w:cs="Times New Roman"/>
          <w:sz w:val="24"/>
        </w:rPr>
        <w:t xml:space="preserve">For this reason, the signal used in fMRI </w:t>
      </w:r>
      <w:commentRangeStart w:id="29"/>
      <w:r w:rsidR="00AF2634" w:rsidRPr="00F4550C">
        <w:rPr>
          <w:rFonts w:ascii="Times New Roman" w:hAnsi="Times New Roman" w:cs="Times New Roman"/>
          <w:sz w:val="24"/>
        </w:rPr>
        <w:t>contrasts</w:t>
      </w:r>
      <w:commentRangeEnd w:id="29"/>
      <w:r w:rsidR="00817B1A" w:rsidRPr="00F4550C">
        <w:rPr>
          <w:rStyle w:val="CommentReference"/>
          <w:rFonts w:ascii="Times New Roman" w:hAnsi="Times New Roman" w:cs="Times New Roman"/>
        </w:rPr>
        <w:commentReference w:id="29"/>
      </w:r>
      <w:r w:rsidR="00AF2634" w:rsidRPr="00F4550C">
        <w:rPr>
          <w:rFonts w:ascii="Times New Roman" w:hAnsi="Times New Roman" w:cs="Times New Roman"/>
          <w:sz w:val="24"/>
        </w:rPr>
        <w:t xml:space="preserve"> is </w:t>
      </w:r>
      <w:r w:rsidR="007666B0" w:rsidRPr="00F4550C">
        <w:rPr>
          <w:rFonts w:ascii="Times New Roman" w:hAnsi="Times New Roman" w:cs="Times New Roman"/>
          <w:sz w:val="24"/>
        </w:rPr>
        <w:t>referred to as</w:t>
      </w:r>
      <w:r w:rsidR="00AF2634" w:rsidRPr="00F4550C">
        <w:rPr>
          <w:rFonts w:ascii="Times New Roman" w:hAnsi="Times New Roman" w:cs="Times New Roman"/>
          <w:sz w:val="24"/>
        </w:rPr>
        <w:t xml:space="preserve"> blood oxygenation level dependent (BOLD).</w:t>
      </w:r>
      <w:r w:rsidR="00F87E27" w:rsidRPr="00F4550C">
        <w:rPr>
          <w:rFonts w:ascii="Times New Roman" w:hAnsi="Times New Roman" w:cs="Times New Roman"/>
          <w:sz w:val="24"/>
        </w:rPr>
        <w:t xml:space="preserve"> With the idea in mind that brain regions</w:t>
      </w:r>
      <w:r w:rsidR="003061FD" w:rsidRPr="00F4550C">
        <w:rPr>
          <w:rFonts w:ascii="Times New Roman" w:hAnsi="Times New Roman" w:cs="Times New Roman"/>
          <w:sz w:val="24"/>
        </w:rPr>
        <w:t xml:space="preserve"> supporting a cognitive process</w:t>
      </w:r>
      <w:r w:rsidR="00F87E27" w:rsidRPr="00F4550C">
        <w:rPr>
          <w:rFonts w:ascii="Times New Roman" w:hAnsi="Times New Roman" w:cs="Times New Roman"/>
          <w:sz w:val="24"/>
        </w:rPr>
        <w:t xml:space="preserve"> consume more oxygen, the BOLD is thought to </w:t>
      </w:r>
      <w:r w:rsidR="00F43DE0" w:rsidRPr="00F4550C">
        <w:rPr>
          <w:rFonts w:ascii="Times New Roman" w:hAnsi="Times New Roman" w:cs="Times New Roman"/>
          <w:sz w:val="24"/>
        </w:rPr>
        <w:t>vary in correspondence to increased</w:t>
      </w:r>
      <w:r w:rsidR="00F87E27" w:rsidRPr="00F4550C">
        <w:rPr>
          <w:rFonts w:ascii="Times New Roman" w:hAnsi="Times New Roman" w:cs="Times New Roman"/>
          <w:sz w:val="24"/>
        </w:rPr>
        <w:t xml:space="preserve"> </w:t>
      </w:r>
      <w:r w:rsidR="00F43DE0" w:rsidRPr="00F4550C">
        <w:rPr>
          <w:rFonts w:ascii="Times New Roman" w:hAnsi="Times New Roman" w:cs="Times New Roman"/>
          <w:sz w:val="24"/>
        </w:rPr>
        <w:t>synaptic current flow.</w:t>
      </w:r>
      <w:r w:rsidR="00AF2634" w:rsidRPr="00F4550C">
        <w:rPr>
          <w:rFonts w:ascii="Times New Roman" w:hAnsi="Times New Roman" w:cs="Times New Roman"/>
          <w:sz w:val="24"/>
        </w:rPr>
        <w:t xml:space="preserve"> </w:t>
      </w:r>
      <w:r w:rsidR="007E7387" w:rsidRPr="00F4550C">
        <w:rPr>
          <w:rFonts w:ascii="Times New Roman" w:hAnsi="Times New Roman" w:cs="Times New Roman"/>
          <w:sz w:val="24"/>
        </w:rPr>
        <w:t>Since the BOLD</w:t>
      </w:r>
      <w:r w:rsidR="00AD6DA1" w:rsidRPr="00F4550C">
        <w:rPr>
          <w:rFonts w:ascii="Times New Roman" w:hAnsi="Times New Roman" w:cs="Times New Roman"/>
          <w:sz w:val="24"/>
        </w:rPr>
        <w:t xml:space="preserve"> signal is a correlate</w:t>
      </w:r>
      <w:r w:rsidR="002A47B0" w:rsidRPr="00F4550C">
        <w:rPr>
          <w:rFonts w:ascii="Times New Roman" w:hAnsi="Times New Roman" w:cs="Times New Roman"/>
          <w:sz w:val="24"/>
        </w:rPr>
        <w:t xml:space="preserve"> </w:t>
      </w:r>
      <w:r w:rsidR="00AD6DA1" w:rsidRPr="00F4550C">
        <w:rPr>
          <w:rFonts w:ascii="Times New Roman" w:hAnsi="Times New Roman" w:cs="Times New Roman"/>
          <w:sz w:val="24"/>
        </w:rPr>
        <w:t>of neuronal activity</w:t>
      </w:r>
      <w:r w:rsidR="002A47B0" w:rsidRPr="00F4550C">
        <w:rPr>
          <w:rFonts w:ascii="Times New Roman" w:hAnsi="Times New Roman" w:cs="Times New Roman"/>
          <w:sz w:val="24"/>
        </w:rPr>
        <w:t xml:space="preserve"> </w:t>
      </w:r>
      <w:r w:rsidR="002A47B0" w:rsidRPr="00F4550C">
        <w:rPr>
          <w:rFonts w:ascii="Times New Roman" w:hAnsi="Times New Roman" w:cs="Times New Roman"/>
          <w:sz w:val="24"/>
        </w:rPr>
        <w:fldChar w:fldCharType="begin" w:fldLock="1"/>
      </w:r>
      <w:r w:rsidR="002A47B0" w:rsidRPr="00F4550C">
        <w:rPr>
          <w:rFonts w:ascii="Times New Roman" w:hAnsi="Times New Roman" w:cs="Times New Roman"/>
          <w:sz w:val="24"/>
        </w:rPr>
        <w:instrText>ADDIN CSL_CITATION { "citationItems" : [ { "id" : "ITEM-1", "itemData" : { "DOI" : "10.1073/PNAS.95.3.773", "ISSN" : "0027-8424", "PMID" : "9448240", "abstract" : "The past two decades have seen an enormous growth in the field of human brain mapping. Investigators have extensively exploited techniques such as positron emission tomography and MRI to map patterns of brain activity based on changes in cerebral hemodynamics. However, until recently, most studies have investigated equilibrium changes in blood flow measured over time periods upward of 1 min. The advent of high-speed MRI methods, capable of imaging the entire brain with a temporal resolution of a few seconds, allows for brain mapping based on more transient aspects of the hemodynamic response. Today it is now possible to map changes in cerebrovascular parameters essentially in real time, conferring the ability to observe changes in brain state that occur over time periods of seconds. Furthermore, because robust hemodynamic alterations are detectable after neuronal stimuli lasting only a few tens of milliseconds, a new class of task paradigms designed to measure regional responses to single sensory or cognitive events can now be studied. Such \"event related\" functional MRI should provide for fundamentally new ways to interrogate brain function, and allow for the direct comparison and ultimately integration of data acquired by using more traditional behavioral and electrophysiological methods.", "author" : [ { "dropping-particle" : "", "family" : "Rosen", "given" : "B R", "non-dropping-particle" : "", "parse-names" : false, "suffix" : "" }, { "dropping-particle" : "", "family" : "Buckner", "given" : "R L", "non-dropping-particle" : "", "parse-names" : false, "suffix" : "" }, { "dropping-particle" : "", "family" : "Dale", "given" : "A M", "non-dropping-particle" : "", "parse-names" : false, "suffix" : "" } ], "container-title" : "Proceedings of the National Academy of Sciences of the United States of America", "id" : "ITEM-1", "issue" : "3", "issued" : { "date-parts" : [ [ "1998", "2", "3" ] ] }, "page" : "773-80", "publisher" : "National Academy of Sciences", "title" : "Event-related functional MRI: past, present, and future.", "type" : "article-journal", "volume" : "95" }, "uris" : [ "http://www.mendeley.com/documents/?uuid=82c9f35a-a393-310b-a2a4-31f200939add" ] } ], "mendeley" : { "formattedCitation" : "(Rosen, Buckner, &amp; Dale, 1998)", "plainTextFormattedCitation" : "(Rosen, Buckner, &amp; Dale, 1998)", "previouslyFormattedCitation" : "(Rosen, Buckner, &amp; Dale, 1998)" }, "properties" : {  }, "schema" : "https://github.com/citation-style-language/schema/raw/master/csl-citation.json" }</w:instrText>
      </w:r>
      <w:r w:rsidR="002A47B0" w:rsidRPr="00F4550C">
        <w:rPr>
          <w:rFonts w:ascii="Times New Roman" w:hAnsi="Times New Roman" w:cs="Times New Roman"/>
          <w:sz w:val="24"/>
        </w:rPr>
        <w:fldChar w:fldCharType="separate"/>
      </w:r>
      <w:r w:rsidR="002A47B0" w:rsidRPr="00F4550C">
        <w:rPr>
          <w:rFonts w:ascii="Times New Roman" w:hAnsi="Times New Roman" w:cs="Times New Roman"/>
          <w:noProof/>
          <w:sz w:val="24"/>
        </w:rPr>
        <w:t>(Rosen, Buckner, &amp; Dale, 1998)</w:t>
      </w:r>
      <w:r w:rsidR="002A47B0" w:rsidRPr="00F4550C">
        <w:rPr>
          <w:rFonts w:ascii="Times New Roman" w:hAnsi="Times New Roman" w:cs="Times New Roman"/>
          <w:sz w:val="24"/>
        </w:rPr>
        <w:fldChar w:fldCharType="end"/>
      </w:r>
      <w:r w:rsidR="00AD6DA1" w:rsidRPr="00F4550C">
        <w:rPr>
          <w:rFonts w:ascii="Times New Roman" w:hAnsi="Times New Roman" w:cs="Times New Roman"/>
          <w:sz w:val="24"/>
        </w:rPr>
        <w:t>, it is regarded as an</w:t>
      </w:r>
      <w:r w:rsidR="007E7387" w:rsidRPr="00F4550C">
        <w:rPr>
          <w:rFonts w:ascii="Times New Roman" w:hAnsi="Times New Roman" w:cs="Times New Roman"/>
          <w:sz w:val="24"/>
        </w:rPr>
        <w:t xml:space="preserve"> indirect measure</w:t>
      </w:r>
      <w:r w:rsidR="00AD6DA1" w:rsidRPr="00F4550C">
        <w:rPr>
          <w:rFonts w:ascii="Times New Roman" w:hAnsi="Times New Roman" w:cs="Times New Roman"/>
          <w:sz w:val="24"/>
        </w:rPr>
        <w:t>. Plus,</w:t>
      </w:r>
      <w:r w:rsidR="007E7387" w:rsidRPr="00F4550C">
        <w:rPr>
          <w:rFonts w:ascii="Times New Roman" w:hAnsi="Times New Roman" w:cs="Times New Roman"/>
          <w:sz w:val="24"/>
        </w:rPr>
        <w:t xml:space="preserve"> it is confined to a low temporal resolution on a timescale of seconds. In return, functional BOLD contrasts offer a higher spatial resolution compared to other imaging methods, while still operating entirely non-invasively. As</w:t>
      </w:r>
      <w:r w:rsidR="0044064F" w:rsidRPr="00F4550C">
        <w:rPr>
          <w:rFonts w:ascii="Times New Roman" w:hAnsi="Times New Roman" w:cs="Times New Roman"/>
          <w:sz w:val="24"/>
        </w:rPr>
        <w:t xml:space="preserve"> such, </w:t>
      </w:r>
      <w:r w:rsidR="007E7387" w:rsidRPr="00F4550C">
        <w:rPr>
          <w:rFonts w:ascii="Times New Roman" w:hAnsi="Times New Roman" w:cs="Times New Roman"/>
          <w:sz w:val="24"/>
        </w:rPr>
        <w:t>MRI is a powerful method for studying the spatial dynamic</w:t>
      </w:r>
      <w:r w:rsidR="007666B0" w:rsidRPr="00F4550C">
        <w:rPr>
          <w:rFonts w:ascii="Times New Roman" w:hAnsi="Times New Roman" w:cs="Times New Roman"/>
          <w:sz w:val="24"/>
        </w:rPr>
        <w:t>s of brain activation</w:t>
      </w:r>
      <w:r w:rsidR="0044064F" w:rsidRPr="00F4550C">
        <w:rPr>
          <w:rFonts w:ascii="Times New Roman" w:hAnsi="Times New Roman" w:cs="Times New Roman"/>
          <w:sz w:val="24"/>
        </w:rPr>
        <w:t xml:space="preserve"> and</w:t>
      </w:r>
      <w:r w:rsidR="007666B0" w:rsidRPr="00F4550C">
        <w:rPr>
          <w:rFonts w:ascii="Times New Roman" w:hAnsi="Times New Roman" w:cs="Times New Roman"/>
          <w:sz w:val="24"/>
        </w:rPr>
        <w:t xml:space="preserve"> for</w:t>
      </w:r>
      <w:r w:rsidR="0044064F" w:rsidRPr="00F4550C">
        <w:rPr>
          <w:rFonts w:ascii="Times New Roman" w:hAnsi="Times New Roman" w:cs="Times New Roman"/>
          <w:sz w:val="24"/>
        </w:rPr>
        <w:t xml:space="preserve"> gaining anatomical information without harming patients or test subjects.</w:t>
      </w:r>
    </w:p>
    <w:p w14:paraId="10897241" w14:textId="4A58A2CB" w:rsidR="006B459A" w:rsidRPr="00F4550C" w:rsidRDefault="007666B0" w:rsidP="0038226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Comparing</w:t>
      </w:r>
      <w:r w:rsidR="00FD2D22" w:rsidRPr="00F4550C">
        <w:rPr>
          <w:rFonts w:ascii="Times New Roman" w:hAnsi="Times New Roman" w:cs="Times New Roman"/>
          <w:sz w:val="24"/>
        </w:rPr>
        <w:t xml:space="preserve"> the two methods, it</w:t>
      </w:r>
      <w:r w:rsidR="00BC6D66" w:rsidRPr="00F4550C">
        <w:rPr>
          <w:rFonts w:ascii="Times New Roman" w:hAnsi="Times New Roman" w:cs="Times New Roman"/>
          <w:sz w:val="24"/>
        </w:rPr>
        <w:t xml:space="preserve"> becomes apparent that EEG and </w:t>
      </w:r>
      <w:r w:rsidR="00FD2D22" w:rsidRPr="00F4550C">
        <w:rPr>
          <w:rFonts w:ascii="Times New Roman" w:hAnsi="Times New Roman" w:cs="Times New Roman"/>
          <w:sz w:val="24"/>
        </w:rPr>
        <w:t>MRI complement each other</w:t>
      </w:r>
      <w:r w:rsidR="009179A8" w:rsidRPr="00F4550C">
        <w:rPr>
          <w:rFonts w:ascii="Times New Roman" w:hAnsi="Times New Roman" w:cs="Times New Roman"/>
          <w:sz w:val="24"/>
        </w:rPr>
        <w:t xml:space="preserve"> well</w:t>
      </w:r>
      <w:r w:rsidR="003E2ACC" w:rsidRPr="00F4550C">
        <w:rPr>
          <w:rFonts w:ascii="Times New Roman" w:hAnsi="Times New Roman" w:cs="Times New Roman"/>
          <w:sz w:val="24"/>
        </w:rPr>
        <w:t>. Together they combine next to ideal</w:t>
      </w:r>
      <w:r w:rsidR="00FD2D22" w:rsidRPr="00F4550C">
        <w:rPr>
          <w:rFonts w:ascii="Times New Roman" w:hAnsi="Times New Roman" w:cs="Times New Roman"/>
          <w:sz w:val="24"/>
        </w:rPr>
        <w:t xml:space="preserve"> temporal and spatial resolution</w:t>
      </w:r>
      <w:r w:rsidR="00F87D8A" w:rsidRPr="00F4550C">
        <w:rPr>
          <w:rFonts w:ascii="Times New Roman" w:hAnsi="Times New Roman" w:cs="Times New Roman"/>
          <w:sz w:val="24"/>
        </w:rPr>
        <w:t xml:space="preserve"> </w:t>
      </w:r>
      <w:r w:rsidR="00F87D8A" w:rsidRPr="00F4550C">
        <w:rPr>
          <w:rFonts w:ascii="Times New Roman" w:hAnsi="Times New Roman" w:cs="Times New Roman"/>
          <w:sz w:val="24"/>
        </w:rPr>
        <w:fldChar w:fldCharType="begin" w:fldLock="1"/>
      </w:r>
      <w:r w:rsidR="001B0B24" w:rsidRPr="00F4550C">
        <w:rPr>
          <w:rFonts w:ascii="Times New Roman" w:hAnsi="Times New Roman" w:cs="Times New Roman"/>
          <w:sz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Ullsperger, Siegel, &amp; Engel, 2006)", "manualFormatting" : "(Debener, Ullsperger, Siegel, &amp; Engel, 2006)", "plainTextFormattedCitation" : "(S Debener, Ullsperger, Siegel, &amp; Engel, 2006)", "previouslyFormattedCitation" : "(S Debener, Ullsperger, Siegel, &amp; Engel, 2006)" }, "properties" : {  }, "schema" : "https://github.com/citation-style-language/schema/raw/master/csl-citation.json" }</w:instrText>
      </w:r>
      <w:r w:rsidR="00F87D8A" w:rsidRPr="00F4550C">
        <w:rPr>
          <w:rFonts w:ascii="Times New Roman" w:hAnsi="Times New Roman" w:cs="Times New Roman"/>
          <w:sz w:val="24"/>
        </w:rPr>
        <w:fldChar w:fldCharType="separate"/>
      </w:r>
      <w:r w:rsidR="001B0B24" w:rsidRPr="00F4550C">
        <w:rPr>
          <w:rFonts w:ascii="Times New Roman" w:hAnsi="Times New Roman" w:cs="Times New Roman"/>
          <w:noProof/>
          <w:sz w:val="24"/>
        </w:rPr>
        <w:t>(</w:t>
      </w:r>
      <w:r w:rsidR="00B04E3C" w:rsidRPr="00F4550C">
        <w:rPr>
          <w:rFonts w:ascii="Times New Roman" w:hAnsi="Times New Roman" w:cs="Times New Roman"/>
          <w:noProof/>
          <w:sz w:val="24"/>
        </w:rPr>
        <w:t>Debener, Ullsperger, Siegel, &amp; Engel, 2006)</w:t>
      </w:r>
      <w:r w:rsidR="00F87D8A" w:rsidRPr="00F4550C">
        <w:rPr>
          <w:rFonts w:ascii="Times New Roman" w:hAnsi="Times New Roman" w:cs="Times New Roman"/>
          <w:sz w:val="24"/>
        </w:rPr>
        <w:fldChar w:fldCharType="end"/>
      </w:r>
      <w:r w:rsidR="00FD2D22" w:rsidRPr="00F4550C">
        <w:rPr>
          <w:rFonts w:ascii="Times New Roman" w:hAnsi="Times New Roman" w:cs="Times New Roman"/>
          <w:sz w:val="24"/>
        </w:rPr>
        <w:t>.</w:t>
      </w:r>
      <w:r w:rsidR="00AD6DA1" w:rsidRPr="00F4550C">
        <w:rPr>
          <w:rFonts w:ascii="Times New Roman" w:hAnsi="Times New Roman" w:cs="Times New Roman"/>
          <w:sz w:val="24"/>
        </w:rPr>
        <w:t xml:space="preserve"> Both measures require an in depth understanding about </w:t>
      </w:r>
      <w:r w:rsidR="00BF0919" w:rsidRPr="00F4550C">
        <w:rPr>
          <w:rFonts w:ascii="Times New Roman" w:hAnsi="Times New Roman" w:cs="Times New Roman"/>
          <w:sz w:val="24"/>
        </w:rPr>
        <w:t xml:space="preserve">their </w:t>
      </w:r>
      <w:r w:rsidR="00AD6DA1" w:rsidRPr="00F4550C">
        <w:rPr>
          <w:rFonts w:ascii="Times New Roman" w:hAnsi="Times New Roman" w:cs="Times New Roman"/>
          <w:sz w:val="24"/>
        </w:rPr>
        <w:t xml:space="preserve">signals’ physiological </w:t>
      </w:r>
      <w:r w:rsidR="00382269" w:rsidRPr="00F4550C">
        <w:rPr>
          <w:rFonts w:ascii="Times New Roman" w:hAnsi="Times New Roman" w:cs="Times New Roman"/>
          <w:sz w:val="24"/>
        </w:rPr>
        <w:t>properties</w:t>
      </w:r>
      <w:r w:rsidR="00BC6D66" w:rsidRPr="00F4550C">
        <w:rPr>
          <w:rFonts w:ascii="Times New Roman" w:hAnsi="Times New Roman" w:cs="Times New Roman"/>
          <w:sz w:val="24"/>
        </w:rPr>
        <w:t>,</w:t>
      </w:r>
      <w:r w:rsidR="00AD6DA1" w:rsidRPr="00F4550C">
        <w:rPr>
          <w:rFonts w:ascii="Times New Roman" w:hAnsi="Times New Roman" w:cs="Times New Roman"/>
          <w:sz w:val="24"/>
        </w:rPr>
        <w:t xml:space="preserve"> in order to draw reasonable conclusions from experimental results. </w:t>
      </w:r>
      <w:r w:rsidR="009179A8" w:rsidRPr="00F4550C">
        <w:rPr>
          <w:rFonts w:ascii="Times New Roman" w:hAnsi="Times New Roman" w:cs="Times New Roman"/>
          <w:sz w:val="24"/>
        </w:rPr>
        <w:t>This is because their</w:t>
      </w:r>
      <w:r w:rsidR="00AD6DA1" w:rsidRPr="00F4550C">
        <w:rPr>
          <w:rFonts w:ascii="Times New Roman" w:hAnsi="Times New Roman" w:cs="Times New Roman"/>
          <w:sz w:val="24"/>
        </w:rPr>
        <w:t xml:space="preserve"> respec</w:t>
      </w:r>
      <w:r w:rsidRPr="00F4550C">
        <w:rPr>
          <w:rFonts w:ascii="Times New Roman" w:hAnsi="Times New Roman" w:cs="Times New Roman"/>
          <w:sz w:val="24"/>
        </w:rPr>
        <w:t>tive limitations often decrease the conclusion</w:t>
      </w:r>
      <w:r w:rsidR="00AD6DA1" w:rsidRPr="00F4550C">
        <w:rPr>
          <w:rFonts w:ascii="Times New Roman" w:hAnsi="Times New Roman" w:cs="Times New Roman"/>
          <w:sz w:val="24"/>
        </w:rPr>
        <w:t>s</w:t>
      </w:r>
      <w:r w:rsidRPr="00F4550C">
        <w:rPr>
          <w:rFonts w:ascii="Times New Roman" w:hAnsi="Times New Roman" w:cs="Times New Roman"/>
          <w:sz w:val="24"/>
        </w:rPr>
        <w:t>’</w:t>
      </w:r>
      <w:r w:rsidR="00E00342" w:rsidRPr="00F4550C">
        <w:rPr>
          <w:rFonts w:ascii="Times New Roman" w:hAnsi="Times New Roman" w:cs="Times New Roman"/>
          <w:sz w:val="24"/>
        </w:rPr>
        <w:t xml:space="preserve"> validity</w:t>
      </w:r>
      <w:r w:rsidR="002A47B0" w:rsidRPr="00F4550C">
        <w:rPr>
          <w:rFonts w:ascii="Times New Roman" w:hAnsi="Times New Roman" w:cs="Times New Roman"/>
          <w:sz w:val="24"/>
        </w:rPr>
        <w:t xml:space="preserve"> </w:t>
      </w:r>
      <w:r w:rsidR="002A47B0"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"mendeley" : { "formattedCitation" : "(Turner, Rodriguez, Norcia, Mcclure, &amp; Steyvers, 2016)", "manualFormatting" : "(Turner, Rodriguez, Norcia, McClure, &amp; Steyvers, 2016)", "plainTextFormattedCitation" : "(Turner, Rodriguez, Norcia, Mcclure, &amp; Steyvers, 2016)", "previouslyFormattedCitation" : "(Turner, Rodriguez, Norcia, Mcclure, &amp; Steyvers, 2016)" }, "properties" : {  }, "schema" : "https://github.com/citation-style-language/schema/raw/master/csl-citation.json" }</w:instrText>
      </w:r>
      <w:r w:rsidR="002A47B0" w:rsidRPr="00F4550C">
        <w:rPr>
          <w:rFonts w:ascii="Times New Roman" w:hAnsi="Times New Roman" w:cs="Times New Roman"/>
          <w:sz w:val="24"/>
        </w:rPr>
        <w:fldChar w:fldCharType="separate"/>
      </w:r>
      <w:r w:rsidR="002A47B0" w:rsidRPr="00F4550C">
        <w:rPr>
          <w:rFonts w:ascii="Times New Roman" w:hAnsi="Times New Roman" w:cs="Times New Roman"/>
          <w:noProof/>
          <w:sz w:val="24"/>
        </w:rPr>
        <w:t>(Turner, Rodriguez, Norcia, Mc</w:t>
      </w:r>
      <w:r w:rsidR="00BF0919" w:rsidRPr="00F4550C">
        <w:rPr>
          <w:rFonts w:ascii="Times New Roman" w:hAnsi="Times New Roman" w:cs="Times New Roman"/>
          <w:noProof/>
          <w:sz w:val="24"/>
        </w:rPr>
        <w:t>C</w:t>
      </w:r>
      <w:r w:rsidR="002A47B0" w:rsidRPr="00F4550C">
        <w:rPr>
          <w:rFonts w:ascii="Times New Roman" w:hAnsi="Times New Roman" w:cs="Times New Roman"/>
          <w:noProof/>
          <w:sz w:val="24"/>
        </w:rPr>
        <w:t>lure, &amp; Steyvers, 2016)</w:t>
      </w:r>
      <w:r w:rsidR="002A47B0" w:rsidRPr="00F4550C">
        <w:rPr>
          <w:rFonts w:ascii="Times New Roman" w:hAnsi="Times New Roman" w:cs="Times New Roman"/>
          <w:sz w:val="24"/>
        </w:rPr>
        <w:fldChar w:fldCharType="end"/>
      </w:r>
      <w:r w:rsidR="00E00342" w:rsidRPr="00F4550C">
        <w:rPr>
          <w:rFonts w:ascii="Times New Roman" w:hAnsi="Times New Roman" w:cs="Times New Roman"/>
          <w:sz w:val="24"/>
        </w:rPr>
        <w:t>.</w:t>
      </w:r>
      <w:r w:rsidR="00FD2D22" w:rsidRPr="00F4550C">
        <w:rPr>
          <w:rFonts w:ascii="Times New Roman" w:hAnsi="Times New Roman" w:cs="Times New Roman"/>
          <w:sz w:val="24"/>
        </w:rPr>
        <w:t xml:space="preserve"> </w:t>
      </w:r>
      <w:r w:rsidR="00A47CE2" w:rsidRPr="00F4550C">
        <w:rPr>
          <w:rFonts w:ascii="Times New Roman" w:hAnsi="Times New Roman" w:cs="Times New Roman"/>
          <w:sz w:val="24"/>
        </w:rPr>
        <w:t>Instead of relying on a selective view with a single method, simultaneous</w:t>
      </w:r>
      <w:r w:rsidR="000A0549" w:rsidRPr="00F4550C">
        <w:rPr>
          <w:rFonts w:ascii="Times New Roman" w:hAnsi="Times New Roman" w:cs="Times New Roman"/>
          <w:sz w:val="24"/>
        </w:rPr>
        <w:t xml:space="preserve"> or </w:t>
      </w:r>
      <w:r w:rsidR="00113B0F" w:rsidRPr="00F4550C">
        <w:rPr>
          <w:rFonts w:ascii="Times New Roman" w:hAnsi="Times New Roman" w:cs="Times New Roman"/>
          <w:sz w:val="24"/>
        </w:rPr>
        <w:t>separate</w:t>
      </w:r>
      <w:r w:rsidR="000A0549" w:rsidRPr="00F4550C">
        <w:rPr>
          <w:rFonts w:ascii="Times New Roman" w:hAnsi="Times New Roman" w:cs="Times New Roman"/>
          <w:sz w:val="24"/>
        </w:rPr>
        <w:t xml:space="preserve"> recordings provide multifaceted</w:t>
      </w:r>
      <w:r w:rsidR="00A47CE2" w:rsidRPr="00F4550C">
        <w:rPr>
          <w:rFonts w:ascii="Times New Roman" w:hAnsi="Times New Roman" w:cs="Times New Roman"/>
          <w:sz w:val="24"/>
        </w:rPr>
        <w:t xml:space="preserve"> insight</w:t>
      </w:r>
      <w:r w:rsidR="000A0549" w:rsidRPr="00F4550C">
        <w:rPr>
          <w:rFonts w:ascii="Times New Roman" w:hAnsi="Times New Roman" w:cs="Times New Roman"/>
          <w:sz w:val="24"/>
        </w:rPr>
        <w:t>s</w:t>
      </w:r>
      <w:r w:rsidR="00A47CE2" w:rsidRPr="00F4550C">
        <w:rPr>
          <w:rFonts w:ascii="Times New Roman" w:hAnsi="Times New Roman" w:cs="Times New Roman"/>
          <w:sz w:val="24"/>
        </w:rPr>
        <w:t xml:space="preserve"> into brain activation.</w:t>
      </w:r>
      <w:r w:rsidRPr="00F4550C">
        <w:rPr>
          <w:rFonts w:ascii="Times New Roman" w:hAnsi="Times New Roman" w:cs="Times New Roman"/>
          <w:sz w:val="24"/>
        </w:rPr>
        <w:t xml:space="preserve"> In principle, a setup for parallel</w:t>
      </w:r>
      <w:r w:rsidR="00276D8B" w:rsidRPr="00F4550C">
        <w:rPr>
          <w:rFonts w:ascii="Times New Roman" w:hAnsi="Times New Roman" w:cs="Times New Roman"/>
          <w:sz w:val="24"/>
        </w:rPr>
        <w:t xml:space="preserve"> </w:t>
      </w:r>
      <w:r w:rsidRPr="00F4550C">
        <w:rPr>
          <w:rFonts w:ascii="Times New Roman" w:hAnsi="Times New Roman" w:cs="Times New Roman"/>
          <w:sz w:val="24"/>
        </w:rPr>
        <w:t>EEG-fMRI experiments entails that subjects are tested</w:t>
      </w:r>
      <w:r w:rsidR="00382269" w:rsidRPr="00F4550C">
        <w:rPr>
          <w:rFonts w:ascii="Times New Roman" w:hAnsi="Times New Roman" w:cs="Times New Roman"/>
          <w:sz w:val="24"/>
        </w:rPr>
        <w:t xml:space="preserve"> at least twice using one</w:t>
      </w:r>
      <w:r w:rsidR="00BC6D66" w:rsidRPr="00F4550C">
        <w:rPr>
          <w:rFonts w:ascii="Times New Roman" w:hAnsi="Times New Roman" w:cs="Times New Roman"/>
          <w:sz w:val="24"/>
        </w:rPr>
        <w:t xml:space="preserve"> test</w:t>
      </w:r>
      <w:r w:rsidR="00382269" w:rsidRPr="00F4550C">
        <w:rPr>
          <w:rFonts w:ascii="Times New Roman" w:hAnsi="Times New Roman" w:cs="Times New Roman"/>
          <w:sz w:val="24"/>
        </w:rPr>
        <w:t xml:space="preserve"> for each method separately</w:t>
      </w:r>
      <w:r w:rsidR="00276D8B" w:rsidRPr="00F4550C">
        <w:rPr>
          <w:rFonts w:ascii="Times New Roman" w:hAnsi="Times New Roman" w:cs="Times New Roman"/>
          <w:sz w:val="24"/>
        </w:rPr>
        <w:t xml:space="preserve"> </w:t>
      </w:r>
      <w:r w:rsidR="00276D8B"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"plainTextFormattedCitation" : "(Herrmann &amp; Debener, 2008)", "previouslyFormattedCitation" : "(Herrmann &amp; Debener, 2008)" }, "properties" : {  }, "schema" : "https://github.com/citation-style-language/schema/raw/master/csl-citation.json" }</w:instrText>
      </w:r>
      <w:r w:rsidR="00276D8B" w:rsidRPr="00F4550C">
        <w:rPr>
          <w:rFonts w:ascii="Times New Roman" w:hAnsi="Times New Roman" w:cs="Times New Roman"/>
          <w:sz w:val="24"/>
        </w:rPr>
        <w:fldChar w:fldCharType="separate"/>
      </w:r>
      <w:r w:rsidR="00B04E3C" w:rsidRPr="00F4550C">
        <w:rPr>
          <w:rFonts w:ascii="Times New Roman" w:hAnsi="Times New Roman" w:cs="Times New Roman"/>
          <w:noProof/>
          <w:sz w:val="24"/>
        </w:rPr>
        <w:t>(Herrmann &amp; Debener, 2008)</w:t>
      </w:r>
      <w:r w:rsidR="00276D8B" w:rsidRPr="00F4550C">
        <w:rPr>
          <w:rFonts w:ascii="Times New Roman" w:hAnsi="Times New Roman" w:cs="Times New Roman"/>
          <w:sz w:val="24"/>
        </w:rPr>
        <w:fldChar w:fldCharType="end"/>
      </w:r>
      <w:r w:rsidR="00382269" w:rsidRPr="00F4550C">
        <w:rPr>
          <w:rFonts w:ascii="Times New Roman" w:hAnsi="Times New Roman" w:cs="Times New Roman"/>
          <w:sz w:val="24"/>
        </w:rPr>
        <w:t>. This type of experiment</w:t>
      </w:r>
      <w:r w:rsidRPr="00F4550C">
        <w:rPr>
          <w:rFonts w:ascii="Times New Roman" w:hAnsi="Times New Roman" w:cs="Times New Roman"/>
          <w:sz w:val="24"/>
        </w:rPr>
        <w:t xml:space="preserve"> </w:t>
      </w:r>
      <w:r w:rsidR="00382269" w:rsidRPr="00F4550C">
        <w:rPr>
          <w:rFonts w:ascii="Times New Roman" w:hAnsi="Times New Roman" w:cs="Times New Roman"/>
          <w:sz w:val="24"/>
        </w:rPr>
        <w:t>is</w:t>
      </w:r>
      <w:r w:rsidRPr="00F4550C">
        <w:rPr>
          <w:rFonts w:ascii="Times New Roman" w:hAnsi="Times New Roman" w:cs="Times New Roman"/>
          <w:sz w:val="24"/>
        </w:rPr>
        <w:t xml:space="preserve"> easier to perform</w:t>
      </w:r>
      <w:r w:rsidR="00E14476" w:rsidRPr="00F4550C">
        <w:rPr>
          <w:rFonts w:ascii="Times New Roman" w:hAnsi="Times New Roman" w:cs="Times New Roman"/>
          <w:sz w:val="24"/>
        </w:rPr>
        <w:t xml:space="preserve"> compared to concurrent </w:t>
      </w:r>
      <w:r w:rsidR="00E14476" w:rsidRPr="00F4550C">
        <w:rPr>
          <w:rFonts w:ascii="Times New Roman" w:hAnsi="Times New Roman" w:cs="Times New Roman"/>
          <w:sz w:val="24"/>
        </w:rPr>
        <w:lastRenderedPageBreak/>
        <w:t>recordings.</w:t>
      </w:r>
      <w:r w:rsidRPr="00F4550C">
        <w:rPr>
          <w:rFonts w:ascii="Times New Roman" w:hAnsi="Times New Roman" w:cs="Times New Roman"/>
          <w:sz w:val="24"/>
        </w:rPr>
        <w:t xml:space="preserve"> </w:t>
      </w:r>
      <w:r w:rsidR="00E14476" w:rsidRPr="00F4550C">
        <w:rPr>
          <w:rFonts w:ascii="Times New Roman" w:hAnsi="Times New Roman" w:cs="Times New Roman"/>
          <w:sz w:val="24"/>
        </w:rPr>
        <w:t>More importantly, it</w:t>
      </w:r>
      <w:r w:rsidRPr="00F4550C">
        <w:rPr>
          <w:rFonts w:ascii="Times New Roman" w:hAnsi="Times New Roman" w:cs="Times New Roman"/>
          <w:sz w:val="24"/>
        </w:rPr>
        <w:t xml:space="preserve"> ensure</w:t>
      </w:r>
      <w:r w:rsidR="00382269" w:rsidRPr="00F4550C">
        <w:rPr>
          <w:rFonts w:ascii="Times New Roman" w:hAnsi="Times New Roman" w:cs="Times New Roman"/>
          <w:sz w:val="24"/>
        </w:rPr>
        <w:t>s</w:t>
      </w:r>
      <w:r w:rsidRPr="00F4550C">
        <w:rPr>
          <w:rFonts w:ascii="Times New Roman" w:hAnsi="Times New Roman" w:cs="Times New Roman"/>
          <w:sz w:val="24"/>
        </w:rPr>
        <w:t xml:space="preserve"> higher data quality</w:t>
      </w:r>
      <w:r w:rsidR="00E14476" w:rsidRPr="00F4550C">
        <w:rPr>
          <w:rFonts w:ascii="Times New Roman" w:hAnsi="Times New Roman" w:cs="Times New Roman"/>
          <w:sz w:val="24"/>
        </w:rPr>
        <w:t>, since EEG and MRI,</w:t>
      </w:r>
      <w:r w:rsidR="00382269" w:rsidRPr="00F4550C">
        <w:rPr>
          <w:rFonts w:ascii="Times New Roman" w:hAnsi="Times New Roman" w:cs="Times New Roman"/>
          <w:sz w:val="24"/>
        </w:rPr>
        <w:t xml:space="preserve"> in their basic configurations</w:t>
      </w:r>
      <w:r w:rsidR="00E14476" w:rsidRPr="00F4550C">
        <w:rPr>
          <w:rFonts w:ascii="Times New Roman" w:hAnsi="Times New Roman" w:cs="Times New Roman"/>
          <w:sz w:val="24"/>
        </w:rPr>
        <w:t>,</w:t>
      </w:r>
      <w:r w:rsidR="00382269" w:rsidRPr="00F4550C">
        <w:rPr>
          <w:rFonts w:ascii="Times New Roman" w:hAnsi="Times New Roman" w:cs="Times New Roman"/>
          <w:sz w:val="24"/>
        </w:rPr>
        <w:t xml:space="preserve"> inflict </w:t>
      </w:r>
      <w:r w:rsidR="00E14476" w:rsidRPr="00F4550C">
        <w:rPr>
          <w:rFonts w:ascii="Times New Roman" w:hAnsi="Times New Roman" w:cs="Times New Roman"/>
          <w:sz w:val="24"/>
        </w:rPr>
        <w:t xml:space="preserve">severe </w:t>
      </w:r>
      <w:r w:rsidR="00382269" w:rsidRPr="00F4550C">
        <w:rPr>
          <w:rFonts w:ascii="Times New Roman" w:hAnsi="Times New Roman" w:cs="Times New Roman"/>
          <w:sz w:val="24"/>
        </w:rPr>
        <w:t>measurement artefacts on each other</w:t>
      </w:r>
      <w:r w:rsidR="00E14476" w:rsidRPr="00F4550C">
        <w:rPr>
          <w:rFonts w:ascii="Times New Roman" w:hAnsi="Times New Roman" w:cs="Times New Roman"/>
          <w:sz w:val="24"/>
        </w:rPr>
        <w:t xml:space="preserve"> when combined</w:t>
      </w:r>
      <w:r w:rsidR="002B5764" w:rsidRPr="00F4550C">
        <w:rPr>
          <w:rFonts w:ascii="Times New Roman" w:hAnsi="Times New Roman" w:cs="Times New Roman"/>
          <w:sz w:val="24"/>
        </w:rPr>
        <w:t xml:space="preserve"> </w:t>
      </w:r>
      <w:r w:rsidR="002B5764" w:rsidRPr="00F4550C">
        <w:rPr>
          <w:rFonts w:ascii="Times New Roman" w:hAnsi="Times New Roman" w:cs="Times New Roman"/>
          <w:sz w:val="24"/>
        </w:rPr>
        <w:fldChar w:fldCharType="begin" w:fldLock="1"/>
      </w:r>
      <w:r w:rsidR="00673CB8">
        <w:rPr>
          <w:rFonts w:ascii="Times New Roman" w:hAnsi="Times New Roman" w:cs="Times New Roman"/>
          <w:sz w:val="24"/>
        </w:rPr>
        <w:instrText>ADDIN CSL_CITATION { "citationItems" : [ { "id" : "ITEM-1", "itemData" : { "DOI" : "10.1006/nimg.2000.0599", "ISBN" : "1053-8119 (Print)\\r1053-8119 (Linking)", "ISSN" : "10538119", "PMID" : "10913328", "abstract" : "Combined EEG/fMRI recording has been used to localize the generators of EEG events and to identify subject state in cognitive studies and is of increasing interest. However, the large EEG artifacts induced during fMRI have precluded simultaneous EEG and fMRI recording, restricting study design. Removing this artifact is difficult, as it normally exceeds EEG significantly and contains components in the EEG frequency range. We have developed a recording system and an artifact reduction method that reduce this artifact effectively. The recording system has large dynamic range to capture both low amplitude EEG and large imaging artifact without distortion (resolution 2 \u03bcV, range 33.3 mV), 5-kHz sampling, and lowpass filtering prior to the main gain stage. Imaging artifact is reduced by subtracting an averaged artifact waveform, followed by adaptive noise cancellation to reduce any residual artifact. This method was validated in recordings from five subjects using periodic and continuous fMRI sequences. Spectral analysis reveated differences of only 10 to 18% between EEG recorded in the scanner without fMRI and the corrected EEG. Ninetynine percent of spike waves (median 74 \u03bcV) added to the recordings were identified in the corrected EEG compared to 12% in the uncorrected EEG. The median noise after artifact reduction was 8 \u03bcV. All these measures indicate that most of the artifact was removed, with minimal EEG distortion. Using this recording system and artifact reduction method, we have demonstrated that simultaneous EEG/fMRI studies are for the first time possible, extending the scope of EEG/fMRI studies considerably. (C) 2000 Academic Press.", "author" : [ { "dropping-particle" : "", "family" : "Allen", "given" : "Philip J.", "non-dropping-particle" : "", "parse-names" : false, "suffix" : "" }, { "dropping-particle" : "", "family" : "Josephs", "given" : "Oliver", "non-dropping-particle" : "", "parse-names" : false, "suffix" : "" }, { "dropping-particle" : "", "family" : "Turner", "given" : "Robert", "non-dropping-particle" : "", "parse-names" : false, "suffix" : "" } ], "container-title" : "NeuroImage", "id" : "ITEM-1", "issue" : "2", "issued" : { "date-parts" : [ [ "2000" ] ] }, "page" : "230-239", "title" : "A method for removing imaging artifact from continuous EEG recorded during functional MRI", "type" : "article-journal", "volume" : "12" }, "uris" : [ "http://www.mendeley.com/documents/?uuid=c752924d-57f3-3ca4-b60f-78edf3f30fa7" ] }, { "id" : "ITEM-2", "itemData" : { "DOI" : "10.1007/s10548-014-0409-z", "ISSN" : "15736792", "PMID" : "25307731", "abstract" : "One of the major artifact corrupting electroencephalogram (EEG) acquired during functional magnetic resonance imaging (fMRI) is the pulse artifact (PA). It is mainly due to the motion of the head and attached electrodes and wires in the magnetic field occurring after each heartbeat. In this study we propose a novel method to improve PA detection by considering the strong gradient and inversed polarity between left and right EEG electrodes. We acquired high-density EEG-fMRI (256 electrodes) with simultaneous electrocardiogram (ECG) at 3\u00a0T. PA was estimated as the voltage difference between right and left signals from the electrodes showing the strongest artifact (facial and temporal). Peaks were detected on this estimated signal and compared to the peaks in the ECG recording. We analyzed data from eleven healthy subjects, two epileptic patients and four healthy subjects with an insulating layer between electrodes and scalp. The accuracy of the two methods was assessed with three criteria: (i) standard deviation, (ii) kurtosis and (iii) confinement into the physiological range of the inter-peak intervals. We also checked whether the new method has an influence on the identification of epileptic spikes. Results show that estimated PA improved artifact detection in 15/17 cases, when compared to the ECG method. Moreover, epileptic spike identification was not altered by the correction. The proposed method improves the detection of pulse-related artifacts, particularly crucial when the ECG is of poor quality or cannot be recorded. It will contribute to enhance the quality of the EEG increasing the reliability of EEG-informed fMRI analysis.", "author" : [ { "dropping-particle" : "", "family" : "Iannotti", "given" : "Giannina R.", "non-dropping-particle" : "", "parse-names" : false, "suffix" : "" }, { "dropping-particle" : "", "family" : "Pittau", "given" : "Francesca", "non-dropping-particle" : "", "parse-names" : false, "suffix" : "" }, { "dropping-particle" : "", "family" : "Michel", "given" : "Christoph M.", "non-dropping-particle" : "", "parse-names" : false, "suffix" : "" }, { "dropping-particle" : "", "family" : "Vulliemoz", "given" : "Serge", "non-dropping-particle" : "", "parse-names" : false, "suffix" : "" }, { "dropping-particle" : "", "family" : "Grouiller", "given" : "Fr\u00e9d\u00e9ric", "non-dropping-particle" : "", "parse-names" : false, "suffix" : "" } ], "container-title" : "Brain Topography", "id" : "ITEM-2", "issue" : "1", "issued" : { "date-parts" : [ [ "2014" ] ] }, "page" : "21-32", "title" : "Pulse Artifact Detection in Simultaneous EEG\u2013fMRI Recording Based on EEG Map Topography", "type" : "article-journal", "volume" : "28" }, "uris" : [ "http://www.mendeley.com/documents/?uuid=9d9643a1-65fa-41b5-8bd0-169fcf8808a6" ] }, { "id" : "ITEM-3", "itemData" : { "DOI" : "10.1016/S1388-2457(02)00383-8", "ISBN" : "1388-2457 (Print) 1388-2457 (Linking)", "ISSN" : "13882457", "PMID" : "12705438", "abstract" : "It is now possible to record the EEG continuously during fMRI studies. This is a very promising methodology that combines knowledge about neuronal activity and its metabolic response. The EEG recorded inside the fMRI scanner is, however, heavily contaminated by artifacts caused by the high intensity magnetic field and rapidly changing field gradients. Methods have been reported in the literature to reduce or eliminate these artifacts, in particular the ballistocardiogram and the artifact caused by currents induced by rapidly changing magnetic gradients. Nevertheless, recording the EEG simultaneously with fMRI remains an extremely delicate operation. In addition the use of artifact removal methods has only been reported by the laboratories in which they were developed. We report here the practical procedures we developed to reduce artifacts in a series of 10 epileptic patients, in the context of the visualization of epileptic spikes. We illustrate the effectiveness of methods designed to remove the scanning artifact and present new methods for removing the ballistocardiographic artifact. We present and evaluate techniques to obtain an EEG of good quality when performing simultaneous EEG and fMRI studies. \u00a9 2002 Elsevier Science Ireland Ltd. All rights reserved.", "author" : [ { "dropping-particle" : "", "family" : "B\u00e9nar", "given" : "Christian G.", "non-dropping-particle" : "", "parse-names" : false, "suffix" : "" }, { "dropping-particle" : "", "family" : "Aghakhani", "given" : "Yahya", "non-dropping-particle" : "", "parse-names" : false, "suffix" : "" }, { "dropping-particle" : "", "family" : "Wang", "given" : "Yunhua", "non-dropping-particle" : "", "parse-names" : false, "suffix" : "" }, { "dropping-particle" : "", "family" : "Izenberg", "given" : "Aaron", "non-dropping-particle" : "", "parse-names" : false, "suffix" : "" }, { "dropping-particle" : "", "family" : "Al-Asmi", "given" : "Abdullah", "non-dropping-particle" : "", "parse-names" : false, "suffix" : "" }, { "dropping-particle" : "", "family" : "Dubeau", "given" : "Fran\u00e7ois", "non-dropping-particle" : "", "parse-names" : false, "suffix" : "" }, { "dropping-particle" : "", "family" : "Gotman", "given" : "Jean", "non-dropping-particle" : "", "parse-names" : false, "suffix" : "" } ], "container-title" : "Clinical Neurophysiology", "id" : "ITEM-3", "issue" : "3", "issued" : { "date-parts" : [ [ "2003" ] ] }, "page" : "569-580", "title" : "Quality of EEG in simultaneous EEG-fMRI for epilepsy", "type" : "article-journal", "volume" : "114" }, "uris" : [ "http://www.mendeley.com/documents/?uuid=5045f42f-d427-3ca2-9f13-17ad62717557" ] }, { "id" : "ITEM-4", "itemData" : { "DOI" : "10.1007/s10334-014-0443-6", "ISSN" : "0968-5243", "author" : [ { "dropping-particle" : "", "family" : "Ihalainen", "given" : "Toni", "non-dropping-particle" : "", "parse-names" : false, "suffix" : "" }, { "dropping-particle" : "", "family" : "Kuusela", "given" : "Linda", "non-dropping-particle" : "", "parse-names" : false, "suffix" : "" }, { "dropping-particle" : "", "family" : "Turunen", "given" : "Sampsa", "non-dropping-particle" : "", "parse-names" : false, "suffix" : "" }, { "dropping-pa</w:instrText>
      </w:r>
      <w:r w:rsidR="00673CB8" w:rsidRPr="00AF7BE5">
        <w:rPr>
          <w:rFonts w:ascii="Times New Roman" w:hAnsi="Times New Roman" w:cs="Times New Roman"/>
          <w:sz w:val="24"/>
          <w:lang w:val="de-DE"/>
        </w:rPr>
        <w:instrText>rticle" : "", "family" : "Heikkinen", "given" : "Sami", "non-dropping-particle" : "", "parse-names" : false, "suffix" : "" }, { "dropping-particle" : "", "family" : "Savolainen", "given" : "Sauli", "non-dropping-particle" : "", "parse-names" : false, "suffix" : "" }, { "dropping-particle" : "", "family" : "Sipil\u00e4", "given" : "Outi", "non-dropping-particle" : "", "parse-names" : false, "suffix" : "" } ], "container-title" : "Magnetic Resonance Materials in Physics, Biology and Medicine", "id" : "ITEM-4", "issue" : "1", "issued" : { "date-parts" : [ [ "2015", "2", "26" ] ] }, "page" : "23-31", "publisher" : "Springer Berlin Heidelberg", "title" : "Data quality in fMRI and simultaneous EEG\u2013fMRI", "type" : "article-journal", "volume" : "28" }, "uris" : [ "http://www.mendeley.com/documents/?uuid=74552b82-bdb1-38ef-bfd8-81ceac49c54b" ] } ], "mendeley" : { "formattedCitation" : "(Allen, Josephs, &amp; Turner, 2000a; B\u00e9nar et al., 2003; Iannotti, Pittau, Michel, Vulliemoz, &amp; Grouiller, 2014; Ihalainen et al., 2015)", "plainTextFormattedCitation" : "(Allen, Josephs, &amp; Turner, 2000a; B\u00e9nar et al., 2003; Iannotti, Pittau, Michel, Vulliemoz, &amp; Grouiller, 2014; Ihalainen et al., 2015)", "previouslyFormattedCitation" : "(Allen, Josephs, &amp; Turner, 2000a; B\u00e9nar et al., 2003; Iannotti, Pittau, Michel, Vulliemoz, &amp; Grouiller, 2014; Ihalainen et al., 2015)" }, "properties" : {  }, "schema" : "https://github.com/citation-style-language/schema/raw/master/csl-citation.json" }</w:instrText>
      </w:r>
      <w:r w:rsidR="002B5764" w:rsidRPr="00F4550C">
        <w:rPr>
          <w:rFonts w:ascii="Times New Roman" w:hAnsi="Times New Roman" w:cs="Times New Roman"/>
          <w:sz w:val="24"/>
        </w:rPr>
        <w:fldChar w:fldCharType="separate"/>
      </w:r>
      <w:r w:rsidR="00673CB8" w:rsidRPr="00673CB8">
        <w:rPr>
          <w:rFonts w:ascii="Times New Roman" w:hAnsi="Times New Roman" w:cs="Times New Roman"/>
          <w:noProof/>
          <w:sz w:val="24"/>
          <w:lang w:val="de-DE"/>
        </w:rPr>
        <w:t>(Allen, Josephs, &amp; Turner, 2000a; Bénar et al., 2003; Iannotti, Pittau, Michel, Vulliemoz, &amp; Grouiller, 2014; Ihalainen et al., 2015)</w:t>
      </w:r>
      <w:r w:rsidR="002B5764" w:rsidRPr="00F4550C">
        <w:rPr>
          <w:rFonts w:ascii="Times New Roman" w:hAnsi="Times New Roman" w:cs="Times New Roman"/>
          <w:sz w:val="24"/>
        </w:rPr>
        <w:fldChar w:fldCharType="end"/>
      </w:r>
      <w:r w:rsidR="00382269" w:rsidRPr="00F4550C">
        <w:rPr>
          <w:rFonts w:ascii="Times New Roman" w:hAnsi="Times New Roman" w:cs="Times New Roman"/>
          <w:sz w:val="24"/>
          <w:lang w:val="de-DE"/>
        </w:rPr>
        <w:t>.</w:t>
      </w:r>
      <w:r w:rsidR="006452B5" w:rsidRPr="00F4550C">
        <w:rPr>
          <w:rFonts w:ascii="Times New Roman" w:hAnsi="Times New Roman" w:cs="Times New Roman"/>
          <w:sz w:val="24"/>
          <w:lang w:val="de-DE"/>
        </w:rPr>
        <w:t xml:space="preserve"> </w:t>
      </w:r>
      <w:r w:rsidR="006452B5" w:rsidRPr="00F4550C">
        <w:rPr>
          <w:rFonts w:ascii="Times New Roman" w:hAnsi="Times New Roman" w:cs="Times New Roman"/>
          <w:sz w:val="24"/>
        </w:rPr>
        <w:t>The</w:t>
      </w:r>
      <w:r w:rsidR="00231791" w:rsidRPr="00F4550C">
        <w:rPr>
          <w:rFonts w:ascii="Times New Roman" w:hAnsi="Times New Roman" w:cs="Times New Roman"/>
          <w:sz w:val="24"/>
        </w:rPr>
        <w:t xml:space="preserve"> two most </w:t>
      </w:r>
      <w:r w:rsidR="00113B0F" w:rsidRPr="00F4550C">
        <w:rPr>
          <w:rFonts w:ascii="Times New Roman" w:hAnsi="Times New Roman" w:cs="Times New Roman"/>
          <w:sz w:val="24"/>
        </w:rPr>
        <w:t>impactful</w:t>
      </w:r>
      <w:r w:rsidR="00231791" w:rsidRPr="00F4550C">
        <w:rPr>
          <w:rFonts w:ascii="Times New Roman" w:hAnsi="Times New Roman" w:cs="Times New Roman"/>
          <w:sz w:val="24"/>
        </w:rPr>
        <w:t xml:space="preserve"> artefacts for</w:t>
      </w:r>
      <w:r w:rsidR="006452B5" w:rsidRPr="00F4550C">
        <w:rPr>
          <w:rFonts w:ascii="Times New Roman" w:hAnsi="Times New Roman" w:cs="Times New Roman"/>
          <w:sz w:val="24"/>
        </w:rPr>
        <w:t xml:space="preserve"> the EEG are caused by</w:t>
      </w:r>
      <w:r w:rsidR="009C7CCB" w:rsidRPr="00F4550C">
        <w:rPr>
          <w:rFonts w:ascii="Times New Roman" w:hAnsi="Times New Roman" w:cs="Times New Roman"/>
          <w:sz w:val="24"/>
        </w:rPr>
        <w:t xml:space="preserve"> the</w:t>
      </w:r>
      <w:r w:rsidR="006452B5" w:rsidRPr="00F4550C">
        <w:rPr>
          <w:rFonts w:ascii="Times New Roman" w:hAnsi="Times New Roman" w:cs="Times New Roman"/>
          <w:sz w:val="24"/>
        </w:rPr>
        <w:t xml:space="preserve"> magnetic gradients </w:t>
      </w:r>
      <w:r w:rsidR="009C7CCB" w:rsidRPr="00F4550C">
        <w:rPr>
          <w:rFonts w:ascii="Times New Roman" w:hAnsi="Times New Roman" w:cs="Times New Roman"/>
          <w:sz w:val="24"/>
        </w:rPr>
        <w:t>during volume acquisition</w:t>
      </w:r>
      <w:r w:rsidR="006452B5" w:rsidRPr="00F4550C">
        <w:rPr>
          <w:rFonts w:ascii="Times New Roman" w:hAnsi="Times New Roman" w:cs="Times New Roman"/>
          <w:sz w:val="24"/>
        </w:rPr>
        <w:t xml:space="preserve"> </w:t>
      </w:r>
      <w:r w:rsidR="006452B5"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"10.1016/J.NEUROIMAGE.2009.01.029", "ISSN" : "1053-8119", "abstract" : "Implementation of concurrent functional magnetic resonance imaging (fMRI) and electroencephalography (EEG) recording results in the generation of large artefacts that can compromise the quality of EEG data. While much effort has been devoted towards studying the temporal variation of the artefact waveforms produced by time-varying magnetic field gradients, the spatial variation of the artefact voltage across EEG leads has not previously been investigated in any depth. The aim of this work is to develop an improved understanding of the spatial characteristics of the gradient artefacts and the mechanism which underlies their generation. This paper therefore presents physical models of the artefacts produced by the temporally-varying magnetic field gradients required for MRI. Novel analytic expressions for the artefact voltage that account for realistic shifts and rotations of the human head were calculated from electromagnetic theory, assuming a spherical, homogeneous head and longitudinal wirepaths for the EEG cap. These were then corroborated by comparison with numerical simulations using actual EEG wirepaths and with experimental measurements on an agar phantom and human head. The numerical simulations produced accurate reproductions of experimentally measured spatial patterns for both the spherical phantom and human head in a variety of orientations and gradient fields; correlation coefficients were as high as 0.98 for the phantom and 0.95 for the human head. Furthermore, it was determined that artefact voltages for both longitudinal and transverse gradients could be decreased by adjusting the subject's axial position with respect to the gradient coils. The accuracy of the modelled spatial maps along with the ability to model gradient artefacts for any given head orientation are a step towards developing improved artefact correction algorithms that incorporate motion tracking of the subject and selective filtering based on calculated spatial artefact templates, leading to greater fidelity in simultaneous EEG/fMRI data.", "author" : [ { "dropping-particle" : "", "family" : "Yan", "given" : "Winston X.", "non-dropping-particle" : "", "parse-names" : false, "suffix" : "" }, { "dropping-particle" : "", "family" : "Mullinger", "given" : "Karen J.", "non-dropping-particle" : "", "parse-names" : false, "suffix" : "" }, { "dropping-particle" : "", "family" : "Brookes", "given" : "Matt J.", "non-dropping-particle" : "", "parse-names" : false, "suffix" : "" }, { "dropping-particle" : "", "family" : "Bowtell", "given" : "Richard", "non-dropping-particle" : "", "parse-names" : false, "suffix" : "" } ], "container-title" : "NeuroImage", "id" : "ITEM-1", "issue" : "2", "issued" : { "date-parts" : [ [ "2009", "6", "1" ] ] }, "page" : "459-471", "publisher" : "Academic Press", "title" : "Understanding gradient artefacts in simultaneous EEG/fMRI", "type" : "article-journal", "volume" : "46" }, "uris" : [ "http://www.mendeley.com/documents/?uuid=0ce48010-b31c-34eb-afff-0c9193e5c942" ] } ], "mendeley" : { "formattedCitation" : "(Yan, Mullinger, Brookes, &amp; Bowtell, 2009)", "manualFormatting" : "(i.e., gradient artefacts; Yan, Mullinger, Brookes, &amp; Bowtell, 2009)", "plainTextFormattedCitation" : "(Yan, Mullinger, Brookes, &amp; Bowtell, 2009)", "previouslyFormattedCitation" : "(Yan, Mullinger, Brookes, &amp; Bowtell, 2009)" }, "properties" : {  }, "schema" : "https://github.com/citation-style-language/schema/raw/master/csl-citation.json" }</w:instrText>
      </w:r>
      <w:r w:rsidR="006452B5" w:rsidRPr="00F4550C">
        <w:rPr>
          <w:rFonts w:ascii="Times New Roman" w:hAnsi="Times New Roman" w:cs="Times New Roman"/>
          <w:sz w:val="24"/>
        </w:rPr>
        <w:fldChar w:fldCharType="separate"/>
      </w:r>
      <w:r w:rsidR="006452B5" w:rsidRPr="00F4550C">
        <w:rPr>
          <w:rFonts w:ascii="Times New Roman" w:hAnsi="Times New Roman" w:cs="Times New Roman"/>
          <w:noProof/>
          <w:sz w:val="24"/>
        </w:rPr>
        <w:t>(</w:t>
      </w:r>
      <w:r w:rsidR="009C7CCB" w:rsidRPr="00F4550C">
        <w:rPr>
          <w:rFonts w:ascii="Times New Roman" w:hAnsi="Times New Roman" w:cs="Times New Roman"/>
          <w:noProof/>
          <w:sz w:val="24"/>
        </w:rPr>
        <w:t>i.e.</w:t>
      </w:r>
      <w:r w:rsidR="00026DB5" w:rsidRPr="00F4550C">
        <w:rPr>
          <w:rFonts w:ascii="Times New Roman" w:hAnsi="Times New Roman" w:cs="Times New Roman"/>
          <w:noProof/>
          <w:sz w:val="24"/>
        </w:rPr>
        <w:t>,</w:t>
      </w:r>
      <w:r w:rsidR="009C7CCB" w:rsidRPr="00F4550C">
        <w:rPr>
          <w:rFonts w:ascii="Times New Roman" w:hAnsi="Times New Roman" w:cs="Times New Roman"/>
          <w:noProof/>
          <w:sz w:val="24"/>
        </w:rPr>
        <w:t xml:space="preserve"> gradient artefacts; </w:t>
      </w:r>
      <w:r w:rsidR="006452B5" w:rsidRPr="00F4550C">
        <w:rPr>
          <w:rFonts w:ascii="Times New Roman" w:hAnsi="Times New Roman" w:cs="Times New Roman"/>
          <w:noProof/>
          <w:sz w:val="24"/>
        </w:rPr>
        <w:t>Yan, Mullinger, Brookes, &amp; Bowtell, 2009)</w:t>
      </w:r>
      <w:r w:rsidR="006452B5" w:rsidRPr="00F4550C">
        <w:rPr>
          <w:rFonts w:ascii="Times New Roman" w:hAnsi="Times New Roman" w:cs="Times New Roman"/>
          <w:sz w:val="24"/>
        </w:rPr>
        <w:fldChar w:fldCharType="end"/>
      </w:r>
      <w:r w:rsidR="009C7CCB" w:rsidRPr="00F4550C">
        <w:rPr>
          <w:rFonts w:ascii="Times New Roman" w:hAnsi="Times New Roman" w:cs="Times New Roman"/>
          <w:sz w:val="24"/>
        </w:rPr>
        <w:t xml:space="preserve"> </w:t>
      </w:r>
      <w:r w:rsidR="006452B5" w:rsidRPr="00F4550C">
        <w:rPr>
          <w:rFonts w:ascii="Times New Roman" w:hAnsi="Times New Roman" w:cs="Times New Roman"/>
          <w:sz w:val="24"/>
        </w:rPr>
        <w:t>and elect</w:t>
      </w:r>
      <w:r w:rsidR="009C7CCB" w:rsidRPr="00F4550C">
        <w:rPr>
          <w:rFonts w:ascii="Times New Roman" w:hAnsi="Times New Roman" w:cs="Times New Roman"/>
          <w:sz w:val="24"/>
        </w:rPr>
        <w:t xml:space="preserve">romotive forces that are active as a result of moving electric </w:t>
      </w:r>
      <w:r w:rsidR="00BF0919" w:rsidRPr="00F4550C">
        <w:rPr>
          <w:rFonts w:ascii="Times New Roman" w:hAnsi="Times New Roman" w:cs="Times New Roman"/>
          <w:sz w:val="24"/>
        </w:rPr>
        <w:t xml:space="preserve">charges </w:t>
      </w:r>
      <w:r w:rsidR="00231791" w:rsidRPr="00F4550C">
        <w:rPr>
          <w:rFonts w:ascii="Times New Roman" w:hAnsi="Times New Roman" w:cs="Times New Roman"/>
          <w:sz w:val="24"/>
        </w:rPr>
        <w:t>with</w:t>
      </w:r>
      <w:r w:rsidR="009C7CCB" w:rsidRPr="00F4550C">
        <w:rPr>
          <w:rFonts w:ascii="Times New Roman" w:hAnsi="Times New Roman" w:cs="Times New Roman"/>
          <w:sz w:val="24"/>
        </w:rPr>
        <w:t xml:space="preserve">in the magnetic field </w:t>
      </w:r>
      <w:r w:rsidR="009C7CCB" w:rsidRPr="00F4550C">
        <w:rPr>
          <w:rFonts w:ascii="Times New Roman" w:hAnsi="Times New Roman" w:cs="Times New Roman"/>
          <w:sz w:val="24"/>
        </w:rPr>
        <w:fldChar w:fldCharType="begin" w:fldLock="1"/>
      </w:r>
      <w:r w:rsidR="00F9327A" w:rsidRPr="00F4550C">
        <w:rPr>
          <w:rFonts w:ascii="Times New Roman" w:hAnsi="Times New Roman" w:cs="Times New Roman"/>
          <w:sz w:val="24"/>
        </w:rPr>
        <w:instrText>ADDIN CSL_CITATION { "citationItems" : [ { "id" : "ITEM-1", "itemData" : { "DOI" : "10.1007/s10548-014-0409-z", "ISSN" : "15736792", "PMID" : "25307731", "abstract" : "One of the major artifact corrupting electroencephalogram (EEG) acquired during functional magnetic resonance imaging (fMRI) is the pulse artifact (PA). It is mainly due to the motion of the head and attached electrodes and wires in the magnetic field occurring after each heartbeat. In this study we propose a novel method to improve PA detection by considering the strong gradient and inversed polarity between left and right EEG electrodes. We acquired high-density EEG-fMRI (256 electrodes) with simultaneous electrocardiogram (ECG) at 3\u00a0T. PA was estimated as the voltage difference between right and left signals from the electrodes showing the strongest artifact (facial and temporal). Peaks were detected on this estimated signal and compared to the peaks in the ECG recording. We analyzed data from eleven healthy subjects, two epileptic patients and four healthy subjects with an insulating layer between electrodes and scalp. The accuracy of the two methods was assessed with three criteria: (i) standard deviation, (ii) kurtosis and (iii) confinement into the physiological range of the inter-peak intervals. We also checked whether the new method has an influence on the identification of epileptic spikes. Results show that estimated PA improved artifact detection in 15/17 cases, when compared to the ECG method. Moreover, epileptic spike identification was not altered by the correction. The proposed method improves the detection of pulse-related artifacts, particularly crucial when the ECG is of poor quality or cannot be recorded. It will contribute to enhance the quality of the EEG increasing the reliability of EEG-informed fMRI analysis.", "author" : [ { "dropping-particle" : "", "family" : "Iannotti", "given" : "Giannina R.", "non-dropping-particle" : "", "parse-names" : false, "suffix" : "" }, { "dropping-particle" : "", "family" : "Pittau", "given" : "Francesca", "non-dropping-particle" : "", "parse-names" : false, "suffix" : "" }, { "dropping-particle" : "", "family" : "Michel", "given" : "Christoph M.", "non-dropping-particle" : "", "parse-names" : false, "suffix" : "" }, { "dropping-particle" : "", "family" : "Vulliemoz", "given" : "Serge", "non-dropping-particle" : "", "parse-names" : false, "suffix" : "" }, { "dropping-particle" : "", "family" : "Grouiller", "given" : "Fr\u00e9d\u00e9ric", "non-dropping-particle" : "", "parse-names" : false, "suffix" : "" } ], "container-title" : "Brain Topography", "id" : "ITEM-1", "issue" : "1", "issued" : { "date-parts" : [ [ "2014" ] ] }, "page" : "21-32", "title" : "Pulse Artifact Detection in Simultaneous EEG\u2013fMRI Recording Based on EEG Map Topography", "type" : "article-journal", "volume" : "28" }, "uris" : [ "http://www.mendeley.com/documents/?uuid=9d9643a1-65fa-41b5-8bd0-169fcf8808a6" ] }, { "id" : "ITEM-2", "itemData" : { "DOI" : "10.1016/J.NEUROIMAGE.2012.12.070", "ISSN" : "1053-8119", "abstract" : "EEG recordings made during concurrent fMRI are confounded by the pulse artefact (PA), which although smaller than the gradient artefact is often more problematic because of its variability over multiple cardiac cycles. A better understanding of the PA is needed in order to generate improved methods for reducing its effect in EEG\u2013fMRI experiments. Here we performed a study aimed at identifying the relative contributions of three putative sources of the PA (cardiac-pulse-driven head rotation, the Hall effect due to pulsatile blood flow and pulse-driven expansion of the scalp) to its amplitude and variability. EEG recordings were made from 6 subjects lying in a 3T scanner. Accelerometers were fixed on the forehead and temple to monitor head motion. A bite-bar and vacuum cushion were used to restrain the head, thus greatly attenuating the contribution of cardiac-driven head rotation to the PA, while an insulating layer placed between the head and the EEG electrodes was used to eliminate the Hall voltage contribution. Using the root mean square (RMS) amplitude of the PA averaged over leads and time as a measure of the PA amplitude, we found that head restraint and insulating layer reduced the PA by 61% and 42%, respectively, when compared with the PA induced with the subject relaxed, indicating that cardiac-pulse-driven head rotation is the dominant source of the PA. With both the insulating layer and head restraint in place, the PA was reduced in RMS amplitude by 78% compared with the relaxed condition, the remaining PA contribution resulting from scalp expansion or residual head motion. The variance of the PA across cardiac cycles was more strongly reduced by the insulating layer than the head restraint, indicating that the flow-induced Hall voltage makes a larger contribution than pulse-driven head rotation to the variability of the PA.", "author" : [ { "dropping-particle" : "", "family" : "Mullinger", "given" : "Karen J.", "non-dropping-particle" : "", "parse-names" : false, "suffix" : "" }, { "dropping-particle" : "", "family" : "Havenhand", "given" : "Jade", "non-dropping-particle" : "", "parse-names" : false, "suffix" : "" }, { "dropping-particle" : "", "family" : "Bowtell", "given" : "Richard", "non-dropping-particle" : "", "parse-names" : false, "suffix" : "" } ], "container-title" : "NeuroImage", "id" : "ITEM-2", "issued" : { "date-parts" : [ [ "2013", "5", "1" ] ] }, "page" : "75-83", "publisher" : "Academic Press", "title" : "Identifying the sources of the pulse artefact in EEG recordings made inside an MR scanner", "type" : "article-journal", "volume" : "71" }, "uris" : [ "http://www.mendeley.com/documents/?uuid=8eb2753d-2361-3a5f-9ca8-6aa56554b626" ] } ], "mendeley" : { "formattedCitation" : "(Iannotti et al., 2014; Mullinger, Havenhand, &amp; Bowtell, 2013)", "manualFormatting" : "(i.e., ballistocardiac artefacts; Iannotti et al., 2014; Mullinger, Havenhand, &amp; Bowtell, 2013)", "plainTextFormattedCitation" : "(Iannotti et al., 2014; Mullinger, Havenhand, &amp; Bowtell, 2013)", "previouslyFormattedCitation" : "(Iannotti et al., 2014; Mullinger, Havenhand, &amp; Bowtell, 2013)" }, "properties" : {  }, "schema" : "https://github.com/citation-style-language/schema/raw/master/csl-citation.json" }</w:instrText>
      </w:r>
      <w:r w:rsidR="009C7CCB" w:rsidRPr="00F4550C">
        <w:rPr>
          <w:rFonts w:ascii="Times New Roman" w:hAnsi="Times New Roman" w:cs="Times New Roman"/>
          <w:sz w:val="24"/>
        </w:rPr>
        <w:fldChar w:fldCharType="separate"/>
      </w:r>
      <w:r w:rsidR="009C7CCB" w:rsidRPr="00F4550C">
        <w:rPr>
          <w:rFonts w:ascii="Times New Roman" w:hAnsi="Times New Roman" w:cs="Times New Roman"/>
          <w:noProof/>
          <w:sz w:val="24"/>
        </w:rPr>
        <w:t>(i.e.</w:t>
      </w:r>
      <w:r w:rsidR="00026DB5" w:rsidRPr="00F4550C">
        <w:rPr>
          <w:rFonts w:ascii="Times New Roman" w:hAnsi="Times New Roman" w:cs="Times New Roman"/>
          <w:noProof/>
          <w:sz w:val="24"/>
        </w:rPr>
        <w:t>,</w:t>
      </w:r>
      <w:r w:rsidR="009C7CCB" w:rsidRPr="00F4550C">
        <w:rPr>
          <w:rFonts w:ascii="Times New Roman" w:hAnsi="Times New Roman" w:cs="Times New Roman"/>
          <w:noProof/>
          <w:sz w:val="24"/>
        </w:rPr>
        <w:t xml:space="preserve"> </w:t>
      </w:r>
      <w:r w:rsidR="002F1F9A" w:rsidRPr="00F4550C">
        <w:rPr>
          <w:rFonts w:ascii="Times New Roman" w:hAnsi="Times New Roman" w:cs="Times New Roman"/>
          <w:noProof/>
          <w:sz w:val="24"/>
        </w:rPr>
        <w:t>ballistocardiac</w:t>
      </w:r>
      <w:r w:rsidR="009C7CCB" w:rsidRPr="00F4550C">
        <w:rPr>
          <w:rFonts w:ascii="Times New Roman" w:hAnsi="Times New Roman" w:cs="Times New Roman"/>
          <w:noProof/>
          <w:sz w:val="24"/>
        </w:rPr>
        <w:t xml:space="preserve"> artefacts; Iannotti et al., 2014; Mullinger, Havenhand, &amp; Bowtell, 2013)</w:t>
      </w:r>
      <w:r w:rsidR="009C7CCB" w:rsidRPr="00F4550C">
        <w:rPr>
          <w:rFonts w:ascii="Times New Roman" w:hAnsi="Times New Roman" w:cs="Times New Roman"/>
          <w:sz w:val="24"/>
        </w:rPr>
        <w:fldChar w:fldCharType="end"/>
      </w:r>
      <w:r w:rsidR="009C7CCB" w:rsidRPr="00F4550C">
        <w:rPr>
          <w:rFonts w:ascii="Times New Roman" w:hAnsi="Times New Roman" w:cs="Times New Roman"/>
          <w:sz w:val="24"/>
        </w:rPr>
        <w:t xml:space="preserve">. </w:t>
      </w:r>
    </w:p>
    <w:p w14:paraId="03F0E150" w14:textId="6E852714" w:rsidR="006B459A" w:rsidRPr="00F4550C" w:rsidRDefault="009C7CCB" w:rsidP="00C0675B">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Gradient artefacts</w:t>
      </w:r>
      <w:r w:rsidR="00C0675B" w:rsidRPr="00F4550C">
        <w:rPr>
          <w:rFonts w:ascii="Times New Roman" w:hAnsi="Times New Roman" w:cs="Times New Roman"/>
          <w:sz w:val="24"/>
        </w:rPr>
        <w:t xml:space="preserve"> (GA)</w:t>
      </w:r>
      <w:r w:rsidRPr="00F4550C">
        <w:rPr>
          <w:rFonts w:ascii="Times New Roman" w:hAnsi="Times New Roman" w:cs="Times New Roman"/>
          <w:sz w:val="24"/>
        </w:rPr>
        <w:t xml:space="preserve"> are largely stationary and periodic changes in the EEG signal. They are most striking due to their</w:t>
      </w:r>
      <w:r w:rsidR="00BF0919" w:rsidRPr="00F4550C">
        <w:rPr>
          <w:rFonts w:ascii="Times New Roman" w:hAnsi="Times New Roman" w:cs="Times New Roman"/>
          <w:sz w:val="24"/>
        </w:rPr>
        <w:t xml:space="preserve"> high</w:t>
      </w:r>
      <w:r w:rsidRPr="00F4550C">
        <w:rPr>
          <w:rFonts w:ascii="Times New Roman" w:hAnsi="Times New Roman" w:cs="Times New Roman"/>
          <w:sz w:val="24"/>
        </w:rPr>
        <w:t xml:space="preserve"> amplitude. Moreover, their characteristic shape and occurrence at a rate </w:t>
      </w:r>
      <w:r w:rsidR="00231791" w:rsidRPr="00F4550C">
        <w:rPr>
          <w:rFonts w:ascii="Times New Roman" w:hAnsi="Times New Roman" w:cs="Times New Roman"/>
          <w:sz w:val="24"/>
        </w:rPr>
        <w:t>parallel</w:t>
      </w:r>
      <w:r w:rsidRPr="00F4550C">
        <w:rPr>
          <w:rFonts w:ascii="Times New Roman" w:hAnsi="Times New Roman" w:cs="Times New Roman"/>
          <w:sz w:val="24"/>
        </w:rPr>
        <w:t xml:space="preserve"> to the repetition time (TR) set in the echo-planar imaging (EPI) sequence make them easy to spot.</w:t>
      </w:r>
      <w:r w:rsidR="00FC6165" w:rsidRPr="00F4550C">
        <w:rPr>
          <w:rFonts w:ascii="Times New Roman" w:hAnsi="Times New Roman" w:cs="Times New Roman"/>
          <w:sz w:val="24"/>
        </w:rPr>
        <w:t xml:space="preserve"> By contrast, </w:t>
      </w:r>
      <w:r w:rsidR="002E057A">
        <w:rPr>
          <w:rFonts w:ascii="Times New Roman" w:hAnsi="Times New Roman" w:cs="Times New Roman"/>
          <w:sz w:val="24"/>
        </w:rPr>
        <w:t>ballistocardiogram (BCG</w:t>
      </w:r>
      <w:r w:rsidR="009143A4" w:rsidRPr="00F4550C">
        <w:rPr>
          <w:rFonts w:ascii="Times New Roman" w:hAnsi="Times New Roman" w:cs="Times New Roman"/>
          <w:sz w:val="24"/>
        </w:rPr>
        <w:t>)</w:t>
      </w:r>
      <w:r w:rsidR="002E057A">
        <w:rPr>
          <w:rFonts w:ascii="Times New Roman" w:hAnsi="Times New Roman" w:cs="Times New Roman"/>
          <w:sz w:val="24"/>
        </w:rPr>
        <w:t xml:space="preserve"> artefacts</w:t>
      </w:r>
      <w:r w:rsidR="00FC6165" w:rsidRPr="00F4550C">
        <w:rPr>
          <w:rFonts w:ascii="Times New Roman" w:hAnsi="Times New Roman" w:cs="Times New Roman"/>
          <w:sz w:val="24"/>
        </w:rPr>
        <w:t xml:space="preserve"> arise from small movements of electric </w:t>
      </w:r>
      <w:r w:rsidR="00BF0919" w:rsidRPr="00F4550C">
        <w:rPr>
          <w:rFonts w:ascii="Times New Roman" w:hAnsi="Times New Roman" w:cs="Times New Roman"/>
          <w:sz w:val="24"/>
        </w:rPr>
        <w:t xml:space="preserve">charges </w:t>
      </w:r>
      <w:r w:rsidR="00FC6165" w:rsidRPr="00F4550C">
        <w:rPr>
          <w:rFonts w:ascii="Times New Roman" w:hAnsi="Times New Roman" w:cs="Times New Roman"/>
          <w:sz w:val="24"/>
        </w:rPr>
        <w:t xml:space="preserve">within the magnetic field </w:t>
      </w:r>
      <w:r w:rsidR="00FC6165" w:rsidRPr="00F4550C">
        <w:rPr>
          <w:rFonts w:ascii="Times New Roman" w:hAnsi="Times New Roman" w:cs="Times New Roman"/>
          <w:sz w:val="24"/>
        </w:rPr>
        <w:fldChar w:fldCharType="begin" w:fldLock="1"/>
      </w:r>
      <w:r w:rsidR="000B6284">
        <w:rPr>
          <w:rFonts w:ascii="Times New Roman" w:hAnsi="Times New Roman" w:cs="Times New Roman"/>
          <w:sz w:val="24"/>
        </w:rPr>
        <w:instrText>ADDIN CSL_CITATION { "citationItems" : [ { "id" : "ITEM-1", "itemData" : { "DOI" : "10.1002/hbm.20891", "ISBN" : "1097-0193 (Electronic)\\r1065-9471 (Linking)", "ISSN" : "10659471", "PMID" : "19823981", "abstract" : "The collection of electroencephalography (EEG) data during simultaneous\\nfunctional magnetic resonance imaging (fMRI) is impeded by large\\nartefacts in the EEG recordings, with the pulse artefact (PA) being\\nparticularly challenging because of its persistence even after application\\nof artefact correction algorithms. Despite several possible causes\\nof the PA having been hypothesized, few studies have rigorously quantified\\nthe contributions from the different putative sources. This article\\npresents analytic expressions and simulations describing two possible\\nsources of the PA corresponding to different movements in the strong\\nstatic field of the MR scanner: cardiac-pulse-driven head rotation\\nand blood-flow-induced Hall voltages. Models of head rotation about\\na left-right axis and flow in a deep artery running in the anterior-posterior\\ndirection reproduced properties of the PA including the left/right\\nspatial variation of polarity. Of these two sources, head rotation\\nwas shown to be the most likely source of the PA with simulated magnitudes\\nof &gt;200 muV being generated at 3 T, similar to the in vivo PA magnitudes,\\nfor an angular velocity of just 0.5 degrees /s. Smaller artefact\\nvoltages of less than 10 muV were calculated for flow in a model\\nartery with physical characteristics similar to the internal carotid\\nartery. A deeper physical understanding of the PA is a key step in\\nworking toward production of higher fidelity EEG/fMRI data: analytic\\nexpressions for the artefact voltages can guide a redesign of the\\nwiring layout on EEG caps to minimize intrinsic artefact pickup,\\nwhile simulated artefact maps could be incorporated into selective\\nfilters.", "author" : [ { "dropping-particle" : "", "family" : "Yan", "given" : "Winston X.", "non-dropping-particle" : "", "parse-names" : false, "suffix" : "" }, { "dropping-particle" : "", "family" : "Mullinger", "given" : "Karen J.", "non-dropping-particle" : "", "parse-names" : false, "suffix" : "" }, { "dropping-particle" : "", "family" : "Geirsdottir", "given" : "Gerda B.", "non-dropping-particle" : "", "parse-names" : false, "suffix" : "" }, { "dropping-particle" : "", "family" : "Bowtell", "given" : "Richard", "non-dropping-particle" : "", "parse-names" : false, "suffix" : "" } ], "container-title" : "Human Brain Mapping", "id" : "ITEM-1", "issue" : "4", "issued" : { "date-parts" : [ [ "2010" ] ] }, "page" : "604-620", "title" : "Physical modeling of pulse artefact sources in simultaneous EEG/fMRI", "type" : "article-journal", "volume" : "31" }, "uris" : [ "http://www.mendeley.com/documents/?uuid=6ec3f54a-ca26-37d0-a3e5-3272f5e71584" ] }, { "id" : "ITEM-2", "itemData" : { "DOI" : "10.1016/J.NEUROIMAGE.2012.12.070", "ISSN" : "1053-8119", "abstract" : "EEG recordings made during concurrent fMRI are confounded by the pulse artefact (PA), which although smaller than the gradient artefact is often more problematic because of its variability over multiple cardiac cycles. A better understanding of the PA is needed in order to generate improved methods for reducing its effect in EEG\u2013fMRI experiments. Here we performed a study aimed at identifying the relative contributions of three putative sources of the PA (cardiac-pulse-driven head rotation, the Hall effect due to pulsatile blood flow and pulse-driven expansion of the scalp) to its amplitude and variability. EEG recordings were made from 6 subjects lying in a 3T scanner. Accelerometers were fixed on the forehead and temple to monitor head motion. A bite-bar and vacuum cushion were used to restrain the head, thus greatly attenuating the contribution of cardiac-driven head rotation to the PA, while an insulating layer placed between the head and the EEG electrodes was used to eliminate the Hall voltage contribution. Using the root mean square (RMS) amplitude of the PA averaged over leads and time as a measure of the PA amplitude, we found that head restraint and insulating layer reduced the PA by 61% and 42%, respectively, when compared with the PA induced with the subject relaxed, indicating that cardiac-pulse-driven head rotation is the dominant source of the PA. With both the insulating layer and head restraint in place, the PA was reduced in RMS amplitude by 78% compared with the relaxed condition, the remaining PA contribution resulting from scalp expansion or residual head motion. The variance of the PA across cardiac cycles was more strongly reduced by the insulating layer than the head restraint, indicating that the flow-induced Hall voltage makes a larger contribution than pulse-driven head rotation to the variability of the PA.", "author" : [ { "dropping-particle" : "", "family" : "Mullinger", "given" : "Karen J.", "non-dropping-particle" : "", "parse-names" : false, "suffix" : "" }, { "dropping-particle" : "", "family" : "Havenhand", "given" : "Jade", "non-dropping-particle" : "", "parse-names" : false, "suffix" : "" }, { "dropping-particle" : "", "family" : "Bowtell", "given" : "Richard", "non-dropping-particle" : "", "parse-names" : false, "suffix" : "" } ], "container-title" : "NeuroImage", "id" : "ITEM-2", "issued" : { "date-parts" : [ [ "2013", "5", "1" ] ] }, "page" : "75-83", "publisher" : "Academic Press", "title" : "Identifying the sources of the pulse artefact in EEG recordings made inside an MR scanner", "type" : "article-journal", "volume" : "71" }, "uris" : [ "http://www.mendeley.com/documents/?uuid=8eb2753d-2361-3a5f-9ca8-6aa56554b626" ] } ], "mendeley" : { "formattedCitation" : "(Mullinger, Havenhand, et al., 2013; Yan, Mullinger, Geirsdottir, &amp; Bowtell, 2010)", "plainTextFormattedCitation" : "(Mullinger, Havenhand, et al., 2013; Yan, Mullinger, Geirsdottir, &amp; Bowtell, 2010)", "previouslyFormattedCitation" : "(Mullinger, Havenhand, et al., 2013; Yan, Mullinger, Geirsdottir, &amp; Bowtell, 2010)" }, "properties" : {  }, "schema" : "https://github.com/citation-style-language/schema/raw/master/csl-citation.json" }</w:instrText>
      </w:r>
      <w:r w:rsidR="00FC6165" w:rsidRPr="00F4550C">
        <w:rPr>
          <w:rFonts w:ascii="Times New Roman" w:hAnsi="Times New Roman" w:cs="Times New Roman"/>
          <w:sz w:val="24"/>
        </w:rPr>
        <w:fldChar w:fldCharType="separate"/>
      </w:r>
      <w:r w:rsidR="000B6284" w:rsidRPr="000B6284">
        <w:rPr>
          <w:rFonts w:ascii="Times New Roman" w:hAnsi="Times New Roman" w:cs="Times New Roman"/>
          <w:noProof/>
          <w:sz w:val="24"/>
        </w:rPr>
        <w:t>(Mullinger, Havenhand, et al., 2013; Yan, Mullinger, Geirsdottir, &amp; Bowtell, 2010)</w:t>
      </w:r>
      <w:r w:rsidR="00FC6165" w:rsidRPr="00F4550C">
        <w:rPr>
          <w:rFonts w:ascii="Times New Roman" w:hAnsi="Times New Roman" w:cs="Times New Roman"/>
          <w:sz w:val="24"/>
        </w:rPr>
        <w:fldChar w:fldCharType="end"/>
      </w:r>
      <w:r w:rsidR="00FC6165" w:rsidRPr="00F4550C">
        <w:rPr>
          <w:rFonts w:ascii="Times New Roman" w:hAnsi="Times New Roman" w:cs="Times New Roman"/>
          <w:sz w:val="24"/>
        </w:rPr>
        <w:t xml:space="preserve">. </w:t>
      </w:r>
      <w:r w:rsidR="00170A14" w:rsidRPr="00F4550C">
        <w:rPr>
          <w:rFonts w:ascii="Times New Roman" w:hAnsi="Times New Roman" w:cs="Times New Roman"/>
          <w:sz w:val="24"/>
        </w:rPr>
        <w:t>Most</w:t>
      </w:r>
      <w:r w:rsidR="0028618B" w:rsidRPr="00F4550C">
        <w:rPr>
          <w:rFonts w:ascii="Times New Roman" w:hAnsi="Times New Roman" w:cs="Times New Roman"/>
          <w:sz w:val="24"/>
        </w:rPr>
        <w:t xml:space="preserve"> notable</w:t>
      </w:r>
      <w:r w:rsidR="00170A14" w:rsidRPr="00F4550C">
        <w:rPr>
          <w:rFonts w:ascii="Times New Roman" w:hAnsi="Times New Roman" w:cs="Times New Roman"/>
          <w:sz w:val="24"/>
        </w:rPr>
        <w:t xml:space="preserve"> in terms of severity of EEG signal distortion</w:t>
      </w:r>
      <w:r w:rsidR="0028618B" w:rsidRPr="00F4550C">
        <w:rPr>
          <w:rFonts w:ascii="Times New Roman" w:hAnsi="Times New Roman" w:cs="Times New Roman"/>
          <w:sz w:val="24"/>
        </w:rPr>
        <w:t xml:space="preserve"> are vibrations resulting from the MRI’s helium pump </w:t>
      </w:r>
      <w:r w:rsidR="0028618B" w:rsidRPr="00F4550C">
        <w:rPr>
          <w:rFonts w:ascii="Times New Roman" w:hAnsi="Times New Roman" w:cs="Times New Roman"/>
          <w:sz w:val="24"/>
        </w:rPr>
        <w:fldChar w:fldCharType="begin" w:fldLock="1"/>
      </w:r>
      <w:r w:rsidR="0028618B" w:rsidRPr="00F4550C">
        <w:rPr>
          <w:rFonts w:ascii="Times New Roman" w:hAnsi="Times New Roman" w:cs="Times New Roman"/>
          <w:sz w:val="24"/>
        </w:rPr>
        <w:instrText>ADDIN CSL_CITATION { "citationItems" : [ { "id" : "ITEM-1", "itemData" : { "DOI" : "10.1007/s10548-014-0408-0", "ISSN" : "0896-0267", "author" : [ { "dropping-particle" : "", "family" : "Rothl\u00fcbbers", "given" : "Sven", "non-dropping-particle" : "", "parse-names" : false, "suffix" : "" }, { "dropping-particle" : "", "family" : "Relvas", "given" : "V\u00e2nia", "non-dropping-particle" : "", "parse-names" : false, "suffix" : "" }, { "dropping-particle" : "", "family" : "Leal", "given" : "Alberto", "non-dropping-particle" : "", "parse-names" : false, "suffix" : "" }, { "dropping-particle" : "", "family" : "Murta", "given" : "Teresa", "non-dropping-particle" : "", "parse-names" : false, "suffix" : "" }, { "dropping-particle" : "", "family" : "Lemieux", "given" : "Louis", "non-dropping-particle" : "", "parse-names" : false, "suffix" : "" }, { "dropping-particle" : "", "family" : "Figueiredo", "given" : "Patr\u00edcia", "non-dropping-particle" : "", "parse-names" : false, "suffix" : "" } ], "container-title" : "Brain Topography", "id" : "ITEM-1", "issue" : "2", "issued" : { "date-parts" : [ [ "2015", "3", "26" ] ] }, "page" : "208-220", "title" : "Characterisation and Reduction of the EEG Artefact Caused by the Helium Cooling Pump in the MR Environment: Validation in Epilepsy Patient Data", "type" : "article-journal", "volume" : "28" }, "uris" : [ "http://www.mendeley.com/documents/?uuid=d84ae061-3fbf-3958-a1f0-1ed7ecc506c3" ] } ], "mendeley" : { "formattedCitation" : "(Rothl\u00fcbbers et al., 2015)", "plainTextFormattedCitation" : "(Rothl\u00fcbbers et al., 2015)", "previouslyFormattedCitation" : "(Rothl\u00fcbbers et al., 2015)" }, "properties" : {  }, "schema" : "https://github.com/citation-style-language/schema/raw/master/csl-citation.json" }</w:instrText>
      </w:r>
      <w:r w:rsidR="0028618B" w:rsidRPr="00F4550C">
        <w:rPr>
          <w:rFonts w:ascii="Times New Roman" w:hAnsi="Times New Roman" w:cs="Times New Roman"/>
          <w:sz w:val="24"/>
        </w:rPr>
        <w:fldChar w:fldCharType="separate"/>
      </w:r>
      <w:r w:rsidR="0028618B" w:rsidRPr="00F4550C">
        <w:rPr>
          <w:rFonts w:ascii="Times New Roman" w:hAnsi="Times New Roman" w:cs="Times New Roman"/>
          <w:noProof/>
          <w:sz w:val="24"/>
        </w:rPr>
        <w:t>(Rothlübbers et al., 2015)</w:t>
      </w:r>
      <w:r w:rsidR="0028618B" w:rsidRPr="00F4550C">
        <w:rPr>
          <w:rFonts w:ascii="Times New Roman" w:hAnsi="Times New Roman" w:cs="Times New Roman"/>
          <w:sz w:val="24"/>
        </w:rPr>
        <w:fldChar w:fldCharType="end"/>
      </w:r>
      <w:r w:rsidR="0028618B" w:rsidRPr="00F4550C">
        <w:rPr>
          <w:rFonts w:ascii="Times New Roman" w:hAnsi="Times New Roman" w:cs="Times New Roman"/>
          <w:sz w:val="24"/>
        </w:rPr>
        <w:t>.</w:t>
      </w:r>
      <w:r w:rsidR="00170A14" w:rsidRPr="00F4550C">
        <w:rPr>
          <w:rFonts w:ascii="Times New Roman" w:hAnsi="Times New Roman" w:cs="Times New Roman"/>
          <w:sz w:val="24"/>
        </w:rPr>
        <w:t xml:space="preserve"> These are handily prevented by temporarily turning off the helium pump during simultaneous </w:t>
      </w:r>
      <w:r w:rsidR="005B664F" w:rsidRPr="00F4550C">
        <w:rPr>
          <w:rFonts w:ascii="Times New Roman" w:hAnsi="Times New Roman" w:cs="Times New Roman"/>
          <w:sz w:val="24"/>
        </w:rPr>
        <w:t>data acquisition</w:t>
      </w:r>
      <w:r w:rsidR="00170A14" w:rsidRPr="00F4550C">
        <w:rPr>
          <w:rFonts w:ascii="Times New Roman" w:hAnsi="Times New Roman" w:cs="Times New Roman"/>
          <w:sz w:val="24"/>
        </w:rPr>
        <w:t>.</w:t>
      </w:r>
      <w:r w:rsidR="00FC6165" w:rsidRPr="00F4550C">
        <w:rPr>
          <w:rFonts w:ascii="Times New Roman" w:hAnsi="Times New Roman" w:cs="Times New Roman"/>
          <w:sz w:val="24"/>
        </w:rPr>
        <w:t xml:space="preserve"> Yet, smaller </w:t>
      </w:r>
      <w:r w:rsidR="00170A14" w:rsidRPr="00F4550C">
        <w:rPr>
          <w:rFonts w:ascii="Times New Roman" w:hAnsi="Times New Roman" w:cs="Times New Roman"/>
          <w:sz w:val="24"/>
        </w:rPr>
        <w:t>motions, such as subject movement,</w:t>
      </w:r>
      <w:r w:rsidR="00FC6165" w:rsidRPr="00F4550C">
        <w:rPr>
          <w:rFonts w:ascii="Times New Roman" w:hAnsi="Times New Roman" w:cs="Times New Roman"/>
          <w:sz w:val="24"/>
        </w:rPr>
        <w:t xml:space="preserve"> also account for </w:t>
      </w:r>
      <w:r w:rsidR="002E057A">
        <w:rPr>
          <w:rFonts w:ascii="Times New Roman" w:hAnsi="Times New Roman" w:cs="Times New Roman"/>
          <w:sz w:val="24"/>
        </w:rPr>
        <w:t>BCG artefacts</w:t>
      </w:r>
      <w:r w:rsidR="00FC6165" w:rsidRPr="00F4550C">
        <w:rPr>
          <w:rFonts w:ascii="Times New Roman" w:hAnsi="Times New Roman" w:cs="Times New Roman"/>
          <w:sz w:val="24"/>
        </w:rPr>
        <w:t xml:space="preserve">. Displacements </w:t>
      </w:r>
      <w:r w:rsidR="0028618B" w:rsidRPr="00F4550C">
        <w:rPr>
          <w:rFonts w:ascii="Times New Roman" w:hAnsi="Times New Roman" w:cs="Times New Roman"/>
          <w:sz w:val="24"/>
        </w:rPr>
        <w:t xml:space="preserve">of electrodes due to cerebral blood flow, </w:t>
      </w:r>
      <w:r w:rsidR="00FC6165" w:rsidRPr="00F4550C">
        <w:rPr>
          <w:rFonts w:ascii="Times New Roman" w:hAnsi="Times New Roman" w:cs="Times New Roman"/>
          <w:sz w:val="24"/>
        </w:rPr>
        <w:t xml:space="preserve">head </w:t>
      </w:r>
      <w:r w:rsidR="00170A14" w:rsidRPr="00F4550C">
        <w:rPr>
          <w:rFonts w:ascii="Times New Roman" w:hAnsi="Times New Roman" w:cs="Times New Roman"/>
          <w:sz w:val="24"/>
        </w:rPr>
        <w:t>motion</w:t>
      </w:r>
      <w:r w:rsidR="0028618B" w:rsidRPr="00F4550C">
        <w:rPr>
          <w:rFonts w:ascii="Times New Roman" w:hAnsi="Times New Roman" w:cs="Times New Roman"/>
          <w:sz w:val="24"/>
        </w:rPr>
        <w:t xml:space="preserve"> and muscle contraction pose a</w:t>
      </w:r>
      <w:r w:rsidR="00170A14" w:rsidRPr="00F4550C">
        <w:rPr>
          <w:rFonts w:ascii="Times New Roman" w:hAnsi="Times New Roman" w:cs="Times New Roman"/>
          <w:sz w:val="24"/>
        </w:rPr>
        <w:t xml:space="preserve"> serious problem to the data quality</w:t>
      </w:r>
      <w:r w:rsidR="0028618B" w:rsidRPr="00F4550C">
        <w:rPr>
          <w:rFonts w:ascii="Times New Roman" w:hAnsi="Times New Roman" w:cs="Times New Roman"/>
          <w:sz w:val="24"/>
        </w:rPr>
        <w:t xml:space="preserve">. </w:t>
      </w:r>
      <w:r w:rsidR="00170A14" w:rsidRPr="00F4550C">
        <w:rPr>
          <w:rFonts w:ascii="Times New Roman" w:hAnsi="Times New Roman" w:cs="Times New Roman"/>
          <w:sz w:val="24"/>
        </w:rPr>
        <w:t>D</w:t>
      </w:r>
      <w:r w:rsidR="006B459A" w:rsidRPr="00F4550C">
        <w:rPr>
          <w:rFonts w:ascii="Times New Roman" w:hAnsi="Times New Roman" w:cs="Times New Roman"/>
          <w:sz w:val="24"/>
        </w:rPr>
        <w:t xml:space="preserve">ue to its electrically conductive properties, </w:t>
      </w:r>
      <w:r w:rsidR="0028618B" w:rsidRPr="00F4550C">
        <w:rPr>
          <w:rFonts w:ascii="Times New Roman" w:hAnsi="Times New Roman" w:cs="Times New Roman"/>
          <w:sz w:val="24"/>
        </w:rPr>
        <w:t>even pulsatile blood flow in intracranial and large cranial arteries can account for this non-stationary, aperiodic and unobtrusive artefact group in the EEG.</w:t>
      </w:r>
      <w:r w:rsidRPr="00F4550C">
        <w:rPr>
          <w:rFonts w:ascii="Times New Roman" w:hAnsi="Times New Roman" w:cs="Times New Roman"/>
          <w:sz w:val="24"/>
        </w:rPr>
        <w:t xml:space="preserve"> </w:t>
      </w:r>
    </w:p>
    <w:p w14:paraId="4B00684B" w14:textId="70085488" w:rsidR="006452B5" w:rsidRPr="00F4550C" w:rsidRDefault="006B459A" w:rsidP="0038226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Conversely, EEG-related artefacts in the MRI data can be prevented by a sensible experimental setup. To preserve the magnetic fields’ homogeneity within the scanner room, the </w:t>
      </w:r>
      <w:r w:rsidR="00DC140E" w:rsidRPr="00F4550C">
        <w:rPr>
          <w:rFonts w:ascii="Times New Roman" w:hAnsi="Times New Roman" w:cs="Times New Roman"/>
          <w:sz w:val="24"/>
        </w:rPr>
        <w:t>utilized</w:t>
      </w:r>
      <w:r w:rsidRPr="00F4550C">
        <w:rPr>
          <w:rFonts w:ascii="Times New Roman" w:hAnsi="Times New Roman" w:cs="Times New Roman"/>
          <w:sz w:val="24"/>
        </w:rPr>
        <w:t xml:space="preserve"> EEG system has to be made from</w:t>
      </w:r>
      <w:r w:rsidR="00170A14" w:rsidRPr="00F4550C">
        <w:rPr>
          <w:rFonts w:ascii="Times New Roman" w:hAnsi="Times New Roman" w:cs="Times New Roman"/>
          <w:sz w:val="24"/>
        </w:rPr>
        <w:t xml:space="preserve"> exclusively</w:t>
      </w:r>
      <w:r w:rsidRPr="00F4550C">
        <w:rPr>
          <w:rFonts w:ascii="Times New Roman" w:hAnsi="Times New Roman" w:cs="Times New Roman"/>
          <w:sz w:val="24"/>
        </w:rPr>
        <w:t xml:space="preserve"> para- or diamagnetic materials. Generally,</w:t>
      </w:r>
      <w:r w:rsidR="0077089E" w:rsidRPr="00F4550C">
        <w:rPr>
          <w:rFonts w:ascii="Times New Roman" w:hAnsi="Times New Roman" w:cs="Times New Roman"/>
          <w:sz w:val="24"/>
        </w:rPr>
        <w:t xml:space="preserve"> appropriately</w:t>
      </w:r>
      <w:r w:rsidRPr="00F4550C">
        <w:rPr>
          <w:rFonts w:ascii="Times New Roman" w:hAnsi="Times New Roman" w:cs="Times New Roman"/>
          <w:sz w:val="24"/>
        </w:rPr>
        <w:t xml:space="preserve"> shielding electrode leads </w:t>
      </w:r>
      <w:r w:rsidR="0077089E" w:rsidRPr="00F4550C">
        <w:rPr>
          <w:rFonts w:ascii="Times New Roman" w:hAnsi="Times New Roman" w:cs="Times New Roman"/>
          <w:sz w:val="24"/>
        </w:rPr>
        <w:t>and</w:t>
      </w:r>
      <w:r w:rsidRPr="00F4550C">
        <w:rPr>
          <w:rFonts w:ascii="Times New Roman" w:hAnsi="Times New Roman" w:cs="Times New Roman"/>
          <w:sz w:val="24"/>
        </w:rPr>
        <w:t xml:space="preserve"> other materials</w:t>
      </w:r>
      <w:r w:rsidR="0077089E" w:rsidRPr="00F4550C">
        <w:rPr>
          <w:rFonts w:ascii="Times New Roman" w:hAnsi="Times New Roman" w:cs="Times New Roman"/>
          <w:sz w:val="24"/>
        </w:rPr>
        <w:t xml:space="preserve"> as well as choosing MRI-compatible equipment</w:t>
      </w:r>
      <w:r w:rsidRPr="00F4550C">
        <w:rPr>
          <w:rFonts w:ascii="Times New Roman" w:hAnsi="Times New Roman" w:cs="Times New Roman"/>
          <w:sz w:val="24"/>
        </w:rPr>
        <w:t xml:space="preserve"> is essential to the data quality,</w:t>
      </w:r>
      <w:r w:rsidR="002C0820" w:rsidRPr="00F4550C">
        <w:rPr>
          <w:rFonts w:ascii="Times New Roman" w:hAnsi="Times New Roman" w:cs="Times New Roman"/>
          <w:sz w:val="24"/>
        </w:rPr>
        <w:t xml:space="preserve"> but even</w:t>
      </w:r>
      <w:r w:rsidRPr="00F4550C">
        <w:rPr>
          <w:rFonts w:ascii="Times New Roman" w:hAnsi="Times New Roman" w:cs="Times New Roman"/>
          <w:sz w:val="24"/>
        </w:rPr>
        <w:t xml:space="preserve"> more importan</w:t>
      </w:r>
      <w:r w:rsidR="00BF0919" w:rsidRPr="00F4550C">
        <w:rPr>
          <w:rFonts w:ascii="Times New Roman" w:hAnsi="Times New Roman" w:cs="Times New Roman"/>
          <w:sz w:val="24"/>
        </w:rPr>
        <w:t>t</w:t>
      </w:r>
      <w:r w:rsidRPr="00F4550C">
        <w:rPr>
          <w:rFonts w:ascii="Times New Roman" w:hAnsi="Times New Roman" w:cs="Times New Roman"/>
          <w:sz w:val="24"/>
        </w:rPr>
        <w:t xml:space="preserve"> to the subject’s safety </w:t>
      </w:r>
      <w:r w:rsidR="0077089E" w:rsidRPr="00F4550C">
        <w:rPr>
          <w:rFonts w:ascii="Times New Roman" w:hAnsi="Times New Roman" w:cs="Times New Roman"/>
          <w:sz w:val="24"/>
        </w:rPr>
        <w:fldChar w:fldCharType="begin" w:fldLock="1"/>
      </w:r>
      <w:r w:rsidR="0077089E" w:rsidRPr="00F4550C">
        <w:rPr>
          <w:rFonts w:ascii="Times New Roman" w:hAnsi="Times New Roman" w:cs="Times New Roman"/>
          <w:sz w:val="24"/>
        </w:rPr>
        <w:instrText>ADDIN CSL_CITATION { "citationItems" : [ { "id" : "ITEM-1", "itemData" : { "DOI" : "10.1002/mrm.1910380614", "ISSN" : "07403194", "author" : [ { "dropping-particle" : "", "family" : "Lemieux", "given" : "Louis", "non-dropping-particle" : "", "parse-names" : false, "suffix" : "" }, { "dropping-particle" : "", "family" : "Allen", "given" : "Philip J.", "non-dropping-particle" : "", "parse-names" : false, "suffix" : "" }, { "dropping-particle" : "", "family" : "Franconi", "given" : "Florence", "non-dropping-particle" : "", "parse-names" : false, "suffix" : "" }, { "dropping-particle" : "", "family" : "Symms", "given" : "Mark R.", "non-dropping-particle" : "", "parse-names" : false, "suffix" : "" }, { "dropping-particle" : "", "family" : "Fish", "given" : "David K.", "non-dropping-particle" : "", "parse-names" : false, "suffix" : "" } ], "container-title" : "Magnetic Resonance in Medicine", "id" : "ITEM-1", "issue" : "6", "issued" : { "date-parts" : [ [ "1997", "12", "1" ] ] }, "page" : "943-952", "publisher" : "Wiley Subscription Services, Inc., A Wiley Company", "title" : "Recording of EEG during fMRI experiments: Patient safety", "type" : "article-journal", "volume" : "38" }, "uris" : [ "http://www.mendeley.com/documents/?uuid=a77a79a5-6ecb-300c-9efd-8df0143f3d84" ] } ], "mendeley" : { "formattedCitation" : "(Lemieux, Allen, Franconi, Symms, &amp; Fish, 1997)", "plainTextFormattedCitation" : "(Lemieux, Allen, Franconi, Symms, &amp; Fish, 1997)", "previouslyFormattedCitation" : "(Lemieux, Allen, Franconi, Symms, &amp; Fish, 1997)" }, "properties" : {  }, "schema" : "https://github.com/citation-style-language/schema/raw/master/csl-citation.json" }</w:instrText>
      </w:r>
      <w:r w:rsidR="0077089E" w:rsidRPr="00F4550C">
        <w:rPr>
          <w:rFonts w:ascii="Times New Roman" w:hAnsi="Times New Roman" w:cs="Times New Roman"/>
          <w:sz w:val="24"/>
        </w:rPr>
        <w:fldChar w:fldCharType="separate"/>
      </w:r>
      <w:r w:rsidR="0077089E" w:rsidRPr="00F4550C">
        <w:rPr>
          <w:rFonts w:ascii="Times New Roman" w:hAnsi="Times New Roman" w:cs="Times New Roman"/>
          <w:noProof/>
          <w:sz w:val="24"/>
        </w:rPr>
        <w:t>(Lemieux, Allen, Franconi, Symms, &amp; Fish, 1997)</w:t>
      </w:r>
      <w:r w:rsidR="0077089E" w:rsidRPr="00F4550C">
        <w:rPr>
          <w:rFonts w:ascii="Times New Roman" w:hAnsi="Times New Roman" w:cs="Times New Roman"/>
          <w:sz w:val="24"/>
        </w:rPr>
        <w:fldChar w:fldCharType="end"/>
      </w:r>
      <w:r w:rsidR="0077089E" w:rsidRPr="00F4550C">
        <w:rPr>
          <w:rFonts w:ascii="Times New Roman" w:hAnsi="Times New Roman" w:cs="Times New Roman"/>
          <w:sz w:val="24"/>
        </w:rPr>
        <w:t>.</w:t>
      </w:r>
      <w:r w:rsidRPr="00F4550C">
        <w:rPr>
          <w:rFonts w:ascii="Times New Roman" w:hAnsi="Times New Roman" w:cs="Times New Roman"/>
          <w:sz w:val="24"/>
        </w:rPr>
        <w:t xml:space="preserve"> </w:t>
      </w:r>
      <w:r w:rsidR="006452B5" w:rsidRPr="00F4550C">
        <w:rPr>
          <w:rFonts w:ascii="Times New Roman" w:hAnsi="Times New Roman" w:cs="Times New Roman"/>
          <w:sz w:val="24"/>
        </w:rPr>
        <w:t xml:space="preserve">Attaching electrodes </w:t>
      </w:r>
      <w:r w:rsidR="0077089E" w:rsidRPr="00F4550C">
        <w:rPr>
          <w:rFonts w:ascii="Times New Roman" w:hAnsi="Times New Roman" w:cs="Times New Roman"/>
          <w:sz w:val="24"/>
        </w:rPr>
        <w:t>to a</w:t>
      </w:r>
      <w:r w:rsidR="006452B5" w:rsidRPr="00F4550C">
        <w:rPr>
          <w:rFonts w:ascii="Times New Roman" w:hAnsi="Times New Roman" w:cs="Times New Roman"/>
          <w:sz w:val="24"/>
        </w:rPr>
        <w:t xml:space="preserve"> </w:t>
      </w:r>
      <w:r w:rsidR="0077089E" w:rsidRPr="00F4550C">
        <w:rPr>
          <w:rFonts w:ascii="Times New Roman" w:hAnsi="Times New Roman" w:cs="Times New Roman"/>
          <w:sz w:val="24"/>
        </w:rPr>
        <w:t>subject</w:t>
      </w:r>
      <w:r w:rsidR="006452B5" w:rsidRPr="00F4550C">
        <w:rPr>
          <w:rFonts w:ascii="Times New Roman" w:hAnsi="Times New Roman" w:cs="Times New Roman"/>
          <w:sz w:val="24"/>
        </w:rPr>
        <w:t xml:space="preserve"> in the scanner environment </w:t>
      </w:r>
      <w:r w:rsidR="0077089E" w:rsidRPr="00F4550C">
        <w:rPr>
          <w:rFonts w:ascii="Times New Roman" w:hAnsi="Times New Roman" w:cs="Times New Roman"/>
          <w:sz w:val="24"/>
        </w:rPr>
        <w:t xml:space="preserve">creates risks, such as electrodes heating </w:t>
      </w:r>
      <w:r w:rsidR="00170A14" w:rsidRPr="00F4550C">
        <w:rPr>
          <w:rFonts w:ascii="Times New Roman" w:hAnsi="Times New Roman" w:cs="Times New Roman"/>
          <w:sz w:val="24"/>
        </w:rPr>
        <w:t xml:space="preserve">up and </w:t>
      </w:r>
      <w:r w:rsidR="0077089E" w:rsidRPr="00F4550C">
        <w:rPr>
          <w:rFonts w:ascii="Times New Roman" w:hAnsi="Times New Roman" w:cs="Times New Roman"/>
          <w:sz w:val="24"/>
        </w:rPr>
        <w:t>causing severe burn injuries, depend</w:t>
      </w:r>
      <w:r w:rsidR="00170A14" w:rsidRPr="00F4550C">
        <w:rPr>
          <w:rFonts w:ascii="Times New Roman" w:hAnsi="Times New Roman" w:cs="Times New Roman"/>
          <w:sz w:val="24"/>
        </w:rPr>
        <w:t>ing</w:t>
      </w:r>
      <w:r w:rsidR="0077089E" w:rsidRPr="00F4550C">
        <w:rPr>
          <w:rFonts w:ascii="Times New Roman" w:hAnsi="Times New Roman" w:cs="Times New Roman"/>
          <w:sz w:val="24"/>
        </w:rPr>
        <w:t xml:space="preserve"> on the EPI sequence and the strength of the magnetic field </w:t>
      </w:r>
      <w:r w:rsidR="0077089E" w:rsidRPr="00F4550C">
        <w:rPr>
          <w:rFonts w:ascii="Times New Roman" w:hAnsi="Times New Roman" w:cs="Times New Roman"/>
          <w:sz w:val="24"/>
        </w:rPr>
        <w:fldChar w:fldCharType="begin" w:fldLock="1"/>
      </w:r>
      <w:r w:rsidR="0077089E" w:rsidRPr="00F4550C">
        <w:rPr>
          <w:rFonts w:ascii="Times New Roman" w:hAnsi="Times New Roman" w:cs="Times New Roman"/>
          <w:sz w:val="24"/>
        </w:rPr>
        <w:instrText>ADDIN CSL_CITATION { "citationItems" : [ { "id" : "ITEM-1", "itemData" : { "DOI" : "10.1002/mrm.10310", "ISSN" : "0740-3194", "author" : [ { "dropping-particle" : "", "family" : "Yeung", "given" : "Christopher J.", "non-dropping-particle" : "", "parse-names" : false, "suffix" : "" }, { "dropping-particle" : "", "family" : "Susil", "given" : "Robert C.", "non-dropping-particle" : "", "parse-names" : false, "suffix" : "" }, { "dropping-particle" : "", "family" : "Atalar", "given" : "Ergin", "non-dropping-particle" : "", "parse-names" : false, "suffix" : "" } ], "container-title" : "Magnetic Resonance in Medicine", "id" : "ITEM-1", "issue" : "6", "issued" : { "date-parts" : [ [ "2002", "12", "1" ] ] }, "page" : "1096-1098", "publisher" : "Wiley Subscription Services, Inc., A Wiley Company", "title" : "RF heating due to conductive wires during MRI depends on the phase distribution of the transmit field", "type" : "article-journal", "volume" : "48" }, "uris" : [ "http://www.mendeley.com/documents/?uuid=eb386f14-1dd5-3da3-b5a3-d0c844846859" ] } ], "mendeley" : { "formattedCitation" : "(Yeung, Susil, &amp; Atalar, 2002)", "plainTextFormattedCitation" : "(Yeung, Susil, &amp; Atalar, 2002)", "previouslyFormattedCitation" : "(Yeung, Susil, &amp; Atalar, 2002)" }, "properties" : {  }, "schema" : "https://github.com/citation-style-language/schema/raw/master/csl-citation.json" }</w:instrText>
      </w:r>
      <w:r w:rsidR="0077089E" w:rsidRPr="00F4550C">
        <w:rPr>
          <w:rFonts w:ascii="Times New Roman" w:hAnsi="Times New Roman" w:cs="Times New Roman"/>
          <w:sz w:val="24"/>
        </w:rPr>
        <w:fldChar w:fldCharType="separate"/>
      </w:r>
      <w:r w:rsidR="0077089E" w:rsidRPr="00F4550C">
        <w:rPr>
          <w:rFonts w:ascii="Times New Roman" w:hAnsi="Times New Roman" w:cs="Times New Roman"/>
          <w:noProof/>
          <w:sz w:val="24"/>
        </w:rPr>
        <w:t>(Yeung, Susil, &amp; Atalar, 2002)</w:t>
      </w:r>
      <w:r w:rsidR="0077089E" w:rsidRPr="00F4550C">
        <w:rPr>
          <w:rFonts w:ascii="Times New Roman" w:hAnsi="Times New Roman" w:cs="Times New Roman"/>
          <w:sz w:val="24"/>
        </w:rPr>
        <w:fldChar w:fldCharType="end"/>
      </w:r>
      <w:r w:rsidR="0077089E" w:rsidRPr="00F4550C">
        <w:rPr>
          <w:rFonts w:ascii="Times New Roman" w:hAnsi="Times New Roman" w:cs="Times New Roman"/>
          <w:sz w:val="24"/>
        </w:rPr>
        <w:t xml:space="preserve">. </w:t>
      </w:r>
    </w:p>
    <w:p w14:paraId="69ADE1DB" w14:textId="66EE6ADF" w:rsidR="00A47CE2" w:rsidRPr="00F4550C" w:rsidRDefault="00382269" w:rsidP="0038226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In spite of these</w:t>
      </w:r>
      <w:r w:rsidR="00167BDE" w:rsidRPr="00F4550C">
        <w:rPr>
          <w:rFonts w:ascii="Times New Roman" w:hAnsi="Times New Roman" w:cs="Times New Roman"/>
          <w:sz w:val="24"/>
        </w:rPr>
        <w:t xml:space="preserve"> artefacts</w:t>
      </w:r>
      <w:r w:rsidR="00E75E41" w:rsidRPr="00F4550C">
        <w:rPr>
          <w:rFonts w:ascii="Times New Roman" w:hAnsi="Times New Roman" w:cs="Times New Roman"/>
          <w:sz w:val="24"/>
        </w:rPr>
        <w:t xml:space="preserve"> and safety requirements</w:t>
      </w:r>
      <w:r w:rsidR="00A47CE2" w:rsidRPr="00F4550C">
        <w:rPr>
          <w:rFonts w:ascii="Times New Roman" w:hAnsi="Times New Roman" w:cs="Times New Roman"/>
          <w:sz w:val="24"/>
        </w:rPr>
        <w:t>, simultaneous</w:t>
      </w:r>
      <w:r w:rsidR="00E75E41" w:rsidRPr="00F4550C">
        <w:rPr>
          <w:rFonts w:ascii="Times New Roman" w:hAnsi="Times New Roman" w:cs="Times New Roman"/>
          <w:sz w:val="24"/>
        </w:rPr>
        <w:t xml:space="preserve"> compared to </w:t>
      </w:r>
      <w:r w:rsidR="00113B0F" w:rsidRPr="00F4550C">
        <w:rPr>
          <w:rFonts w:ascii="Times New Roman" w:hAnsi="Times New Roman" w:cs="Times New Roman"/>
          <w:sz w:val="24"/>
        </w:rPr>
        <w:t>separate</w:t>
      </w:r>
      <w:r w:rsidR="00E75E41" w:rsidRPr="00F4550C">
        <w:rPr>
          <w:rFonts w:ascii="Times New Roman" w:hAnsi="Times New Roman" w:cs="Times New Roman"/>
          <w:sz w:val="24"/>
        </w:rPr>
        <w:t xml:space="preserve"> EEG-fMRI</w:t>
      </w:r>
      <w:r w:rsidR="00A47CE2" w:rsidRPr="00F4550C">
        <w:rPr>
          <w:rFonts w:ascii="Times New Roman" w:hAnsi="Times New Roman" w:cs="Times New Roman"/>
          <w:sz w:val="24"/>
        </w:rPr>
        <w:t xml:space="preserve"> recordings yield the greater po</w:t>
      </w:r>
      <w:r w:rsidR="00EB489F" w:rsidRPr="00F4550C">
        <w:rPr>
          <w:rFonts w:ascii="Times New Roman" w:hAnsi="Times New Roman" w:cs="Times New Roman"/>
          <w:sz w:val="24"/>
        </w:rPr>
        <w:t xml:space="preserve">tential. While free from </w:t>
      </w:r>
      <w:r w:rsidRPr="00F4550C">
        <w:rPr>
          <w:rFonts w:ascii="Times New Roman" w:hAnsi="Times New Roman" w:cs="Times New Roman"/>
          <w:sz w:val="24"/>
        </w:rPr>
        <w:t>artefacts</w:t>
      </w:r>
      <w:r w:rsidR="00EB489F" w:rsidRPr="00F4550C">
        <w:rPr>
          <w:rFonts w:ascii="Times New Roman" w:hAnsi="Times New Roman" w:cs="Times New Roman"/>
          <w:sz w:val="24"/>
        </w:rPr>
        <w:t xml:space="preserve">, </w:t>
      </w:r>
      <w:r w:rsidR="00113B0F" w:rsidRPr="00F4550C">
        <w:rPr>
          <w:rFonts w:ascii="Times New Roman" w:hAnsi="Times New Roman" w:cs="Times New Roman"/>
          <w:sz w:val="24"/>
        </w:rPr>
        <w:t>separate</w:t>
      </w:r>
      <w:r w:rsidR="00EB489F" w:rsidRPr="00F4550C">
        <w:rPr>
          <w:rFonts w:ascii="Times New Roman" w:hAnsi="Times New Roman" w:cs="Times New Roman"/>
          <w:sz w:val="24"/>
        </w:rPr>
        <w:t xml:space="preserve"> recordings </w:t>
      </w:r>
      <w:r w:rsidRPr="00F4550C">
        <w:rPr>
          <w:rFonts w:ascii="Times New Roman" w:hAnsi="Times New Roman" w:cs="Times New Roman"/>
          <w:sz w:val="24"/>
        </w:rPr>
        <w:t>do not</w:t>
      </w:r>
      <w:r w:rsidR="009C56B6" w:rsidRPr="00F4550C">
        <w:rPr>
          <w:rFonts w:ascii="Times New Roman" w:hAnsi="Times New Roman" w:cs="Times New Roman"/>
          <w:sz w:val="24"/>
        </w:rPr>
        <w:t xml:space="preserve"> represent identical psychological processes in test subjects</w:t>
      </w:r>
      <w:r w:rsidRPr="00F4550C">
        <w:rPr>
          <w:rFonts w:ascii="Times New Roman" w:hAnsi="Times New Roman" w:cs="Times New Roman"/>
          <w:sz w:val="24"/>
        </w:rPr>
        <w:t>.</w:t>
      </w:r>
      <w:r w:rsidR="00FE0FB5" w:rsidRPr="00F4550C">
        <w:rPr>
          <w:rFonts w:ascii="Times New Roman" w:hAnsi="Times New Roman" w:cs="Times New Roman"/>
          <w:sz w:val="24"/>
        </w:rPr>
        <w:t xml:space="preserve"> No brain activation </w:t>
      </w:r>
      <w:r w:rsidR="00E00342" w:rsidRPr="00F4550C">
        <w:rPr>
          <w:rFonts w:ascii="Times New Roman" w:hAnsi="Times New Roman" w:cs="Times New Roman"/>
          <w:sz w:val="24"/>
        </w:rPr>
        <w:t>at</w:t>
      </w:r>
      <w:r w:rsidR="00FE0FB5" w:rsidRPr="00F4550C">
        <w:rPr>
          <w:rFonts w:ascii="Times New Roman" w:hAnsi="Times New Roman" w:cs="Times New Roman"/>
          <w:sz w:val="24"/>
        </w:rPr>
        <w:t xml:space="preserve"> a given time point in a given experiment can be perfectly replicated</w:t>
      </w:r>
      <w:r w:rsidR="00E14476" w:rsidRPr="00F4550C">
        <w:rPr>
          <w:rFonts w:ascii="Times New Roman" w:hAnsi="Times New Roman" w:cs="Times New Roman"/>
          <w:sz w:val="24"/>
        </w:rPr>
        <w:t>.</w:t>
      </w:r>
      <w:r w:rsidR="00FE0FB5" w:rsidRPr="00F4550C">
        <w:rPr>
          <w:rFonts w:ascii="Times New Roman" w:hAnsi="Times New Roman" w:cs="Times New Roman"/>
          <w:sz w:val="24"/>
        </w:rPr>
        <w:t xml:space="preserve"> </w:t>
      </w:r>
      <w:r w:rsidR="002A47B0" w:rsidRPr="00F4550C">
        <w:rPr>
          <w:rFonts w:ascii="Times New Roman" w:hAnsi="Times New Roman" w:cs="Times New Roman"/>
          <w:sz w:val="24"/>
        </w:rPr>
        <w:t xml:space="preserve">Using human subjects implies that </w:t>
      </w:r>
      <w:r w:rsidR="002A47B0" w:rsidRPr="00F4550C">
        <w:rPr>
          <w:rFonts w:ascii="Times New Roman" w:hAnsi="Times New Roman" w:cs="Times New Roman"/>
          <w:sz w:val="24"/>
        </w:rPr>
        <w:lastRenderedPageBreak/>
        <w:t>the dependent variable (i.e.</w:t>
      </w:r>
      <w:r w:rsidR="00026DB5" w:rsidRPr="00F4550C">
        <w:rPr>
          <w:rFonts w:ascii="Times New Roman" w:hAnsi="Times New Roman" w:cs="Times New Roman"/>
          <w:sz w:val="24"/>
        </w:rPr>
        <w:t>,</w:t>
      </w:r>
      <w:r w:rsidR="002A47B0" w:rsidRPr="00F4550C">
        <w:rPr>
          <w:rFonts w:ascii="Times New Roman" w:hAnsi="Times New Roman" w:cs="Times New Roman"/>
          <w:sz w:val="24"/>
        </w:rPr>
        <w:t xml:space="preserve"> physiological signal variation) is influenced by several individual processes, which experimenters are unable to </w:t>
      </w:r>
      <w:r w:rsidR="00C44B51" w:rsidRPr="00F4550C">
        <w:rPr>
          <w:rFonts w:ascii="Times New Roman" w:hAnsi="Times New Roman" w:cs="Times New Roman"/>
          <w:sz w:val="24"/>
        </w:rPr>
        <w:t>account</w:t>
      </w:r>
      <w:r w:rsidR="002A47B0" w:rsidRPr="00F4550C">
        <w:rPr>
          <w:rFonts w:ascii="Times New Roman" w:hAnsi="Times New Roman" w:cs="Times New Roman"/>
          <w:sz w:val="24"/>
        </w:rPr>
        <w:t xml:space="preserve"> for</w:t>
      </w:r>
      <w:r w:rsidR="00FE0FB5" w:rsidRPr="00F4550C">
        <w:rPr>
          <w:rFonts w:ascii="Times New Roman" w:hAnsi="Times New Roman" w:cs="Times New Roman"/>
          <w:sz w:val="24"/>
        </w:rPr>
        <w:t>.</w:t>
      </w:r>
      <w:r w:rsidRPr="00F4550C">
        <w:rPr>
          <w:rFonts w:ascii="Times New Roman" w:hAnsi="Times New Roman" w:cs="Times New Roman"/>
          <w:sz w:val="24"/>
        </w:rPr>
        <w:t xml:space="preserve"> Even when performing identical experiments with the same experimental protocol, the timelines of signal changes in the two experiments eventually diverge.</w:t>
      </w:r>
      <w:r w:rsidR="00FE0FB5" w:rsidRPr="00F4550C">
        <w:rPr>
          <w:rFonts w:ascii="Times New Roman" w:hAnsi="Times New Roman" w:cs="Times New Roman"/>
          <w:sz w:val="24"/>
        </w:rPr>
        <w:t xml:space="preserve"> Thus, </w:t>
      </w:r>
      <w:r w:rsidR="002A47B0" w:rsidRPr="00F4550C">
        <w:rPr>
          <w:rFonts w:ascii="Times New Roman" w:hAnsi="Times New Roman" w:cs="Times New Roman"/>
          <w:sz w:val="24"/>
        </w:rPr>
        <w:t xml:space="preserve">in </w:t>
      </w:r>
      <w:r w:rsidR="00113B0F" w:rsidRPr="00F4550C">
        <w:rPr>
          <w:rFonts w:ascii="Times New Roman" w:hAnsi="Times New Roman" w:cs="Times New Roman"/>
          <w:sz w:val="24"/>
        </w:rPr>
        <w:t>separate</w:t>
      </w:r>
      <w:r w:rsidR="002A47B0" w:rsidRPr="00F4550C">
        <w:rPr>
          <w:rFonts w:ascii="Times New Roman" w:hAnsi="Times New Roman" w:cs="Times New Roman"/>
          <w:sz w:val="24"/>
        </w:rPr>
        <w:t xml:space="preserve"> EEG-fMRI </w:t>
      </w:r>
      <w:r w:rsidR="00FE0FB5" w:rsidRPr="00F4550C">
        <w:rPr>
          <w:rFonts w:ascii="Times New Roman" w:hAnsi="Times New Roman" w:cs="Times New Roman"/>
          <w:sz w:val="24"/>
        </w:rPr>
        <w:t xml:space="preserve">it is </w:t>
      </w:r>
      <w:r w:rsidR="00C44B51" w:rsidRPr="00F4550C">
        <w:rPr>
          <w:rFonts w:ascii="Times New Roman" w:hAnsi="Times New Roman" w:cs="Times New Roman"/>
          <w:sz w:val="24"/>
        </w:rPr>
        <w:t>ill-advised</w:t>
      </w:r>
      <w:r w:rsidR="00FE0FB5" w:rsidRPr="00F4550C">
        <w:rPr>
          <w:rFonts w:ascii="Times New Roman" w:hAnsi="Times New Roman" w:cs="Times New Roman"/>
          <w:sz w:val="24"/>
        </w:rPr>
        <w:t xml:space="preserve"> to relate for instance single-trial EEG and </w:t>
      </w:r>
      <w:r w:rsidR="002A47B0" w:rsidRPr="00F4550C">
        <w:rPr>
          <w:rFonts w:ascii="Times New Roman" w:hAnsi="Times New Roman" w:cs="Times New Roman"/>
          <w:sz w:val="24"/>
        </w:rPr>
        <w:t>f</w:t>
      </w:r>
      <w:r w:rsidR="00FE0FB5" w:rsidRPr="00F4550C">
        <w:rPr>
          <w:rFonts w:ascii="Times New Roman" w:hAnsi="Times New Roman" w:cs="Times New Roman"/>
          <w:sz w:val="24"/>
        </w:rPr>
        <w:t xml:space="preserve">MRI signals, </w:t>
      </w:r>
      <w:r w:rsidR="002A47B0" w:rsidRPr="00F4550C">
        <w:rPr>
          <w:rFonts w:ascii="Times New Roman" w:hAnsi="Times New Roman" w:cs="Times New Roman"/>
          <w:sz w:val="24"/>
        </w:rPr>
        <w:t>because</w:t>
      </w:r>
      <w:r w:rsidR="00FE0FB5" w:rsidRPr="00F4550C">
        <w:rPr>
          <w:rFonts w:ascii="Times New Roman" w:hAnsi="Times New Roman" w:cs="Times New Roman"/>
          <w:sz w:val="24"/>
        </w:rPr>
        <w:t xml:space="preserve"> they were acquired </w:t>
      </w:r>
      <w:r w:rsidR="00821192" w:rsidRPr="00F4550C">
        <w:rPr>
          <w:rFonts w:ascii="Times New Roman" w:hAnsi="Times New Roman" w:cs="Times New Roman"/>
          <w:sz w:val="24"/>
        </w:rPr>
        <w:t>successively instead of concurrently.</w:t>
      </w:r>
      <w:r w:rsidR="009C56B6" w:rsidRPr="00F4550C">
        <w:rPr>
          <w:rFonts w:ascii="Times New Roman" w:hAnsi="Times New Roman" w:cs="Times New Roman"/>
          <w:sz w:val="24"/>
        </w:rPr>
        <w:t xml:space="preserve"> </w:t>
      </w:r>
      <w:r w:rsidR="00821192" w:rsidRPr="00F4550C">
        <w:rPr>
          <w:rFonts w:ascii="Times New Roman" w:hAnsi="Times New Roman" w:cs="Times New Roman"/>
          <w:sz w:val="24"/>
        </w:rPr>
        <w:t>O</w:t>
      </w:r>
      <w:r w:rsidR="009C56B6" w:rsidRPr="00F4550C">
        <w:rPr>
          <w:rFonts w:ascii="Times New Roman" w:hAnsi="Times New Roman" w:cs="Times New Roman"/>
          <w:sz w:val="24"/>
        </w:rPr>
        <w:t>ther problems, such as training effects, habituation or fatigue</w:t>
      </w:r>
      <w:r w:rsidR="00821192" w:rsidRPr="00F4550C">
        <w:rPr>
          <w:rFonts w:ascii="Times New Roman" w:hAnsi="Times New Roman" w:cs="Times New Roman"/>
          <w:sz w:val="24"/>
        </w:rPr>
        <w:t xml:space="preserve">, further add to the limitations of </w:t>
      </w:r>
      <w:r w:rsidR="00113B0F" w:rsidRPr="00F4550C">
        <w:rPr>
          <w:rFonts w:ascii="Times New Roman" w:hAnsi="Times New Roman" w:cs="Times New Roman"/>
          <w:sz w:val="24"/>
        </w:rPr>
        <w:t>separate</w:t>
      </w:r>
      <w:r w:rsidR="00821192" w:rsidRPr="00F4550C">
        <w:rPr>
          <w:rFonts w:ascii="Times New Roman" w:hAnsi="Times New Roman" w:cs="Times New Roman"/>
          <w:sz w:val="24"/>
        </w:rPr>
        <w:t xml:space="preserve"> recordings</w:t>
      </w:r>
      <w:r w:rsidR="009C56B6" w:rsidRPr="00F4550C">
        <w:rPr>
          <w:rFonts w:ascii="Times New Roman" w:hAnsi="Times New Roman" w:cs="Times New Roman"/>
          <w:sz w:val="24"/>
        </w:rPr>
        <w:t>.</w:t>
      </w:r>
    </w:p>
    <w:p w14:paraId="4EBE7BE1" w14:textId="35D553D3" w:rsidR="009F76CC" w:rsidRPr="00F4550C" w:rsidRDefault="00FD2D22" w:rsidP="00167BDE">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Perhaps even more </w:t>
      </w:r>
      <w:r w:rsidR="003B113E" w:rsidRPr="00F4550C">
        <w:rPr>
          <w:rFonts w:ascii="Times New Roman" w:hAnsi="Times New Roman" w:cs="Times New Roman"/>
          <w:sz w:val="24"/>
        </w:rPr>
        <w:t>notable</w:t>
      </w:r>
      <w:r w:rsidR="002B5764" w:rsidRPr="00F4550C">
        <w:rPr>
          <w:rFonts w:ascii="Times New Roman" w:hAnsi="Times New Roman" w:cs="Times New Roman"/>
          <w:sz w:val="24"/>
        </w:rPr>
        <w:t xml:space="preserve"> than the complementing spatial and temporal </w:t>
      </w:r>
      <w:r w:rsidR="00AD6DA1" w:rsidRPr="00F4550C">
        <w:rPr>
          <w:rFonts w:ascii="Times New Roman" w:hAnsi="Times New Roman" w:cs="Times New Roman"/>
          <w:sz w:val="24"/>
        </w:rPr>
        <w:t>resolutions</w:t>
      </w:r>
      <w:r w:rsidR="002B5764" w:rsidRPr="00F4550C">
        <w:rPr>
          <w:rFonts w:ascii="Times New Roman" w:hAnsi="Times New Roman" w:cs="Times New Roman"/>
          <w:sz w:val="24"/>
        </w:rPr>
        <w:t xml:space="preserve"> in combined EEG and fMRI is the benefit stemming from their</w:t>
      </w:r>
      <w:r w:rsidR="00FF4A54" w:rsidRPr="00F4550C">
        <w:rPr>
          <w:rFonts w:ascii="Times New Roman" w:hAnsi="Times New Roman" w:cs="Times New Roman"/>
          <w:sz w:val="24"/>
        </w:rPr>
        <w:t xml:space="preserve"> physiological relation. Variation in </w:t>
      </w:r>
      <w:r w:rsidR="00AD6DA1" w:rsidRPr="00F4550C">
        <w:rPr>
          <w:rFonts w:ascii="Times New Roman" w:hAnsi="Times New Roman" w:cs="Times New Roman"/>
          <w:sz w:val="24"/>
        </w:rPr>
        <w:t>LFP often bears</w:t>
      </w:r>
      <w:r w:rsidRPr="00F4550C">
        <w:rPr>
          <w:rFonts w:ascii="Times New Roman" w:hAnsi="Times New Roman" w:cs="Times New Roman"/>
          <w:sz w:val="24"/>
        </w:rPr>
        <w:t xml:space="preserve"> more similarity to changes in BOLD than to recordings of single cell </w:t>
      </w:r>
      <w:r w:rsidR="00FF4A54" w:rsidRPr="00F4550C">
        <w:rPr>
          <w:rFonts w:ascii="Times New Roman" w:hAnsi="Times New Roman" w:cs="Times New Roman"/>
          <w:sz w:val="24"/>
        </w:rPr>
        <w:t>activity</w:t>
      </w:r>
      <w:r w:rsidR="00AD6DA1" w:rsidRPr="00F4550C">
        <w:rPr>
          <w:rFonts w:ascii="Times New Roman" w:hAnsi="Times New Roman" w:cs="Times New Roman"/>
          <w:sz w:val="24"/>
        </w:rPr>
        <w:t xml:space="preserve"> or MUA</w:t>
      </w:r>
      <w:r w:rsidRPr="00F4550C">
        <w:rPr>
          <w:rFonts w:ascii="Times New Roman" w:hAnsi="Times New Roman" w:cs="Times New Roman"/>
          <w:sz w:val="24"/>
        </w:rPr>
        <w:t xml:space="preserve"> </w:t>
      </w:r>
      <w:r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"10.1038/35084005", "ISBN" : "0028-0836 (Print)\\r0028-0836 (Linking)", "ISSN" : "0028-0836", "PMID" : "11449264", "abstract" : "Functional magnetic resonance imaging (fMRI) is widely used to study the operational organization of the human brain, but the exact relationship between the measured fMRI signal and the underlying neural activity is unclear. Here we present simultaneous intracortical recordings of neural signals and fMRI responses. We compared local field potentials (LFPs), single- and multi-unit spiking activity with highly spatio-temporally resolved blood-oxygen-level-dependent (BOLD) fMRI responses from the visual cortex of monkeys. The largest magnitude changes were observed in LFPs, which at recording sites characterized by transient responses were the only signal that significantly correlated with the haemodynamic response. Linear systems analysis on a trial-by-trial basis showed that the impulse response of the neurovascular system is both animal- and site-specific, and that LFPs yield a better estimate of BOLD responses than the multi-unit responses. These findings suggest that the BOLD contrast mechanism reflects the input and intracortical processing of a given area rather than its spiking output.", "author" : [ { "dropping-particle" : "", "family" : "Logothetis", "given" : "Nikos K", "non-dropping-particle" : "", "parse-names" : false, "suffix" : "" }, { "dropping-particle" : "", "family" : "Pauls", "given" : "Jon", "non-dropping-particle" : "", "parse-names" : false, "suffix" : "" }, { "dropping-particle" : "", "family" : "Augath", "given" : "Mark", "non-dropping-particle" : "", "parse-names" : false, "suffix" : "" }, { "dropping-particle" : "", "family" : "Trinath", "given" : "Torsten", "non-dropping-particle" : "", "parse-names" : false, "suffix" : "" }, { "dropping-particle" : "", "family" : "Oeltermann", "given" : "Axel", "non-dropping-particle" : "", "parse-names" : false, "suffix" : "" } ], "container-title" : "Nature", "id" : "ITEM-1", "issue" : "6843", "issued" : { "date-parts" : [ [ "2001" ] ] }, "page" : "150-157", "title" : "Neurophysiological investigation of the basis of the fMRI signal", "type" : "article-journal", "volume" : "412" }, "uris" : [ "http://www.mendeley.com/documents/?uuid=9ff840bc-7b65-3c5d-ba24-a151fbcbdf81" ] } ], "mendeley" : { "formattedCitation" : "(Logothetis, Pauls, Augath, Trinath, &amp; Oeltermann, 2001)", "plainTextFormattedCitation" : "(Logothetis, Pauls, Augath, Trinath, &amp; Oeltermann, 2001)", "previouslyFormattedCitation" : "(Logothetis, Pauls, Augath, Trinath, &amp; Oeltermann, 2001)"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(Logothetis, Pauls, Augath, Trinath, &amp; Oeltermann, 2001)</w:t>
      </w:r>
      <w:r w:rsidRPr="00F4550C">
        <w:rPr>
          <w:rFonts w:ascii="Times New Roman" w:hAnsi="Times New Roman" w:cs="Times New Roman"/>
          <w:sz w:val="24"/>
        </w:rPr>
        <w:fldChar w:fldCharType="end"/>
      </w:r>
      <w:r w:rsidR="00F87D8A" w:rsidRPr="00F4550C">
        <w:rPr>
          <w:rFonts w:ascii="Times New Roman" w:hAnsi="Times New Roman" w:cs="Times New Roman"/>
          <w:sz w:val="24"/>
        </w:rPr>
        <w:t>.</w:t>
      </w:r>
      <w:r w:rsidRPr="00F4550C">
        <w:rPr>
          <w:rFonts w:ascii="Times New Roman" w:hAnsi="Times New Roman" w:cs="Times New Roman"/>
          <w:sz w:val="24"/>
        </w:rPr>
        <w:t xml:space="preserve"> </w:t>
      </w:r>
      <w:r w:rsidR="00B0616D" w:rsidRPr="00F4550C">
        <w:rPr>
          <w:rFonts w:ascii="Times New Roman" w:hAnsi="Times New Roman" w:cs="Times New Roman"/>
          <w:sz w:val="24"/>
        </w:rPr>
        <w:t>At the same time</w:t>
      </w:r>
      <w:r w:rsidR="00F87D8A" w:rsidRPr="00F4550C">
        <w:rPr>
          <w:rFonts w:ascii="Times New Roman" w:hAnsi="Times New Roman" w:cs="Times New Roman"/>
          <w:sz w:val="24"/>
        </w:rPr>
        <w:t>,</w:t>
      </w:r>
      <w:r w:rsidRPr="00F4550C">
        <w:rPr>
          <w:rFonts w:ascii="Times New Roman" w:hAnsi="Times New Roman" w:cs="Times New Roman"/>
          <w:sz w:val="24"/>
        </w:rPr>
        <w:t xml:space="preserve"> it is irrefutable that EEG and fMRI </w:t>
      </w:r>
      <w:r w:rsidR="00C320B4" w:rsidRPr="00F4550C">
        <w:rPr>
          <w:rFonts w:ascii="Times New Roman" w:hAnsi="Times New Roman" w:cs="Times New Roman"/>
          <w:sz w:val="24"/>
        </w:rPr>
        <w:t>re</w:t>
      </w:r>
      <w:r w:rsidRPr="00F4550C">
        <w:rPr>
          <w:rFonts w:ascii="Times New Roman" w:hAnsi="Times New Roman" w:cs="Times New Roman"/>
          <w:sz w:val="24"/>
        </w:rPr>
        <w:t>present brain activity from</w:t>
      </w:r>
      <w:r w:rsidR="00F87D8A" w:rsidRPr="00F4550C">
        <w:rPr>
          <w:rFonts w:ascii="Times New Roman" w:hAnsi="Times New Roman" w:cs="Times New Roman"/>
          <w:sz w:val="24"/>
        </w:rPr>
        <w:t xml:space="preserve"> two very different perspectives. Considering their physiological basis, it seems plausible that modulations across experimental </w:t>
      </w:r>
      <w:r w:rsidR="00C320B4" w:rsidRPr="00F4550C">
        <w:rPr>
          <w:rFonts w:ascii="Times New Roman" w:hAnsi="Times New Roman" w:cs="Times New Roman"/>
          <w:sz w:val="24"/>
        </w:rPr>
        <w:t>conditions</w:t>
      </w:r>
      <w:r w:rsidR="00F87D8A" w:rsidRPr="00F4550C">
        <w:rPr>
          <w:rFonts w:ascii="Times New Roman" w:hAnsi="Times New Roman" w:cs="Times New Roman"/>
          <w:sz w:val="24"/>
        </w:rPr>
        <w:t xml:space="preserve"> of BOLD and EEG activity do not </w:t>
      </w:r>
      <w:r w:rsidR="00470B7E" w:rsidRPr="00F4550C">
        <w:rPr>
          <w:rFonts w:ascii="Times New Roman" w:hAnsi="Times New Roman" w:cs="Times New Roman"/>
          <w:sz w:val="24"/>
        </w:rPr>
        <w:t>align</w:t>
      </w:r>
      <w:r w:rsidR="00C320B4" w:rsidRPr="00F4550C">
        <w:rPr>
          <w:rFonts w:ascii="Times New Roman" w:hAnsi="Times New Roman" w:cs="Times New Roman"/>
          <w:sz w:val="24"/>
        </w:rPr>
        <w:t xml:space="preserve"> all the time</w:t>
      </w:r>
      <w:r w:rsidR="00470B7E" w:rsidRPr="00F4550C">
        <w:rPr>
          <w:rFonts w:ascii="Times New Roman" w:hAnsi="Times New Roman" w:cs="Times New Roman"/>
          <w:sz w:val="24"/>
        </w:rPr>
        <w:t xml:space="preserve"> </w:t>
      </w:r>
      <w:r w:rsidR="00F87D8A" w:rsidRPr="00F4550C">
        <w:rPr>
          <w:rFonts w:ascii="Times New Roman" w:hAnsi="Times New Roman" w:cs="Times New Roman"/>
          <w:sz w:val="24"/>
        </w:rPr>
        <w:t xml:space="preserve"> </w:t>
      </w:r>
      <w:r w:rsidR="00F87D8A" w:rsidRPr="00F4550C">
        <w:rPr>
          <w:rFonts w:ascii="Times New Roman" w:hAnsi="Times New Roman" w:cs="Times New Roman"/>
          <w:sz w:val="24"/>
        </w:rPr>
        <w:fldChar w:fldCharType="begin" w:fldLock="1"/>
      </w:r>
      <w:r w:rsidR="00167BDE" w:rsidRPr="00F4550C">
        <w:rPr>
          <w:rFonts w:ascii="Times New Roman" w:hAnsi="Times New Roman" w:cs="Times New Roman"/>
          <w:sz w:val="24"/>
        </w:rPr>
        <w:instrText>ADDIN CSL_CITATION { "citationItems" : [ { "id" : "ITEM-1", "itemData" : { "author" : [ { "dropping-particle" : "", "family" : "Im", "given" : "CH", "non-dropping-particle" : "", "parse-names" : false, "suffix" : "" }, { "dropping-particle" : "", "family" : "Jung", "given" : "HK", "non-dropping-particle" : "", "parse-names" : false, "suffix" : "" }, { "dropping-particle" : "", "family" : "Fujimaki", "given" : "N", "non-dropping-particle" : "", "parse-names" : false, "suffix" : "" } ], "container-title" : "Human brain mapping", "id" : "ITEM-1", "issued" : { "date-parts" : [ [ "2005" ] ] }, "title" : "fMRI\u2010constrained MEG source imaging and consideration of fMRI invisible sources", "type" : "article-journal" }, "uris" : [ "http://www.mendeley.com/documents/?uuid=0bc9f01b-f725-3327-b6ca-c23d4ea72052" ] }, { "id" : "ITEM-2", "itemData" : { "author" : [ { "dropping-particle" : "", "family" : "Nunez", "given" : "PL", "non-dropping-particle" : "", "parse-names" : false, "suffix" : "" }, { "dropping-particle" : "", "family" : "Silberstein", "given" : "RB", "non-dropping-particle" : "", "parse-names" : false, "suffix" : "" } ], "container-title" : "Brain topography", "id" : "ITEM-2", "issued" : { "date-parts" : [ [ "2000" ] ] }, "title" : "On the relationship of synaptic activity to macroscopic measurements: does co-registration of EEG with fMRI make sense?", "type" : "article-journal" }, "uris" : [ "http://www.mendeley.com/documents/?uuid=4fa94e0f-5311-3e97-a550-cf47717af251" ] }, { "id" : "ITEM-3", "itemData" : { "DOI" : "10.1023/A:1026683200895", "ISSN" : "08960267", "author" : [ { "dropping-particle" : "", "family" : "Nunez", "given" : "Paul L.", "non-dropping-particle" : "", "parse-names" : false, "suffix" : "" }, { "dropping-particle" : "", "family" : "Silberstein", "given" : "Richard B.", "non-dropping-particle" : "", "parse-names" : false, "suffix" : "" } ], "container-title" : "Brain Topography", "id" : "ITEM-3", "issue" : "2", "issued" : { "date-parts" : [ [ "2000" ] ] }, "page" : "79-96", "publisher" : "Kluwer Academic Publishers-Plenum Publishers", "title" : "On the Relationship of Synaptic Activity to Macroscopic Measurements: Does Co-Registration of EEG with fMRI Make Sense?", "type" : "article-journal", "volume" : "13" }, "uris" : [ "http://www.mendeley.com/documents/?uuid=b0be2cf8-b137-3146-ab37-c49a32deed42" ] } ], "mendeley" : { "formattedCitation" : "(Im, Jung, &amp; Fujimaki, 2005; P. L. Nunez &amp; Silberstein, 2000; P. Nunez &amp; Silberstein, 2000)", "manualFormatting" : "(Im, Jung, &amp; Fujimaki, 2005; Nunez &amp; Silberstein, 2000)", "plainTextFormattedCitation" : "(Im, Jung, &amp; Fujimaki, 2005; P. L. Nunez &amp; Silberstein, 2000; P. Nunez &amp; Silberstein, 2000)", "previouslyFormattedCitation" : "(Im, Jung, &amp; Fujimaki, 2005; P. L. Nunez &amp; Silberstein, 2000; P. Nunez &amp; Silberstein, 2000)" }, "properties" : {  }, "schema" : "https://github.com/citation-style-language/schema/raw/master/csl-citation.json" }</w:instrText>
      </w:r>
      <w:r w:rsidR="00F87D8A" w:rsidRPr="00F4550C">
        <w:rPr>
          <w:rFonts w:ascii="Times New Roman" w:hAnsi="Times New Roman" w:cs="Times New Roman"/>
          <w:sz w:val="24"/>
        </w:rPr>
        <w:fldChar w:fldCharType="separate"/>
      </w:r>
      <w:r w:rsidR="00167BDE" w:rsidRPr="00F4550C">
        <w:rPr>
          <w:rFonts w:ascii="Times New Roman" w:hAnsi="Times New Roman" w:cs="Times New Roman"/>
          <w:noProof/>
          <w:sz w:val="24"/>
        </w:rPr>
        <w:t>(Im, Jung, &amp; Fujimaki, 2005; Nunez &amp; Silberstein, 2000)</w:t>
      </w:r>
      <w:r w:rsidR="00F87D8A" w:rsidRPr="00F4550C">
        <w:rPr>
          <w:rFonts w:ascii="Times New Roman" w:hAnsi="Times New Roman" w:cs="Times New Roman"/>
          <w:sz w:val="24"/>
        </w:rPr>
        <w:fldChar w:fldCharType="end"/>
      </w:r>
      <w:r w:rsidR="00470B7E" w:rsidRPr="00F4550C">
        <w:rPr>
          <w:rFonts w:ascii="Times New Roman" w:hAnsi="Times New Roman" w:cs="Times New Roman"/>
          <w:sz w:val="24"/>
        </w:rPr>
        <w:t>. Whereas EEG signals only show the result of multiple</w:t>
      </w:r>
      <w:r w:rsidR="00C320B4" w:rsidRPr="00F4550C">
        <w:rPr>
          <w:rFonts w:ascii="Times New Roman" w:hAnsi="Times New Roman" w:cs="Times New Roman"/>
          <w:sz w:val="24"/>
        </w:rPr>
        <w:t>, non-linear</w:t>
      </w:r>
      <w:r w:rsidR="00470B7E" w:rsidRPr="00F4550C">
        <w:rPr>
          <w:rFonts w:ascii="Times New Roman" w:hAnsi="Times New Roman" w:cs="Times New Roman"/>
          <w:sz w:val="24"/>
        </w:rPr>
        <w:t xml:space="preserve"> activity summations across cortical layers, changes in the BOLD signal </w:t>
      </w:r>
      <w:r w:rsidR="001A0660" w:rsidRPr="00F4550C">
        <w:rPr>
          <w:rFonts w:ascii="Times New Roman" w:hAnsi="Times New Roman" w:cs="Times New Roman"/>
          <w:sz w:val="24"/>
        </w:rPr>
        <w:t xml:space="preserve">reflect </w:t>
      </w:r>
      <w:r w:rsidR="00903BB0" w:rsidRPr="00F4550C">
        <w:rPr>
          <w:rFonts w:ascii="Times New Roman" w:hAnsi="Times New Roman" w:cs="Times New Roman"/>
          <w:sz w:val="24"/>
        </w:rPr>
        <w:t>variations of oxygen concentration</w:t>
      </w:r>
      <w:r w:rsidR="001A0660" w:rsidRPr="00F4550C">
        <w:rPr>
          <w:rFonts w:ascii="Times New Roman" w:hAnsi="Times New Roman" w:cs="Times New Roman"/>
          <w:sz w:val="24"/>
        </w:rPr>
        <w:t xml:space="preserve"> in different brain regions</w:t>
      </w:r>
      <w:r w:rsidR="00C320B4" w:rsidRPr="00F4550C">
        <w:rPr>
          <w:rFonts w:ascii="Times New Roman" w:hAnsi="Times New Roman" w:cs="Times New Roman"/>
          <w:sz w:val="24"/>
        </w:rPr>
        <w:t xml:space="preserve"> over time</w:t>
      </w:r>
      <w:r w:rsidR="001A0660" w:rsidRPr="00F4550C">
        <w:rPr>
          <w:rFonts w:ascii="Times New Roman" w:hAnsi="Times New Roman" w:cs="Times New Roman"/>
          <w:sz w:val="24"/>
        </w:rPr>
        <w:t>.</w:t>
      </w:r>
      <w:r w:rsidR="00DA1E6A" w:rsidRPr="00F4550C">
        <w:rPr>
          <w:rFonts w:ascii="Times New Roman" w:hAnsi="Times New Roman" w:cs="Times New Roman"/>
          <w:sz w:val="24"/>
        </w:rPr>
        <w:t xml:space="preserve"> </w:t>
      </w:r>
    </w:p>
    <w:p w14:paraId="2605B782" w14:textId="0A9FCC70" w:rsidR="00F9327A" w:rsidRPr="00F4550C" w:rsidRDefault="00B80B90" w:rsidP="00167BDE">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The fact that the two signals do not </w:t>
      </w:r>
      <w:r w:rsidR="00C320B4" w:rsidRPr="00F4550C">
        <w:rPr>
          <w:rFonts w:ascii="Times New Roman" w:hAnsi="Times New Roman" w:cs="Times New Roman"/>
          <w:sz w:val="24"/>
        </w:rPr>
        <w:t>vary identically</w:t>
      </w:r>
      <w:r w:rsidRPr="00F4550C">
        <w:rPr>
          <w:rFonts w:ascii="Times New Roman" w:hAnsi="Times New Roman" w:cs="Times New Roman"/>
          <w:sz w:val="24"/>
        </w:rPr>
        <w:t xml:space="preserve"> can be regarded as an upside and a downside to concu</w:t>
      </w:r>
      <w:r w:rsidR="00903BB0" w:rsidRPr="00F4550C">
        <w:rPr>
          <w:rFonts w:ascii="Times New Roman" w:hAnsi="Times New Roman" w:cs="Times New Roman"/>
          <w:sz w:val="24"/>
        </w:rPr>
        <w:t>rrent EEG and fMRI recordings. For one,</w:t>
      </w:r>
      <w:r w:rsidR="00C320B4" w:rsidRPr="00F4550C">
        <w:rPr>
          <w:rFonts w:ascii="Times New Roman" w:hAnsi="Times New Roman" w:cs="Times New Roman"/>
          <w:sz w:val="24"/>
        </w:rPr>
        <w:t xml:space="preserve"> </w:t>
      </w:r>
      <w:r w:rsidR="000425E5" w:rsidRPr="00F4550C">
        <w:rPr>
          <w:rFonts w:ascii="Times New Roman" w:hAnsi="Times New Roman" w:cs="Times New Roman"/>
          <w:sz w:val="24"/>
        </w:rPr>
        <w:t>non-coinciding</w:t>
      </w:r>
      <w:r w:rsidR="00C320B4" w:rsidRPr="00F4550C">
        <w:rPr>
          <w:rFonts w:ascii="Times New Roman" w:hAnsi="Times New Roman" w:cs="Times New Roman"/>
          <w:sz w:val="24"/>
        </w:rPr>
        <w:t xml:space="preserve"> variation</w:t>
      </w:r>
      <w:r w:rsidRPr="00F4550C">
        <w:rPr>
          <w:rFonts w:ascii="Times New Roman" w:hAnsi="Times New Roman" w:cs="Times New Roman"/>
          <w:sz w:val="24"/>
        </w:rPr>
        <w:t xml:space="preserve"> of neuronal activity and cerebral blood flow</w:t>
      </w:r>
      <w:r w:rsidR="000425E5" w:rsidRPr="00F4550C">
        <w:rPr>
          <w:rFonts w:ascii="Times New Roman" w:hAnsi="Times New Roman" w:cs="Times New Roman"/>
          <w:sz w:val="24"/>
        </w:rPr>
        <w:t>, also referred to as neurovascular decoupling,</w:t>
      </w:r>
      <w:r w:rsidRPr="00F4550C">
        <w:rPr>
          <w:rFonts w:ascii="Times New Roman" w:hAnsi="Times New Roman" w:cs="Times New Roman"/>
          <w:sz w:val="24"/>
        </w:rPr>
        <w:t xml:space="preserve"> </w:t>
      </w:r>
      <w:r w:rsidR="00903BB0" w:rsidRPr="00F4550C">
        <w:rPr>
          <w:rFonts w:ascii="Times New Roman" w:hAnsi="Times New Roman" w:cs="Times New Roman"/>
          <w:sz w:val="24"/>
        </w:rPr>
        <w:t>could be seen as impeding</w:t>
      </w:r>
      <w:r w:rsidR="000425E5" w:rsidRPr="00F4550C">
        <w:rPr>
          <w:rFonts w:ascii="Times New Roman" w:hAnsi="Times New Roman" w:cs="Times New Roman"/>
          <w:sz w:val="24"/>
        </w:rPr>
        <w:t xml:space="preserve"> to</w:t>
      </w:r>
      <w:r w:rsidRPr="00F4550C">
        <w:rPr>
          <w:rFonts w:ascii="Times New Roman" w:hAnsi="Times New Roman" w:cs="Times New Roman"/>
          <w:sz w:val="24"/>
        </w:rPr>
        <w:t xml:space="preserve"> the validation of a result</w:t>
      </w:r>
      <w:r w:rsidR="000425E5" w:rsidRPr="00F4550C">
        <w:rPr>
          <w:rFonts w:ascii="Times New Roman" w:hAnsi="Times New Roman" w:cs="Times New Roman"/>
          <w:sz w:val="24"/>
        </w:rPr>
        <w:t>. If the multimodal results do not correspond, this might shed doubt on a significant finding, which is</w:t>
      </w:r>
      <w:r w:rsidRPr="00F4550C">
        <w:rPr>
          <w:rFonts w:ascii="Times New Roman" w:hAnsi="Times New Roman" w:cs="Times New Roman"/>
          <w:sz w:val="24"/>
        </w:rPr>
        <w:t xml:space="preserve"> </w:t>
      </w:r>
      <w:r w:rsidR="000425E5" w:rsidRPr="00F4550C">
        <w:rPr>
          <w:rFonts w:ascii="Times New Roman" w:hAnsi="Times New Roman" w:cs="Times New Roman"/>
          <w:sz w:val="24"/>
        </w:rPr>
        <w:t>discovered in one method but not</w:t>
      </w:r>
      <w:r w:rsidRPr="00F4550C">
        <w:rPr>
          <w:rFonts w:ascii="Times New Roman" w:hAnsi="Times New Roman" w:cs="Times New Roman"/>
          <w:sz w:val="24"/>
        </w:rPr>
        <w:t xml:space="preserve"> the other</w:t>
      </w:r>
      <w:r w:rsidR="000425E5" w:rsidRPr="00F4550C">
        <w:rPr>
          <w:rFonts w:ascii="Times New Roman" w:hAnsi="Times New Roman" w:cs="Times New Roman"/>
          <w:sz w:val="24"/>
        </w:rPr>
        <w:t>, although the one significant finding might still be meaningful</w:t>
      </w:r>
      <w:r w:rsidRPr="00F4550C">
        <w:rPr>
          <w:rFonts w:ascii="Times New Roman" w:hAnsi="Times New Roman" w:cs="Times New Roman"/>
          <w:sz w:val="24"/>
        </w:rPr>
        <w:t xml:space="preserve">. </w:t>
      </w:r>
      <w:r w:rsidR="00903BB0" w:rsidRPr="00F4550C">
        <w:rPr>
          <w:rFonts w:ascii="Times New Roman" w:hAnsi="Times New Roman" w:cs="Times New Roman"/>
          <w:sz w:val="24"/>
        </w:rPr>
        <w:t>However, w</w:t>
      </w:r>
      <w:r w:rsidRPr="00F4550C">
        <w:rPr>
          <w:rFonts w:ascii="Times New Roman" w:hAnsi="Times New Roman" w:cs="Times New Roman"/>
          <w:sz w:val="24"/>
        </w:rPr>
        <w:t>hen relating</w:t>
      </w:r>
      <w:r w:rsidR="007F08A6" w:rsidRPr="00F4550C">
        <w:rPr>
          <w:rFonts w:ascii="Times New Roman" w:hAnsi="Times New Roman" w:cs="Times New Roman"/>
          <w:sz w:val="24"/>
        </w:rPr>
        <w:t>,</w:t>
      </w:r>
      <w:r w:rsidRPr="00F4550C">
        <w:rPr>
          <w:rFonts w:ascii="Times New Roman" w:hAnsi="Times New Roman" w:cs="Times New Roman"/>
          <w:sz w:val="24"/>
        </w:rPr>
        <w:t xml:space="preserve"> for instance</w:t>
      </w:r>
      <w:r w:rsidR="007F08A6" w:rsidRPr="00F4550C">
        <w:rPr>
          <w:rFonts w:ascii="Times New Roman" w:hAnsi="Times New Roman" w:cs="Times New Roman"/>
          <w:sz w:val="24"/>
        </w:rPr>
        <w:t>,</w:t>
      </w:r>
      <w:r w:rsidRPr="00F4550C">
        <w:rPr>
          <w:rFonts w:ascii="Times New Roman" w:hAnsi="Times New Roman" w:cs="Times New Roman"/>
          <w:sz w:val="24"/>
        </w:rPr>
        <w:t xml:space="preserve"> </w:t>
      </w:r>
      <w:r w:rsidR="00086333" w:rsidRPr="00F4550C">
        <w:rPr>
          <w:rFonts w:ascii="Times New Roman" w:hAnsi="Times New Roman" w:cs="Times New Roman"/>
          <w:sz w:val="24"/>
        </w:rPr>
        <w:t>e</w:t>
      </w:r>
      <w:r w:rsidRPr="00F4550C">
        <w:rPr>
          <w:rFonts w:ascii="Times New Roman" w:hAnsi="Times New Roman" w:cs="Times New Roman"/>
          <w:sz w:val="24"/>
        </w:rPr>
        <w:t>vent-related poten</w:t>
      </w:r>
      <w:r w:rsidR="007F08A6" w:rsidRPr="00F4550C">
        <w:rPr>
          <w:rFonts w:ascii="Times New Roman" w:hAnsi="Times New Roman" w:cs="Times New Roman"/>
          <w:sz w:val="24"/>
        </w:rPr>
        <w:t xml:space="preserve">tials (ERP) to functional contrasts, neurovascular coupling would yield both results to be more meaningful. Plus, information from both sides aid the interpretation and integration of results into the greater theoretical background. </w:t>
      </w:r>
      <w:r w:rsidR="00903BB0" w:rsidRPr="00F4550C">
        <w:rPr>
          <w:rFonts w:ascii="Times New Roman" w:hAnsi="Times New Roman" w:cs="Times New Roman"/>
          <w:sz w:val="24"/>
        </w:rPr>
        <w:t>Here</w:t>
      </w:r>
      <w:r w:rsidR="007F08A6" w:rsidRPr="00F4550C">
        <w:rPr>
          <w:rFonts w:ascii="Times New Roman" w:hAnsi="Times New Roman" w:cs="Times New Roman"/>
          <w:sz w:val="24"/>
        </w:rPr>
        <w:t>, neurovascular decoupling</w:t>
      </w:r>
      <w:r w:rsidR="00227097" w:rsidRPr="00F4550C">
        <w:rPr>
          <w:rFonts w:ascii="Times New Roman" w:hAnsi="Times New Roman" w:cs="Times New Roman"/>
          <w:sz w:val="24"/>
        </w:rPr>
        <w:t xml:space="preserve"> might</w:t>
      </w:r>
      <w:r w:rsidR="007F08A6" w:rsidRPr="00F4550C">
        <w:rPr>
          <w:rFonts w:ascii="Times New Roman" w:hAnsi="Times New Roman" w:cs="Times New Roman"/>
          <w:sz w:val="24"/>
        </w:rPr>
        <w:t xml:space="preserve"> </w:t>
      </w:r>
      <w:r w:rsidR="00227097" w:rsidRPr="00F4550C">
        <w:rPr>
          <w:rFonts w:ascii="Times New Roman" w:hAnsi="Times New Roman" w:cs="Times New Roman"/>
          <w:sz w:val="24"/>
        </w:rPr>
        <w:t xml:space="preserve">provide </w:t>
      </w:r>
      <w:r w:rsidR="000425E5" w:rsidRPr="00F4550C">
        <w:rPr>
          <w:rFonts w:ascii="Times New Roman" w:hAnsi="Times New Roman" w:cs="Times New Roman"/>
          <w:sz w:val="24"/>
        </w:rPr>
        <w:t xml:space="preserve">information </w:t>
      </w:r>
      <w:r w:rsidR="00227097" w:rsidRPr="00F4550C">
        <w:rPr>
          <w:rFonts w:ascii="Times New Roman" w:hAnsi="Times New Roman" w:cs="Times New Roman"/>
          <w:sz w:val="24"/>
        </w:rPr>
        <w:t xml:space="preserve">as </w:t>
      </w:r>
      <w:r w:rsidR="000425E5" w:rsidRPr="00F4550C">
        <w:rPr>
          <w:rFonts w:ascii="Times New Roman" w:hAnsi="Times New Roman" w:cs="Times New Roman"/>
          <w:sz w:val="24"/>
        </w:rPr>
        <w:t>relevant</w:t>
      </w:r>
      <w:r w:rsidR="00227097" w:rsidRPr="00F4550C">
        <w:rPr>
          <w:rFonts w:ascii="Times New Roman" w:hAnsi="Times New Roman" w:cs="Times New Roman"/>
          <w:sz w:val="24"/>
        </w:rPr>
        <w:t xml:space="preserve"> as </w:t>
      </w:r>
      <w:r w:rsidR="00EB2A7D" w:rsidRPr="00F4550C">
        <w:rPr>
          <w:rFonts w:ascii="Times New Roman" w:hAnsi="Times New Roman" w:cs="Times New Roman"/>
          <w:sz w:val="24"/>
        </w:rPr>
        <w:t xml:space="preserve">neurovascular </w:t>
      </w:r>
      <w:r w:rsidR="00227097" w:rsidRPr="00F4550C">
        <w:rPr>
          <w:rFonts w:ascii="Times New Roman" w:hAnsi="Times New Roman" w:cs="Times New Roman"/>
          <w:sz w:val="24"/>
        </w:rPr>
        <w:t xml:space="preserve">coupling </w:t>
      </w:r>
      <w:r w:rsidR="00227097"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"author" : [ { "dropping-particle" : "", "family" : "Rosa", "given" : "MJ", "non-dropping-particle" : "", "parse-names" : false, "suffix" : "" }, { "dropping-particle" : "", "family" : "Daunizeau", "given" : "J", "non-dropping-particle" : "", "parse-names" : false, "suffix" : "" }, { "dropping-particle" : "", "family" : "Friston", "given" : "KJ", "non-dropping-particle" : "", "parse-names" : false, "suffix" : "" } ], "container-title" : "Journal of integrative", "id" : "ITEM-1", "issued" : { "date-parts" : [ [ "2010" ] ] }, "title" : "EEG-fMRI integration: a critical review of biophysical modeling and data analysis approaches", "type" : "article-journal" }, "uris" : [ "http://www.mendeley.com/documents/?uuid=08f87eb4-0b83-33cb-bad6-8eb59d341f43" ] } ], "mendeley" : { "formattedCitation" : "(Rosa, Daunizeau, &amp; Friston, 2010)", "plainTextFormattedCitation" : "(Rosa, Daunizeau, &amp; Friston, 2010)", "previouslyFormattedCitation" : "(Rosa, Daunizeau, &amp; Friston, 2010)" }, "properties" : {  }, "schema" : "https://github.com/citation-style-language/schema/raw/master/csl-citation.json" }</w:instrText>
      </w:r>
      <w:r w:rsidR="00227097" w:rsidRPr="00F4550C">
        <w:rPr>
          <w:rFonts w:ascii="Times New Roman" w:hAnsi="Times New Roman" w:cs="Times New Roman"/>
          <w:sz w:val="24"/>
        </w:rPr>
        <w:fldChar w:fldCharType="separate"/>
      </w:r>
      <w:r w:rsidR="00227097" w:rsidRPr="00F4550C">
        <w:rPr>
          <w:rFonts w:ascii="Times New Roman" w:hAnsi="Times New Roman" w:cs="Times New Roman"/>
          <w:noProof/>
          <w:sz w:val="24"/>
        </w:rPr>
        <w:t>(Rosa, Daunizeau, &amp; Friston, 2010)</w:t>
      </w:r>
      <w:r w:rsidR="00227097" w:rsidRPr="00F4550C">
        <w:rPr>
          <w:rFonts w:ascii="Times New Roman" w:hAnsi="Times New Roman" w:cs="Times New Roman"/>
          <w:sz w:val="24"/>
        </w:rPr>
        <w:fldChar w:fldCharType="end"/>
      </w:r>
      <w:r w:rsidR="00227097" w:rsidRPr="00F4550C">
        <w:rPr>
          <w:rFonts w:ascii="Times New Roman" w:hAnsi="Times New Roman" w:cs="Times New Roman"/>
          <w:sz w:val="24"/>
        </w:rPr>
        <w:t xml:space="preserve">. </w:t>
      </w:r>
      <w:r w:rsidR="00AE0910" w:rsidRPr="00F4550C">
        <w:rPr>
          <w:rFonts w:ascii="Times New Roman" w:hAnsi="Times New Roman" w:cs="Times New Roman"/>
          <w:sz w:val="24"/>
        </w:rPr>
        <w:t>D</w:t>
      </w:r>
      <w:r w:rsidR="00227097" w:rsidRPr="00F4550C">
        <w:rPr>
          <w:rFonts w:ascii="Times New Roman" w:hAnsi="Times New Roman" w:cs="Times New Roman"/>
          <w:sz w:val="24"/>
        </w:rPr>
        <w:t>ecoupling could be merely the result of failed signal detection</w:t>
      </w:r>
      <w:r w:rsidR="006D1AFF" w:rsidRPr="00F4550C">
        <w:rPr>
          <w:rFonts w:ascii="Times New Roman" w:hAnsi="Times New Roman" w:cs="Times New Roman"/>
          <w:sz w:val="24"/>
        </w:rPr>
        <w:t xml:space="preserve"> or</w:t>
      </w:r>
      <w:r w:rsidR="00167BDE" w:rsidRPr="00F4550C">
        <w:rPr>
          <w:rFonts w:ascii="Times New Roman" w:hAnsi="Times New Roman" w:cs="Times New Roman"/>
          <w:sz w:val="24"/>
        </w:rPr>
        <w:t xml:space="preserve"> it</w:t>
      </w:r>
      <w:r w:rsidR="00FD020D" w:rsidRPr="00F4550C">
        <w:rPr>
          <w:rFonts w:ascii="Times New Roman" w:hAnsi="Times New Roman" w:cs="Times New Roman"/>
          <w:sz w:val="24"/>
        </w:rPr>
        <w:t xml:space="preserve"> could be</w:t>
      </w:r>
      <w:r w:rsidR="006D1AFF" w:rsidRPr="00F4550C">
        <w:rPr>
          <w:rFonts w:ascii="Times New Roman" w:hAnsi="Times New Roman" w:cs="Times New Roman"/>
          <w:sz w:val="24"/>
        </w:rPr>
        <w:t xml:space="preserve"> entirely unrelated to experimental conditions</w:t>
      </w:r>
      <w:r w:rsidR="00227097" w:rsidRPr="00F4550C">
        <w:rPr>
          <w:rFonts w:ascii="Times New Roman" w:hAnsi="Times New Roman" w:cs="Times New Roman"/>
          <w:sz w:val="24"/>
        </w:rPr>
        <w:t xml:space="preserve">. However, it could also </w:t>
      </w:r>
      <w:r w:rsidR="006D1AFF" w:rsidRPr="00F4550C">
        <w:rPr>
          <w:rFonts w:ascii="Times New Roman" w:hAnsi="Times New Roman" w:cs="Times New Roman"/>
          <w:sz w:val="24"/>
        </w:rPr>
        <w:t>be attributed</w:t>
      </w:r>
      <w:r w:rsidR="00227097" w:rsidRPr="00F4550C">
        <w:rPr>
          <w:rFonts w:ascii="Times New Roman" w:hAnsi="Times New Roman" w:cs="Times New Roman"/>
          <w:sz w:val="24"/>
        </w:rPr>
        <w:t xml:space="preserve"> to pathological characteristics </w:t>
      </w:r>
      <w:r w:rsidR="00227097" w:rsidRPr="00F4550C">
        <w:rPr>
          <w:rFonts w:ascii="Times New Roman" w:hAnsi="Times New Roman" w:cs="Times New Roman"/>
          <w:sz w:val="24"/>
        </w:rPr>
        <w:fldChar w:fldCharType="begin" w:fldLock="1"/>
      </w:r>
      <w:r w:rsidR="00993314" w:rsidRPr="00F4550C">
        <w:rPr>
          <w:rFonts w:ascii="Times New Roman" w:hAnsi="Times New Roman" w:cs="Times New Roman"/>
          <w:sz w:val="24"/>
        </w:rPr>
        <w:instrText>ADDIN CSL_CITATION { "citationItems" : [ { "id" : "ITEM-1", "itemData" : { "DOI" : "10.1093/cercor/bhm208", "ISBN" : "1460-2199 (Electronic)\\r1047-3211 (Linking)", "ISSN" : "10473211", "PMID" : "18063563", "abstract" : "Blood oxygen level-dependent (BOLD) functional magnetic resonance imaging (fMRI) is widely used in neuroscience to study brain activity. However, BOLD fMRI does not measure neuronal activity directly but depends on cerebral blood flow (CBF), cerebral blood volume (CBV), and cerebral metabolic rate of oxygen (CMRO(2)) consumption. Using fMRI, CBV, CBF, neuronal recordings, and CMRO(2) modeling, we investigated how the signals are related during seizures in rats. We found that increases in hemodynamic, neuronal, and metabolic activity were associated with positive BOLD signals in the cortex, but with negative BOLD signals in hippocampus. Our data show that negative BOLD signals do not necessarily imply decreased neuronal activity or CBF, but can result from increased neuronal activity, depending on the interplay between hemodynamics and metabolism. Caution should be used in interpreting fMRI signals because the relationship between neuronal activity and BOLD signals may depend on brain region and state and can be different during normal and pathological conditions.", "author" : [ { "dropping-particle" : "", "family" : "Schridde", "given" : "Ulrich", "non-dropping-particle" : "", "parse-names" : false, "suffix" : "" }, { "dropping-particle" : "", "family" : "Khubchandani", "given" : "Manjula", "non-dropping-particle" : "", "parse-names" : false, "suffix" : "" }, { "dropping-particle" : "", "family" : "Motelow", "given" : "Joshua E.", "non-dropping-particle" : "", "parse-names" : false, "suffix" : "" }, { "dropping-particle" : "", "family" : "Sanganahalli", "given" : "Basavaraju G.", "non-dropping-particle" : "", "parse-names" : false, "suffix" : "" }, { "dropping-particle" : "", "family" : "Hyder", "given" : "Fahmeed", "non-dropping-particle" : "", "parse-names" : false, "suffix" : "" }, { "dropping-particle" : "", "family" : "Blumenfeld", "given" : "Hal", "non-dropping-particle" : "", "parse-names" : false, "suffix" : "" } ], "container-title" : "Cerebral Cortex", "id" : "ITEM-1", "issue" : "8", "issued" : { "date-parts" : [ [ "2008", "8", "1" ] ] }, "page" : "1814-1827", "title" : "Negative BOLD with large increases in neuronal activity", "type" : "article-journal", "volume" : "18" }, "uris" : [ "http://www.mendeley.com/documents/?uuid=f5b37496-38a8-3aa8-9b0c-226e3e8b7fdb" ] } ], "mendeley" : { "formattedCitation" : "(Schridde et al., 2008)", "plainTextFormattedCitation" : "(Schridde et al., 2008)", "previouslyFormattedCitation" : "(Schridde et al., 2008)" }, "properties" : {  }, "schema" : "https://github.com/citation-style-language/schema/raw/master/csl-citation.json" }</w:instrText>
      </w:r>
      <w:r w:rsidR="00227097" w:rsidRPr="00F4550C">
        <w:rPr>
          <w:rFonts w:ascii="Times New Roman" w:hAnsi="Times New Roman" w:cs="Times New Roman"/>
          <w:sz w:val="24"/>
        </w:rPr>
        <w:fldChar w:fldCharType="separate"/>
      </w:r>
      <w:r w:rsidR="00227097" w:rsidRPr="00F4550C">
        <w:rPr>
          <w:rFonts w:ascii="Times New Roman" w:hAnsi="Times New Roman" w:cs="Times New Roman"/>
          <w:noProof/>
          <w:sz w:val="24"/>
        </w:rPr>
        <w:t>(Schridde et al., 2008)</w:t>
      </w:r>
      <w:r w:rsidR="00227097" w:rsidRPr="00F4550C">
        <w:rPr>
          <w:rFonts w:ascii="Times New Roman" w:hAnsi="Times New Roman" w:cs="Times New Roman"/>
          <w:sz w:val="24"/>
        </w:rPr>
        <w:fldChar w:fldCharType="end"/>
      </w:r>
      <w:r w:rsidR="00227097" w:rsidRPr="00F4550C">
        <w:rPr>
          <w:rFonts w:ascii="Times New Roman" w:hAnsi="Times New Roman" w:cs="Times New Roman"/>
          <w:sz w:val="24"/>
        </w:rPr>
        <w:t>.</w:t>
      </w:r>
      <w:r w:rsidR="006D1AFF" w:rsidRPr="00F4550C">
        <w:rPr>
          <w:rFonts w:ascii="Times New Roman" w:hAnsi="Times New Roman" w:cs="Times New Roman"/>
          <w:sz w:val="24"/>
        </w:rPr>
        <w:t xml:space="preserve"> </w:t>
      </w:r>
    </w:p>
    <w:p w14:paraId="7CA34119" w14:textId="156F0D15" w:rsidR="00DA1E6A" w:rsidRPr="00F4550C" w:rsidRDefault="009F76CC" w:rsidP="00167BDE">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Lastly, finding discrete variances in EEG and fMRI data can be regarded as a great advantage to single recordings, since it </w:t>
      </w:r>
      <w:r w:rsidR="000425E5" w:rsidRPr="00F4550C">
        <w:rPr>
          <w:rFonts w:ascii="Times New Roman" w:hAnsi="Times New Roman" w:cs="Times New Roman"/>
          <w:sz w:val="24"/>
        </w:rPr>
        <w:t>supports</w:t>
      </w:r>
      <w:r w:rsidRPr="00F4550C">
        <w:rPr>
          <w:rFonts w:ascii="Times New Roman" w:hAnsi="Times New Roman" w:cs="Times New Roman"/>
          <w:sz w:val="24"/>
        </w:rPr>
        <w:t xml:space="preserve"> statistical predictions. </w:t>
      </w:r>
      <w:r w:rsidR="00DC140E" w:rsidRPr="00F4550C">
        <w:rPr>
          <w:rFonts w:ascii="Times New Roman" w:hAnsi="Times New Roman" w:cs="Times New Roman"/>
          <w:sz w:val="24"/>
        </w:rPr>
        <w:t>Capitalizing</w:t>
      </w:r>
      <w:r w:rsidRPr="00F4550C">
        <w:rPr>
          <w:rFonts w:ascii="Times New Roman" w:hAnsi="Times New Roman" w:cs="Times New Roman"/>
          <w:sz w:val="24"/>
        </w:rPr>
        <w:t xml:space="preserve"> on a larger variety of physiologica</w:t>
      </w:r>
      <w:r w:rsidR="0020019C" w:rsidRPr="00F4550C">
        <w:rPr>
          <w:rFonts w:ascii="Times New Roman" w:hAnsi="Times New Roman" w:cs="Times New Roman"/>
          <w:sz w:val="24"/>
        </w:rPr>
        <w:t>l signals aids predictive model</w:t>
      </w:r>
      <w:r w:rsidRPr="00F4550C">
        <w:rPr>
          <w:rFonts w:ascii="Times New Roman" w:hAnsi="Times New Roman" w:cs="Times New Roman"/>
          <w:sz w:val="24"/>
        </w:rPr>
        <w:t>ing by</w:t>
      </w:r>
      <w:r w:rsidR="002F07EB" w:rsidRPr="00F4550C">
        <w:rPr>
          <w:rFonts w:ascii="Times New Roman" w:hAnsi="Times New Roman" w:cs="Times New Roman"/>
          <w:sz w:val="24"/>
        </w:rPr>
        <w:t>,</w:t>
      </w:r>
      <w:r w:rsidRPr="00F4550C">
        <w:rPr>
          <w:rFonts w:ascii="Times New Roman" w:hAnsi="Times New Roman" w:cs="Times New Roman"/>
          <w:sz w:val="24"/>
        </w:rPr>
        <w:t xml:space="preserve"> for instance</w:t>
      </w:r>
      <w:r w:rsidR="002F07EB" w:rsidRPr="00F4550C">
        <w:rPr>
          <w:rFonts w:ascii="Times New Roman" w:hAnsi="Times New Roman" w:cs="Times New Roman"/>
          <w:sz w:val="24"/>
        </w:rPr>
        <w:t>,</w:t>
      </w:r>
      <w:r w:rsidRPr="00F4550C">
        <w:rPr>
          <w:rFonts w:ascii="Times New Roman" w:hAnsi="Times New Roman" w:cs="Times New Roman"/>
          <w:sz w:val="24"/>
        </w:rPr>
        <w:t xml:space="preserve"> either constraining or enriching a single signal’s prediction with the other </w:t>
      </w:r>
      <w:r w:rsidRPr="00F4550C">
        <w:rPr>
          <w:rFonts w:ascii="Times New Roman" w:hAnsi="Times New Roman" w:cs="Times New Roman"/>
          <w:sz w:val="24"/>
        </w:rPr>
        <w:fldChar w:fldCharType="begin" w:fldLock="1"/>
      </w:r>
      <w:r w:rsidR="00F9327A" w:rsidRPr="00F4550C">
        <w:rPr>
          <w:rFonts w:ascii="Times New Roman" w:hAnsi="Times New Roman" w:cs="Times New Roman"/>
          <w:sz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"id" : "ITEM-2", "itemData" : { "DOI" : "10.1037/a0032222", "ISSN" : "1939-1463", "PMID" : "23646991", "abstract" : "Bayesian estimation has played a pivotal role in the understanding of individual differences. However, for many models in psychology, Bayesian estimation of model parameters can be difficult. One reason for this difficulty is that conventional sampling algorithms, such as Markov chain Monte Carlo (MCMC), can be inefficient and impractical when little is known about the target distribution--particularly the target distribution's covariance structure. In this article, we highlight some reasons for this inefficiency and advocate the use of a population MCMC algorithm, called differential evolution Markov chain Monte Carlo (DE-MCMC), as a means of efficient proposal generation. We demonstrate in a simulation study that the performance of the DE-MCMC algorithm is unaffected by the correlation of the target distribution, whereas conventional MCMC performs substantially worse as the correlation increases. We then show that the DE-MCMC algorithm can be used to efficiently fit a hierarchical version of the linear ballistic accumulator model to response time data, which has proven to be a difficult task when conventional MCMC is used.", "author" : [ { "dropping-particle" : "", "family" : "Turner", "given" : "Brandon M", "non-dropping-particle" : "", "parse-names" : false, "suffix" : "" }, { "dropping-particle" : "", "family" : "Sederberg", "given" : "Per B", "non-dropping-particle" : "", "parse-names" : false, "suffix" : "" }, { "dropping-particle" : "", "family" : "Brown", "given" : "Scott D", "non-dropping-particle" : "", "parse-names" : false, "suffix" : "" }, { "dropping-particle" : "", "family" : "Steyvers", "given" : "Mark", "non-dropping-particle" : "", "parse-names" : false, "suffix" : "" } ], "container-title" : "Psychological methods", "id" : "ITEM-2", "issue" : "3", "issued" : { "date-parts" : [ [ "2013", "9" ] ] }, "page" : "368-84", "publisher" : "NIH Public Access", "title" : "A method for efficiently sampling from distributions with correlated dimensions.", "type" : "article-journal", "volume" : "18" }, "uris" : [ "http://www.mendeley.com/documents/?uuid=d8ca032b-664d-39f0-aef4-ab4488240dd4" ] }, { "id" : "ITEM-3", "itemData" : { "DOI" : "10.1016/j.neuroimage.2013.01.048", "ISSN" : "1095-9572", "PMID" : "23370060", "abstract" : "Scientists who study cognition infer underlying processes either by observing behavior (e.g., response times, percentage correct) or by observing neural activity (e.g., the BOLD response). These two types of observations have traditionally supported two separate lines of study. The first is led by cognitive modelers, who rely on behavior alone to support their computational theories. The second is led by cognitive neuroimagers, who rely on statistical models to link patterns of neural activity to experimental manipulations, often without any attempt to make a direct connection to an explicit computational theory. Here we present a flexible Bayesian framework for combining neural and cognitive models. Joining neuroimaging and computational modeling in a single hierarchical framework allows the neural data to influence the parameters of the cognitive model and allows behavioral data, even in the absence of neural data, to constrain the neural model. Critically, our Bayesian approach can reveal interactions between behavioral and neural parameters, and hence between neural activity and cognitive mechanisms. We demonstrate the utility of our approach with applications to simulated fMRI data with a recognition model and to diffusion-weighted imaging data with a response time model of perceptual choice.", "author" : [ { "dropping-particle" : "", "family" : "Turner", "given" : "Brandon M", "non-dropping-particle" : "", "parse-names" : false, "suffix" : "" }, { "dropping-particle" : "", "family" : "Forstmann", "given" : "Birte U", "non-dropping-particle" : "", "parse-names" : false, "suffix" : "" }, { "dropping-particle" : "", "family" : "Wagenmakers", "given" : "Eric-Jan", "non-dropping-particle" : "", "parse-names" : false, "suffix" : "" }, { "dropping-particle" : "", "family" : "Brown", "given" : "Scott D", "non-dropping-particle" : "", "parse-names" : false, "suffix" : "" }, { "dropping-particle" : "", "family" : "Sederberg", "given" : "Per B", "non-dropping-particle" : "", "parse-names" : false, "suffix" : "" }, { "dropping-particle" : "", "family" : "Steyvers", "given" : "Mark", "non-dropping-particle" : "", "parse-names" : false, "suffix" : "" } ], "container-title" : "NeuroImage", "id" : "ITEM-3", "issued" : { "date-parts" : [ [ "2013", "5", "15" ] ] }, "page" : "193-206", "publisher" : "NIH Public Access", "title" : "A Bayesian framework for simultaneously modeling neural and behavioral data.", "type" : "article-journal", "volume" : "72" }, "uris" : [ "http://www.mendeley.com/documents/?uuid=4bc1097d-3524-3625-9a71-ad35b7c8a71e" ] } ], "mendeley" : { "formattedCitation" : "(Turner, Forstmann, et al., 2013; Turner et al., 2016; Turner, Sederberg, Brown, &amp; Steyvers, 2013)", "manualFormatting" : "(Turner et al., 2013; Turner et al., 2016; Turner, Sederberg, Brown, &amp; Steyvers, 2013)", "plainTextFormattedCitation" : "(Turner, Forstmann, et al., 2013; Turner et al., 2016; Turner, Sederberg, Brown, &amp; Steyvers, 2013)", "previouslyFormattedCitation" : "(Turner, Forstmann, et al., 2013; Turner et al., 2016; Turner, Sederberg, Brown, &amp; Steyvers, 2013)" }, "properties" : {  }, "schema" : "https://github.com/citation-style-language/schema/raw/master/csl-citation.json" }</w:instrText>
      </w:r>
      <w:r w:rsidRPr="00F4550C">
        <w:rPr>
          <w:rFonts w:ascii="Times New Roman" w:hAnsi="Times New Roman" w:cs="Times New Roman"/>
          <w:sz w:val="24"/>
        </w:rPr>
        <w:fldChar w:fldCharType="separate"/>
      </w:r>
      <w:r w:rsidR="00F9327A" w:rsidRPr="00F4550C">
        <w:rPr>
          <w:rFonts w:ascii="Times New Roman" w:hAnsi="Times New Roman" w:cs="Times New Roman"/>
          <w:noProof/>
          <w:sz w:val="24"/>
        </w:rPr>
        <w:t>(Turner</w:t>
      </w:r>
      <w:r w:rsidR="009472BC" w:rsidRPr="00F4550C">
        <w:rPr>
          <w:rFonts w:ascii="Times New Roman" w:hAnsi="Times New Roman" w:cs="Times New Roman"/>
          <w:noProof/>
          <w:sz w:val="24"/>
        </w:rPr>
        <w:t xml:space="preserve"> et al., 2013; Turner et al., 2016; </w:t>
      </w:r>
      <w:r w:rsidR="009472BC" w:rsidRPr="00F4550C">
        <w:rPr>
          <w:rFonts w:ascii="Times New Roman" w:hAnsi="Times New Roman" w:cs="Times New Roman"/>
          <w:noProof/>
          <w:sz w:val="24"/>
        </w:rPr>
        <w:lastRenderedPageBreak/>
        <w:t>Turner, Sederberg, Brown, &amp; Steyvers, 2013)</w:t>
      </w:r>
      <w:r w:rsidRPr="00F4550C">
        <w:rPr>
          <w:rFonts w:ascii="Times New Roman" w:hAnsi="Times New Roman" w:cs="Times New Roman"/>
          <w:sz w:val="24"/>
        </w:rPr>
        <w:fldChar w:fldCharType="end"/>
      </w:r>
      <w:r w:rsidR="000425E5" w:rsidRPr="00F4550C">
        <w:rPr>
          <w:rFonts w:ascii="Times New Roman" w:hAnsi="Times New Roman" w:cs="Times New Roman"/>
          <w:sz w:val="24"/>
        </w:rPr>
        <w:t>.</w:t>
      </w:r>
      <w:r w:rsidR="00F9327A" w:rsidRPr="00F4550C">
        <w:rPr>
          <w:rFonts w:ascii="Times New Roman" w:hAnsi="Times New Roman" w:cs="Times New Roman"/>
          <w:sz w:val="24"/>
        </w:rPr>
        <w:t xml:space="preserve"> Multiple investigations from Turner et al. </w:t>
      </w:r>
      <w:r w:rsidR="002F07EB"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"10.1016/j.neuroimage.2013.01.048", "ISSN" : "1095-9572", "PMID" : "23370060", "abstract" : "Scientists who study cognition infer underlying processes either by observing behavior (e.g., response times, percentage correct) or by observing neural activity (e.g., the BOLD response). These two types of observations have traditionally supported two separate lines of study. The first is led by cognitive modelers, who rely on behavior alone to support their computational theories. The second is led by cognitive neuroimagers, who rely on statistical models to link patterns of neural activity to experimental manipulations, often without any attempt to make a direct connection to an explicit computational theory. Here we present a flexible Bayesian framework for combining neural and cognitive models. Joining neuroimaging and computational modeling in a single hierarchical framework allows the neural data to influence the parameters of the cognitive model and allows behavioral data, even in the absence of neural data, to constrain the neural model. Critically, our Bayesian approach can reveal interactions between behavioral and neural parameters, and hence between neural activity and cognitive mechanisms. We demonstrate the utility of our approach with applications to simulated fMRI data with a recognition model and to diffusion-weighted imaging data with a response time model of perceptual choice.", "author" : [ { "dropping-particle" : "", "family" : "Turner", "given" : "Brandon M", "non-dropping-particle" : "", "parse-names" : false, "suffix" : "" }, { "dropping-particle" : "", "family" : "Forstmann", "given" : "Birte U", "non-dropping-particle" : "", "parse-names" : false, "suffix" : "" }, { "dropping-particle" : "", "family" : "Wagenmakers", "given" : "Eric-Jan", "non-dropping-particle" : "", "parse-names" : false, "suffix" : "" }, { "dropping-particle" : "", "family" : "Brown", "given" : "Scott D", "non-dropping-particle" : "", "parse-names" : false, "suffix" : "" }, { "dropping-particle" : "", "family" : "Sederberg", "given" : "Per B", "non-dropping-particle" : "", "parse-names" : false, "suffix" : "" }, { "dropping-particle" : "", "family" : "Steyvers", "given" : "Mark", "non-dropping-particle" : "", "parse-names" : false, "suffix" : "" } ], "container-title" : "NeuroImage", "id" : "ITEM-1", "issued" : { "date-parts" : [ [ "2013", "5", "15" ] ] }, "page" : "193-206", "publisher" : "NIH Public Access", "title" : "A Bayesian framework for simultaneously modeling neural and behavioral data.", "type" : "article-journal", "volume" : "72" }, "uris" : [ "http://www.mendeley.com/documents/?uuid=4bc1097d-3524-3625-9a71-ad35b7c8a71e" ] }, { "id" : "ITEM-2",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"ITEM-2", "issued" : { "date-parts" : [ [ "2016" ] ] }, "page" : "96-115", "title" : "Why more is better: Simultaneous modeling of EEG, fMRI, and behavioral data", "type" : "article-journal", "volume" : "128" }, "uris" : [ "http://www.mendeley.com/documents/?uuid=8b12733a-78ce-3276-98e2-ab9cd66527d5" ] }, { "id" : "ITEM-3", "itemData" : { "DOI" : "10.1037/a0032222", "ISSN" : "1939-1463", "PMID" : "23646991", "abstract" : "Bayesian estimation has played a pivotal role in the understanding of individual differences. However, for many models in psychology, Bayesian estimation of model parameters can be difficult. One reason for this difficulty is that conventional sampling algorithms, such as Markov chain Monte Carlo (MCMC), can be inefficient and impractical when little is known about the target distribution--particularly the target distribution's covariance structure. In this article, we highlight some reasons for this inefficiency and advocate the use of a population MCMC algorithm, called differential evolution Markov chain Monte Carlo (DE-MCMC), as a means of efficient proposal generation. We demonstrate in a simulation study that the performance of the DE-MCMC algorithm is unaffected by the correlation of the target distribution, whereas conventional MCMC performs substantially worse as the correlation increases. We then show that the DE-MCMC algorithm can be used to efficiently fit a hierarchical version of the linear ballistic accumulator model to response time data, which has proven to be a difficult task when conventional MCMC is used.", "author" : [ { "dropping-particle" : "", "family" : "Turner", "given" : "Brandon M", "non-dropping-particle" : "", "parse-names" : false, "suffix" : "" }, { "dropping-particle" : "", "family" : "Sederberg", "given" : "Per B", "non-dropping-particle" : "", "parse-names" : false, "suffix" : "" }, { "dropping-particle" : "", "family" : "Brown", "given" : "Scott D", "non-dropping-particle" : "", "parse-names" : false, "suffix" : "" }, { "dropping-particle" : "", "family" : "Steyvers", "given" : "Mark", "non-dropping-particle" : "", "parse-names" : false, "suffix" : "" } ], "container-title" : "Psychological methods", "id" : "ITEM-3", "issue" : "3", "issued" : { "date-parts" : [ [ "2013", "9" ] ] }, "page" : "368-84", "publisher" : "NIH Public Access", "title" : "A method for efficiently sampling from distributions with correlated dimensions.", "type" : "article-journal", "volume" : "18" }, "uris" : [ "http://www.mendeley.com/documents/?uuid=d8ca032b-664d-39f0-aef4-ab4488240dd4" ] } ], "mendeley" : { "formattedCitation" : "(Turner, Forstmann, et al., 2013; Turner et al., 2016; Turner, Sederberg, et al., 2013)", "manualFormatting" : "(e.g., Turner, Forstmann, et al., 2013; Turner et al., 2016; Turner, Sederberg, et al., 2013)", "plainTextFormattedCitation" : "(Turner, Forstmann, et al., 2013; Turner et al., 2016; Turner, Sederberg, et al., 2013)", "previouslyFormattedCitation" : "(Turner, Forstmann, et al., 2013; Turner et al., 2016; Turner, Sederberg, et al., 2013)" }, "properties" : {  }, "schema" : "https://github.com/citation-style-language/schema/raw/master/csl-citation.json" }</w:instrText>
      </w:r>
      <w:r w:rsidR="002F07EB" w:rsidRPr="00F4550C">
        <w:rPr>
          <w:rFonts w:ascii="Times New Roman" w:hAnsi="Times New Roman" w:cs="Times New Roman"/>
          <w:sz w:val="24"/>
        </w:rPr>
        <w:fldChar w:fldCharType="separate"/>
      </w:r>
      <w:r w:rsidR="002F07EB" w:rsidRPr="00F4550C">
        <w:rPr>
          <w:rFonts w:ascii="Times New Roman" w:hAnsi="Times New Roman" w:cs="Times New Roman"/>
          <w:noProof/>
          <w:sz w:val="24"/>
        </w:rPr>
        <w:t>(e.g., Turner, Forstmann, et al., 2013; Turner et al., 2016; Turner, Sederberg, et al., 2013)</w:t>
      </w:r>
      <w:r w:rsidR="002F07EB" w:rsidRPr="00F4550C">
        <w:rPr>
          <w:rFonts w:ascii="Times New Roman" w:hAnsi="Times New Roman" w:cs="Times New Roman"/>
          <w:sz w:val="24"/>
        </w:rPr>
        <w:fldChar w:fldCharType="end"/>
      </w:r>
      <w:r w:rsidR="00F9327A" w:rsidRPr="00F4550C">
        <w:rPr>
          <w:rFonts w:ascii="Times New Roman" w:hAnsi="Times New Roman" w:cs="Times New Roman"/>
          <w:sz w:val="24"/>
        </w:rPr>
        <w:t xml:space="preserve"> revealed a significant advantage of multimodal predictors as compared to single EEG or MRI </w:t>
      </w:r>
      <w:r w:rsidR="003316BA" w:rsidRPr="00F4550C">
        <w:rPr>
          <w:rFonts w:ascii="Times New Roman" w:hAnsi="Times New Roman" w:cs="Times New Roman"/>
          <w:sz w:val="24"/>
        </w:rPr>
        <w:t>regressors</w:t>
      </w:r>
      <w:r w:rsidR="00F9327A" w:rsidRPr="00F4550C">
        <w:rPr>
          <w:rFonts w:ascii="Times New Roman" w:hAnsi="Times New Roman" w:cs="Times New Roman"/>
          <w:sz w:val="24"/>
        </w:rPr>
        <w:t>.</w:t>
      </w:r>
      <w:r w:rsidR="000425E5" w:rsidRPr="00F4550C">
        <w:rPr>
          <w:rFonts w:ascii="Times New Roman" w:hAnsi="Times New Roman" w:cs="Times New Roman"/>
          <w:sz w:val="24"/>
        </w:rPr>
        <w:t xml:space="preserve"> Hence, integrating the two signals holds the potential to achieve a better understanding of how brain activity relates to behavior.</w:t>
      </w:r>
      <w:r w:rsidR="00535C92" w:rsidRPr="00F4550C">
        <w:rPr>
          <w:rFonts w:ascii="Times New Roman" w:hAnsi="Times New Roman" w:cs="Times New Roman"/>
          <w:sz w:val="24"/>
        </w:rPr>
        <w:t xml:space="preserve"> This advantage is not to be underestimated, since the weak correlations of functional or electrophysiological findings to a subject’s behavior have often been puzzling as to how otherwise promising experimental results can be interpreted. Paying tribute to the fact that the measures used in these predictions only make up a</w:t>
      </w:r>
      <w:r w:rsidR="00F9327A" w:rsidRPr="00F4550C">
        <w:rPr>
          <w:rFonts w:ascii="Times New Roman" w:hAnsi="Times New Roman" w:cs="Times New Roman"/>
          <w:sz w:val="24"/>
        </w:rPr>
        <w:t xml:space="preserve"> limited part of brain activity, a joint </w:t>
      </w:r>
      <w:r w:rsidR="003316BA" w:rsidRPr="00F4550C">
        <w:rPr>
          <w:rFonts w:ascii="Times New Roman" w:hAnsi="Times New Roman" w:cs="Times New Roman"/>
          <w:sz w:val="24"/>
        </w:rPr>
        <w:t>approach</w:t>
      </w:r>
      <w:r w:rsidR="00F9327A" w:rsidRPr="00F4550C">
        <w:rPr>
          <w:rFonts w:ascii="Times New Roman" w:hAnsi="Times New Roman" w:cs="Times New Roman"/>
          <w:sz w:val="24"/>
        </w:rPr>
        <w:t xml:space="preserve"> opens up the possibility of</w:t>
      </w:r>
      <w:r w:rsidR="003316BA" w:rsidRPr="00F4550C">
        <w:rPr>
          <w:rFonts w:ascii="Times New Roman" w:hAnsi="Times New Roman" w:cs="Times New Roman"/>
          <w:sz w:val="24"/>
        </w:rPr>
        <w:t xml:space="preserve"> testing the predictive value of multiple regressors.</w:t>
      </w:r>
    </w:p>
    <w:p w14:paraId="54C3EFFE" w14:textId="0C358B23" w:rsidR="00716DCD" w:rsidRPr="00F4550C" w:rsidRDefault="00470B7E"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As a result,</w:t>
      </w:r>
      <w:r w:rsidR="001A0660" w:rsidRPr="00F4550C">
        <w:rPr>
          <w:rFonts w:ascii="Times New Roman" w:hAnsi="Times New Roman" w:cs="Times New Roman"/>
          <w:sz w:val="24"/>
        </w:rPr>
        <w:t xml:space="preserve"> approaches for </w:t>
      </w:r>
      <w:r w:rsidR="001252A6" w:rsidRPr="00F4550C">
        <w:rPr>
          <w:rFonts w:ascii="Times New Roman" w:hAnsi="Times New Roman" w:cs="Times New Roman"/>
          <w:sz w:val="24"/>
        </w:rPr>
        <w:t>combined</w:t>
      </w:r>
      <w:r w:rsidR="001A0660" w:rsidRPr="00F4550C">
        <w:rPr>
          <w:rFonts w:ascii="Times New Roman" w:hAnsi="Times New Roman" w:cs="Times New Roman"/>
          <w:sz w:val="24"/>
        </w:rPr>
        <w:t xml:space="preserve"> EEG-fMRI recordings </w:t>
      </w:r>
      <w:r w:rsidR="0040629D" w:rsidRPr="00F4550C">
        <w:rPr>
          <w:rFonts w:ascii="Times New Roman" w:hAnsi="Times New Roman" w:cs="Times New Roman"/>
          <w:sz w:val="24"/>
        </w:rPr>
        <w:t xml:space="preserve">allow </w:t>
      </w:r>
      <w:r w:rsidR="00DC140E" w:rsidRPr="00F4550C">
        <w:rPr>
          <w:rFonts w:ascii="Times New Roman" w:hAnsi="Times New Roman" w:cs="Times New Roman"/>
          <w:sz w:val="24"/>
        </w:rPr>
        <w:t>analyzing</w:t>
      </w:r>
      <w:r w:rsidR="004639CC" w:rsidRPr="00F4550C">
        <w:rPr>
          <w:rFonts w:ascii="Times New Roman" w:hAnsi="Times New Roman" w:cs="Times New Roman"/>
          <w:sz w:val="24"/>
        </w:rPr>
        <w:t xml:space="preserve"> </w:t>
      </w:r>
      <w:r w:rsidRPr="00F4550C">
        <w:rPr>
          <w:rFonts w:ascii="Times New Roman" w:hAnsi="Times New Roman" w:cs="Times New Roman"/>
          <w:sz w:val="24"/>
        </w:rPr>
        <w:t>shared and discrete signal variation</w:t>
      </w:r>
      <w:r w:rsidR="00F937A0">
        <w:rPr>
          <w:rFonts w:ascii="Times New Roman" w:hAnsi="Times New Roman" w:cs="Times New Roman"/>
          <w:sz w:val="24"/>
        </w:rPr>
        <w:t xml:space="preserve"> (see </w:t>
      </w:r>
      <w:r w:rsidR="00F937A0">
        <w:rPr>
          <w:rFonts w:ascii="Times New Roman" w:hAnsi="Times New Roman" w:cs="Times New Roman"/>
          <w:sz w:val="24"/>
        </w:rPr>
        <w:fldChar w:fldCharType="begin"/>
      </w:r>
      <w:r w:rsidR="00F937A0">
        <w:rPr>
          <w:rFonts w:ascii="Times New Roman" w:hAnsi="Times New Roman" w:cs="Times New Roman"/>
          <w:sz w:val="24"/>
        </w:rPr>
        <w:instrText xml:space="preserve"> REF _Ref508543957 \h </w:instrText>
      </w:r>
      <w:r w:rsidR="00F937A0">
        <w:rPr>
          <w:rFonts w:ascii="Times New Roman" w:hAnsi="Times New Roman" w:cs="Times New Roman"/>
          <w:sz w:val="24"/>
        </w:rPr>
      </w:r>
      <w:r w:rsidR="00F937A0">
        <w:rPr>
          <w:rFonts w:ascii="Times New Roman" w:hAnsi="Times New Roman" w:cs="Times New Roman"/>
          <w:sz w:val="24"/>
        </w:rPr>
        <w:fldChar w:fldCharType="separate"/>
      </w:r>
      <w:r w:rsidR="00F937A0" w:rsidRPr="00E50F9A">
        <w:rPr>
          <w:rFonts w:ascii="Times New Roman" w:hAnsi="Times New Roman" w:cs="Times New Roman"/>
          <w:b/>
          <w:sz w:val="24"/>
          <w:szCs w:val="24"/>
        </w:rPr>
        <w:t xml:space="preserve">Figure </w:t>
      </w:r>
      <w:r w:rsidR="00F937A0" w:rsidRPr="00E50F9A">
        <w:rPr>
          <w:rFonts w:ascii="Times New Roman" w:hAnsi="Times New Roman" w:cs="Times New Roman"/>
          <w:b/>
          <w:noProof/>
          <w:sz w:val="24"/>
          <w:szCs w:val="24"/>
        </w:rPr>
        <w:t>1</w:t>
      </w:r>
      <w:r w:rsidR="00F937A0">
        <w:rPr>
          <w:rFonts w:ascii="Times New Roman" w:hAnsi="Times New Roman" w:cs="Times New Roman"/>
          <w:sz w:val="24"/>
        </w:rPr>
        <w:fldChar w:fldCharType="end"/>
      </w:r>
      <w:r w:rsidR="006D1AFF" w:rsidRPr="00F4550C">
        <w:rPr>
          <w:rFonts w:ascii="Times New Roman" w:hAnsi="Times New Roman" w:cs="Times New Roman"/>
          <w:sz w:val="24"/>
        </w:rPr>
        <w:t>)</w:t>
      </w:r>
      <w:r w:rsidRPr="00F4550C">
        <w:rPr>
          <w:rFonts w:ascii="Times New Roman" w:hAnsi="Times New Roman" w:cs="Times New Roman"/>
          <w:sz w:val="24"/>
        </w:rPr>
        <w:t xml:space="preserve"> </w:t>
      </w:r>
      <w:r w:rsidR="00F44AD8" w:rsidRPr="00F4550C">
        <w:rPr>
          <w:rFonts w:ascii="Times New Roman" w:hAnsi="Times New Roman" w:cs="Times New Roman"/>
          <w:sz w:val="24"/>
        </w:rPr>
        <w:t>in the respective data sets</w:t>
      </w:r>
      <w:r w:rsidR="001A0660" w:rsidRPr="00F4550C">
        <w:rPr>
          <w:rFonts w:ascii="Times New Roman" w:hAnsi="Times New Roman" w:cs="Times New Roman"/>
          <w:sz w:val="24"/>
        </w:rPr>
        <w:t xml:space="preserve"> </w:t>
      </w:r>
      <w:r w:rsidR="001A0660"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"plainTextFormattedCitation" : "(Herrmann &amp; Debener, 2008)", "previouslyFormattedCitation" : "(Herrmann &amp; Debener, 2008)" }, "properties" : {  }, "schema" : "https://github.com/citation-style-language/schema/raw/master/csl-citation.json" }</w:instrText>
      </w:r>
      <w:r w:rsidR="001A0660" w:rsidRPr="00F4550C">
        <w:rPr>
          <w:rFonts w:ascii="Times New Roman" w:hAnsi="Times New Roman" w:cs="Times New Roman"/>
          <w:sz w:val="24"/>
        </w:rPr>
        <w:fldChar w:fldCharType="separate"/>
      </w:r>
      <w:r w:rsidR="00B04E3C" w:rsidRPr="00F4550C">
        <w:rPr>
          <w:rFonts w:ascii="Times New Roman" w:hAnsi="Times New Roman" w:cs="Times New Roman"/>
          <w:noProof/>
          <w:sz w:val="24"/>
        </w:rPr>
        <w:t>(Herrmann &amp; Debener, 2008)</w:t>
      </w:r>
      <w:r w:rsidR="001A0660" w:rsidRPr="00F4550C">
        <w:rPr>
          <w:rFonts w:ascii="Times New Roman" w:hAnsi="Times New Roman" w:cs="Times New Roman"/>
          <w:sz w:val="24"/>
        </w:rPr>
        <w:fldChar w:fldCharType="end"/>
      </w:r>
      <w:r w:rsidR="00DA1E6A" w:rsidRPr="00F4550C">
        <w:rPr>
          <w:rFonts w:ascii="Times New Roman" w:hAnsi="Times New Roman" w:cs="Times New Roman"/>
          <w:sz w:val="24"/>
        </w:rPr>
        <w:t>. Highlighting neurovascular</w:t>
      </w:r>
      <w:r w:rsidR="001A0660" w:rsidRPr="00F4550C">
        <w:rPr>
          <w:rFonts w:ascii="Times New Roman" w:hAnsi="Times New Roman" w:cs="Times New Roman"/>
          <w:sz w:val="24"/>
        </w:rPr>
        <w:t xml:space="preserve"> coupling and </w:t>
      </w:r>
      <w:r w:rsidR="00DA1E6A" w:rsidRPr="00F4550C">
        <w:rPr>
          <w:rFonts w:ascii="Times New Roman" w:hAnsi="Times New Roman" w:cs="Times New Roman"/>
          <w:sz w:val="24"/>
        </w:rPr>
        <w:t xml:space="preserve">decoupling </w:t>
      </w:r>
      <w:r w:rsidR="001A0660" w:rsidRPr="00F4550C">
        <w:rPr>
          <w:rFonts w:ascii="Times New Roman" w:hAnsi="Times New Roman" w:cs="Times New Roman"/>
          <w:sz w:val="24"/>
        </w:rPr>
        <w:t>promises</w:t>
      </w:r>
      <w:r w:rsidR="00FF4A54" w:rsidRPr="00F4550C">
        <w:rPr>
          <w:rFonts w:ascii="Times New Roman" w:hAnsi="Times New Roman" w:cs="Times New Roman"/>
          <w:sz w:val="24"/>
        </w:rPr>
        <w:t xml:space="preserve"> new</w:t>
      </w:r>
      <w:r w:rsidR="001A0660" w:rsidRPr="00F4550C">
        <w:rPr>
          <w:rFonts w:ascii="Times New Roman" w:hAnsi="Times New Roman" w:cs="Times New Roman"/>
          <w:sz w:val="24"/>
        </w:rPr>
        <w:t xml:space="preserve"> insights </w:t>
      </w:r>
      <w:r w:rsidR="00B0616D" w:rsidRPr="00F4550C">
        <w:rPr>
          <w:rFonts w:ascii="Times New Roman" w:hAnsi="Times New Roman" w:cs="Times New Roman"/>
          <w:sz w:val="24"/>
        </w:rPr>
        <w:t>for the study of</w:t>
      </w:r>
      <w:r w:rsidR="001A0660" w:rsidRPr="00F4550C">
        <w:rPr>
          <w:rFonts w:ascii="Times New Roman" w:hAnsi="Times New Roman" w:cs="Times New Roman"/>
          <w:sz w:val="24"/>
        </w:rPr>
        <w:t xml:space="preserve"> physiological foundations of EEG and fMRI as wells as</w:t>
      </w:r>
      <w:r w:rsidR="00C33C0A" w:rsidRPr="00F4550C">
        <w:rPr>
          <w:rFonts w:ascii="Times New Roman" w:hAnsi="Times New Roman" w:cs="Times New Roman"/>
          <w:sz w:val="24"/>
        </w:rPr>
        <w:t xml:space="preserve"> opportunities for testing hypotheses</w:t>
      </w:r>
      <w:r w:rsidR="00FF4A54" w:rsidRPr="00F4550C">
        <w:rPr>
          <w:rFonts w:ascii="Times New Roman" w:hAnsi="Times New Roman" w:cs="Times New Roman"/>
          <w:sz w:val="24"/>
        </w:rPr>
        <w:t xml:space="preserve"> </w:t>
      </w:r>
      <w:r w:rsidR="00C33C0A" w:rsidRPr="00F4550C">
        <w:rPr>
          <w:rFonts w:ascii="Times New Roman" w:hAnsi="Times New Roman" w:cs="Times New Roman"/>
          <w:sz w:val="24"/>
        </w:rPr>
        <w:t xml:space="preserve">in the </w:t>
      </w:r>
      <w:r w:rsidR="00FF4A54" w:rsidRPr="00F4550C">
        <w:rPr>
          <w:rFonts w:ascii="Times New Roman" w:hAnsi="Times New Roman" w:cs="Times New Roman"/>
          <w:sz w:val="24"/>
        </w:rPr>
        <w:t>experimental investigations of</w:t>
      </w:r>
      <w:r w:rsidR="001A0660" w:rsidRPr="00F4550C">
        <w:rPr>
          <w:rFonts w:ascii="Times New Roman" w:hAnsi="Times New Roman" w:cs="Times New Roman"/>
          <w:sz w:val="24"/>
        </w:rPr>
        <w:t xml:space="preserve"> cognitive processes.</w:t>
      </w:r>
      <w:r w:rsidR="001E1AA6" w:rsidRPr="00F4550C">
        <w:rPr>
          <w:rFonts w:ascii="Times New Roman" w:hAnsi="Times New Roman" w:cs="Times New Roman"/>
          <w:sz w:val="24"/>
        </w:rPr>
        <w:t xml:space="preserve"> </w:t>
      </w:r>
    </w:p>
    <w:p w14:paraId="1E055E89" w14:textId="2977B8B4" w:rsidR="00EB489F" w:rsidRPr="00F4550C" w:rsidRDefault="00465717" w:rsidP="00420FB1">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82816" behindDoc="0" locked="0" layoutInCell="1" allowOverlap="1" wp14:anchorId="70F58AC8" wp14:editId="2C3AC4B0">
                <wp:simplePos x="0" y="0"/>
                <wp:positionH relativeFrom="column">
                  <wp:posOffset>125095</wp:posOffset>
                </wp:positionH>
                <wp:positionV relativeFrom="page">
                  <wp:posOffset>6031521</wp:posOffset>
                </wp:positionV>
                <wp:extent cx="5353050" cy="3590293"/>
                <wp:effectExtent l="0" t="12700" r="6350" b="3810"/>
                <wp:wrapTopAndBottom/>
                <wp:docPr id="208" name="Group 208"/>
                <wp:cNvGraphicFramePr/>
                <a:graphic xmlns:a="http://schemas.openxmlformats.org/drawingml/2006/main">
                  <a:graphicData uri="http://schemas.microsoft.com/office/word/2010/wordprocessingGroup">
                    <wpg:wgp>
                      <wpg:cNvGrpSpPr/>
                      <wpg:grpSpPr>
                        <a:xfrm>
                          <a:off x="0" y="0"/>
                          <a:ext cx="5353050" cy="3590293"/>
                          <a:chOff x="0" y="0"/>
                          <a:chExt cx="5352900" cy="3589898"/>
                        </a:xfrm>
                      </wpg:grpSpPr>
                      <wpg:grpSp>
                        <wpg:cNvPr id="15" name="Gruppieren 15"/>
                        <wpg:cNvGrpSpPr/>
                        <wpg:grpSpPr>
                          <a:xfrm>
                            <a:off x="1256232" y="0"/>
                            <a:ext cx="2847340" cy="2819400"/>
                            <a:chOff x="123825" y="0"/>
                            <a:chExt cx="2849915" cy="2819400"/>
                          </a:xfrm>
                        </wpg:grpSpPr>
                        <wpg:grpSp>
                          <wpg:cNvPr id="13" name="Gruppieren 13"/>
                          <wpg:cNvGrpSpPr/>
                          <wpg:grpSpPr>
                            <a:xfrm>
                              <a:off x="123825" y="0"/>
                              <a:ext cx="2849915" cy="2819400"/>
                              <a:chOff x="98907" y="0"/>
                              <a:chExt cx="2276424" cy="2502535"/>
                            </a:xfrm>
                          </wpg:grpSpPr>
                          <wps:wsp>
                            <wps:cNvPr id="1" name="Ellipse 1"/>
                            <wps:cNvSpPr/>
                            <wps:spPr>
                              <a:xfrm>
                                <a:off x="98907" y="371475"/>
                                <a:ext cx="1592732" cy="1691640"/>
                              </a:xfrm>
                              <a:prstGeom prst="ellipse">
                                <a:avLst/>
                              </a:prstGeom>
                              <a:solidFill>
                                <a:srgbClr val="C00000">
                                  <a:alpha val="90000"/>
                                </a:srgbClr>
                              </a:solidFill>
                              <a:ln>
                                <a:solidFill>
                                  <a:schemeClr val="tx1">
                                    <a:lumMod val="50000"/>
                                    <a:lumOff val="50000"/>
                                  </a:schemeClr>
                                </a:solidFill>
                              </a:ln>
                              <a:scene3d>
                                <a:camera prst="orthographicFront"/>
                                <a:lightRig rig="threePt" dir="t"/>
                              </a:scene3d>
                              <a:sp3d extrusionH="76200">
                                <a:extrusionClr>
                                  <a:srgbClr val="C00000"/>
                                </a:extrusionClr>
                              </a:sp3d>
                            </wps:spPr>
                            <wps:style>
                              <a:lnRef idx="2">
                                <a:schemeClr val="accent1">
                                  <a:shade val="50000"/>
                                </a:schemeClr>
                              </a:lnRef>
                              <a:fillRef idx="1">
                                <a:schemeClr val="accent1"/>
                              </a:fillRef>
                              <a:effectRef idx="0">
                                <a:schemeClr val="accent1"/>
                              </a:effectRef>
                              <a:fontRef idx="minor">
                                <a:schemeClr val="lt1"/>
                              </a:fontRef>
                            </wps:style>
                            <wps:txbx>
                              <w:txbxContent>
                                <w:p w14:paraId="1FE78178" w14:textId="77777777" w:rsidR="00367162" w:rsidRPr="00EA7BDC" w:rsidRDefault="00367162" w:rsidP="006D1AFF">
                                  <w:pPr>
                                    <w:rPr>
                                      <w:b/>
                                      <w:color w:val="000000"/>
                                      <w:sz w:val="28"/>
                                      <w14:textFill>
                                        <w14:solidFill>
                                          <w14:srgbClr w14:val="000000">
                                            <w14:alpha w14:val="10000"/>
                                          </w14:srgb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Ellipse 4"/>
                            <wps:cNvSpPr/>
                            <wps:spPr>
                              <a:xfrm>
                                <a:off x="781047" y="371475"/>
                                <a:ext cx="1594284" cy="1691640"/>
                              </a:xfrm>
                              <a:prstGeom prst="ellipse">
                                <a:avLst/>
                              </a:prstGeom>
                              <a:solidFill>
                                <a:srgbClr val="0070C0">
                                  <a:alpha val="90000"/>
                                </a:srgb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62A5B" w14:textId="77777777" w:rsidR="00367162" w:rsidRPr="00EA7BDC" w:rsidRDefault="00367162" w:rsidP="00EA7BDC">
                                  <w:pPr>
                                    <w:jc w:val="right"/>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 name="Gruppieren 12"/>
                            <wpg:cNvGrpSpPr/>
                            <wpg:grpSpPr>
                              <a:xfrm>
                                <a:off x="771525" y="0"/>
                                <a:ext cx="920115" cy="2502535"/>
                                <a:chOff x="104775" y="0"/>
                                <a:chExt cx="920115" cy="2502535"/>
                              </a:xfrm>
                            </wpg:grpSpPr>
                            <wps:wsp>
                              <wps:cNvPr id="5" name="Rechteck 5"/>
                              <wps:cNvSpPr/>
                              <wps:spPr>
                                <a:xfrm>
                                  <a:off x="104775" y="0"/>
                                  <a:ext cx="920115" cy="2502535"/>
                                </a:xfrm>
                                <a:prstGeom prst="rect">
                                  <a:avLst/>
                                </a:prstGeom>
                                <a:solidFill>
                                  <a:schemeClr val="bg2">
                                    <a:lumMod val="75000"/>
                                    <a:alpha val="16000"/>
                                  </a:schemeClr>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AAFA37" w14:textId="77777777" w:rsidR="00367162" w:rsidRPr="00FD020D" w:rsidRDefault="00367162" w:rsidP="006D1AFF">
                                    <w:pPr>
                                      <w:jc w:val="center"/>
                                      <w:rPr>
                                        <w:color w:val="000000" w:themeColor="text1"/>
                                        <w:sz w:val="26"/>
                                        <w:szCs w:val="26"/>
                                      </w:rPr>
                                    </w:pPr>
                                    <w:r w:rsidRPr="00FD020D">
                                      <w:rPr>
                                        <w:color w:val="000000" w:themeColor="text1"/>
                                        <w:sz w:val="26"/>
                                        <w:szCs w:val="26"/>
                                      </w:rPr>
                                      <w:t>Event-related</w:t>
                                    </w:r>
                                  </w:p>
                                  <w:p w14:paraId="524E14C1" w14:textId="77777777" w:rsidR="00367162" w:rsidRDefault="00367162" w:rsidP="006D1AFF">
                                    <w:pPr>
                                      <w:jc w:val="center"/>
                                      <w:rPr>
                                        <w:color w:val="000000" w:themeColor="text1"/>
                                        <w:sz w:val="24"/>
                                      </w:rPr>
                                    </w:pPr>
                                  </w:p>
                                  <w:p w14:paraId="187F04DC" w14:textId="77777777" w:rsidR="00367162" w:rsidRPr="00EA7BDC" w:rsidRDefault="00367162" w:rsidP="006D1AFF">
                                    <w:pPr>
                                      <w:jc w:val="center"/>
                                      <w:rPr>
                                        <w:b/>
                                        <w:color w:val="000000" w:themeColor="text1"/>
                                        <w:sz w:val="24"/>
                                      </w:rPr>
                                    </w:pPr>
                                  </w:p>
                                  <w:p w14:paraId="5BEA301B" w14:textId="77777777" w:rsidR="00367162" w:rsidRDefault="00367162" w:rsidP="006D1AFF">
                                    <w:pPr>
                                      <w:jc w:val="center"/>
                                      <w:rPr>
                                        <w:color w:val="000000" w:themeColor="text1"/>
                                      </w:rPr>
                                    </w:pPr>
                                  </w:p>
                                  <w:p w14:paraId="424460E3" w14:textId="77777777" w:rsidR="00367162" w:rsidRDefault="00367162" w:rsidP="006D1AFF">
                                    <w:pPr>
                                      <w:jc w:val="center"/>
                                      <w:rPr>
                                        <w:color w:val="000000" w:themeColor="text1"/>
                                      </w:rPr>
                                    </w:pPr>
                                  </w:p>
                                  <w:p w14:paraId="5445BF94" w14:textId="77777777" w:rsidR="00367162" w:rsidRDefault="00367162" w:rsidP="006D1AFF">
                                    <w:pPr>
                                      <w:jc w:val="center"/>
                                      <w:rPr>
                                        <w:color w:val="000000" w:themeColor="text1"/>
                                      </w:rPr>
                                    </w:pPr>
                                  </w:p>
                                  <w:p w14:paraId="12D365D0" w14:textId="77777777" w:rsidR="00367162" w:rsidRDefault="00367162" w:rsidP="006D1AFF">
                                    <w:pPr>
                                      <w:jc w:val="center"/>
                                      <w:rPr>
                                        <w:color w:val="000000" w:themeColor="text1"/>
                                      </w:rPr>
                                    </w:pPr>
                                  </w:p>
                                  <w:p w14:paraId="52F59642" w14:textId="77777777" w:rsidR="00367162" w:rsidRDefault="00367162" w:rsidP="006D1AFF">
                                    <w:pPr>
                                      <w:jc w:val="center"/>
                                      <w:rPr>
                                        <w:color w:val="000000" w:themeColor="text1"/>
                                      </w:rPr>
                                    </w:pPr>
                                  </w:p>
                                  <w:p w14:paraId="32923692" w14:textId="77777777" w:rsidR="00367162" w:rsidRPr="00FD020D" w:rsidRDefault="00367162" w:rsidP="006D1AFF">
                                    <w:pPr>
                                      <w:jc w:val="center"/>
                                      <w:rPr>
                                        <w:color w:val="000000" w:themeColor="text1"/>
                                        <w:sz w:val="26"/>
                                        <w:szCs w:val="26"/>
                                      </w:rPr>
                                    </w:pPr>
                                    <w:r w:rsidRPr="00FD020D">
                                      <w:rPr>
                                        <w:color w:val="000000" w:themeColor="text1"/>
                                        <w:sz w:val="26"/>
                                        <w:szCs w:val="26"/>
                                      </w:rPr>
                                      <w:t>Unrelated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 name="Gerader Verbinder 6"/>
                              <wps:cNvCnPr/>
                              <wps:spPr>
                                <a:xfrm>
                                  <a:off x="104775" y="1200150"/>
                                  <a:ext cx="918000" cy="0"/>
                                </a:xfrm>
                                <a:prstGeom prst="line">
                                  <a:avLst/>
                                </a:prstGeom>
                                <a:ln w="285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8" name="Gerader Verbinder 8"/>
                              <wps:cNvCnPr/>
                              <wps:spPr>
                                <a:xfrm>
                                  <a:off x="161925" y="952500"/>
                                  <a:ext cx="190500" cy="200025"/>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9" name="Gerader Verbinder 9"/>
                              <wps:cNvCnPr/>
                              <wps:spPr>
                                <a:xfrm>
                                  <a:off x="257175" y="771525"/>
                                  <a:ext cx="352425" cy="371475"/>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0" name="Gerader Verbinder 10"/>
                              <wps:cNvCnPr/>
                              <wps:spPr>
                                <a:xfrm>
                                  <a:off x="390525" y="638175"/>
                                  <a:ext cx="495300" cy="514350"/>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1" name="Gerader Verbinder 11"/>
                              <wps:cNvCnPr/>
                              <wps:spPr>
                                <a:xfrm>
                                  <a:off x="542925" y="533400"/>
                                  <a:ext cx="390525" cy="419100"/>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g:grpSp>
                        </wpg:grpSp>
                        <wps:wsp>
                          <wps:cNvPr id="217" name="Textfeld 2"/>
                          <wps:cNvSpPr txBox="1">
                            <a:spLocks noChangeArrowheads="1"/>
                          </wps:cNvSpPr>
                          <wps:spPr bwMode="auto">
                            <a:xfrm>
                              <a:off x="190550" y="1219199"/>
                              <a:ext cx="561975" cy="314325"/>
                            </a:xfrm>
                            <a:prstGeom prst="rect">
                              <a:avLst/>
                            </a:prstGeom>
                            <a:solidFill>
                              <a:srgbClr val="C00000"/>
                            </a:solidFill>
                            <a:ln w="9525">
                              <a:noFill/>
                              <a:miter lim="800000"/>
                              <a:headEnd/>
                              <a:tailEnd/>
                            </a:ln>
                          </wps:spPr>
                          <wps:txbx>
                            <w:txbxContent>
                              <w:p w14:paraId="0F7CDCA1" w14:textId="77777777" w:rsidR="00367162" w:rsidRPr="006503D5" w:rsidRDefault="00367162">
                                <w:pPr>
                                  <w:rPr>
                                    <w:b/>
                                    <w:sz w:val="28"/>
                                    <w:lang w:val="de-DE"/>
                                  </w:rPr>
                                </w:pPr>
                                <w:r w:rsidRPr="006503D5">
                                  <w:rPr>
                                    <w:b/>
                                    <w:sz w:val="28"/>
                                  </w:rPr>
                                  <w:t>EEG</w:t>
                                </w:r>
                              </w:p>
                            </w:txbxContent>
                          </wps:txbx>
                          <wps:bodyPr rot="0" vert="horz" wrap="square" lIns="91440" tIns="45720" rIns="91440" bIns="45720" anchor="ctr" anchorCtr="0">
                            <a:noAutofit/>
                          </wps:bodyPr>
                        </wps:wsp>
                        <wps:wsp>
                          <wps:cNvPr id="14" name="Textfeld 2"/>
                          <wps:cNvSpPr txBox="1">
                            <a:spLocks noChangeArrowheads="1"/>
                          </wps:cNvSpPr>
                          <wps:spPr bwMode="auto">
                            <a:xfrm>
                              <a:off x="2371696" y="1219200"/>
                              <a:ext cx="552450" cy="314324"/>
                            </a:xfrm>
                            <a:prstGeom prst="rect">
                              <a:avLst/>
                            </a:prstGeom>
                            <a:solidFill>
                              <a:srgbClr val="0070C0"/>
                            </a:solidFill>
                            <a:ln w="9525">
                              <a:noFill/>
                              <a:miter lim="800000"/>
                              <a:headEnd/>
                              <a:tailEnd/>
                            </a:ln>
                          </wps:spPr>
                          <wps:txbx>
                            <w:txbxContent>
                              <w:p w14:paraId="6A6D577F" w14:textId="77777777" w:rsidR="00367162" w:rsidRPr="006503D5" w:rsidRDefault="00367162" w:rsidP="006503D5">
                                <w:pPr>
                                  <w:rPr>
                                    <w:b/>
                                    <w:color w:val="FFFFFF" w:themeColor="background1"/>
                                    <w:sz w:val="28"/>
                                    <w:lang w:val="de-DE"/>
                                  </w:rPr>
                                </w:pPr>
                                <w:r w:rsidRPr="006503D5">
                                  <w:rPr>
                                    <w:b/>
                                    <w:color w:val="FFFFFF" w:themeColor="background1"/>
                                    <w:sz w:val="28"/>
                                  </w:rPr>
                                  <w:t>fMRI</w:t>
                                </w:r>
                              </w:p>
                            </w:txbxContent>
                          </wps:txbx>
                          <wps:bodyPr rot="0" vert="horz" wrap="square" lIns="91440" tIns="45720" rIns="91440" bIns="45720" anchor="ctr" anchorCtr="0">
                            <a:noAutofit/>
                          </wps:bodyPr>
                        </wps:wsp>
                      </wpg:grpSp>
                      <wps:wsp>
                        <wps:cNvPr id="207" name="Text Box 207"/>
                        <wps:cNvSpPr txBox="1"/>
                        <wps:spPr>
                          <a:xfrm>
                            <a:off x="0" y="2921317"/>
                            <a:ext cx="5352900" cy="668581"/>
                          </a:xfrm>
                          <a:prstGeom prst="rect">
                            <a:avLst/>
                          </a:prstGeom>
                          <a:solidFill>
                            <a:prstClr val="white"/>
                          </a:solidFill>
                          <a:ln>
                            <a:noFill/>
                          </a:ln>
                        </wps:spPr>
                        <wps:txbx>
                          <w:txbxContent>
                            <w:p w14:paraId="5461DB4F" w14:textId="1CB85A62" w:rsidR="00367162" w:rsidRPr="00E50F9A" w:rsidRDefault="00367162" w:rsidP="00465717">
                              <w:pPr>
                                <w:jc w:val="both"/>
                                <w:rPr>
                                  <w:rFonts w:ascii="Times New Roman" w:hAnsi="Times New Roman" w:cs="Times New Roman"/>
                                  <w:color w:val="000000" w:themeColor="text1"/>
                                  <w:sz w:val="24"/>
                                  <w:szCs w:val="24"/>
                                </w:rPr>
                              </w:pPr>
                              <w:bookmarkStart w:id="30" w:name="_Ref508543957"/>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Pr>
                                  <w:rFonts w:ascii="Times New Roman" w:hAnsi="Times New Roman" w:cs="Times New Roman"/>
                                  <w:b/>
                                  <w:noProof/>
                                  <w:sz w:val="24"/>
                                  <w:szCs w:val="24"/>
                                </w:rPr>
                                <w:t>1</w:t>
                              </w:r>
                              <w:r w:rsidRPr="00E50F9A">
                                <w:rPr>
                                  <w:rFonts w:ascii="Times New Roman" w:hAnsi="Times New Roman" w:cs="Times New Roman"/>
                                  <w:b/>
                                  <w:sz w:val="24"/>
                                  <w:szCs w:val="24"/>
                                </w:rPr>
                                <w:fldChar w:fldCharType="end"/>
                              </w:r>
                              <w:bookmarkEnd w:id="30"/>
                              <w:r w:rsidRPr="00E50F9A">
                                <w:rPr>
                                  <w:rFonts w:ascii="Times New Roman" w:hAnsi="Times New Roman" w:cs="Times New Roman"/>
                                  <w:b/>
                                  <w:sz w:val="24"/>
                                  <w:szCs w:val="24"/>
                                </w:rPr>
                                <w:t xml:space="preserve"> </w:t>
                              </w:r>
                              <w:r w:rsidRPr="00E50F9A">
                                <w:rPr>
                                  <w:rFonts w:ascii="Times New Roman" w:hAnsi="Times New Roman" w:cs="Times New Roman"/>
                                  <w:color w:val="000000" w:themeColor="text1"/>
                                  <w:sz w:val="24"/>
                                  <w:szCs w:val="24"/>
                                </w:rPr>
                                <w:t xml:space="preserve">Illustration of variance proportions in EEG and fMRI signal attributed uniquely to EEG (red) or fMRI (blue) and event-related neurovascular coupling (striped) or event-unrelated coupling (not striped shared area) adapted from Herrmann and Debener </w:t>
                              </w:r>
                              <w:r w:rsidRPr="00E50F9A">
                                <w:rPr>
                                  <w:rFonts w:ascii="Times New Roman" w:hAnsi="Times New Roman" w:cs="Times New Roman"/>
                                  <w:color w:val="000000" w:themeColor="text1"/>
                                  <w:sz w:val="24"/>
                                  <w:szCs w:val="24"/>
                                </w:rPr>
                                <w:fldChar w:fldCharType="begin" w:fldLock="1"/>
                              </w:r>
                              <w:r w:rsidRPr="00E50F9A">
                                <w:rPr>
                                  <w:rFonts w:ascii="Times New Roman" w:hAnsi="Times New Roman" w:cs="Times New Roman"/>
                                  <w:color w:val="000000" w:themeColor="text1"/>
                                  <w:sz w:val="24"/>
                                  <w:szCs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"manualFormatting" : "(2007)", "plainTextFormattedCitation" : "(Herrmann &amp; Debener, 2008)", "previouslyFormattedCitation" : "(Herrmann &amp; Debener, 2008)" }, "properties" : {  }, "schema" : "https://github.com/citation-style-language/schema/raw/master/csl-citation.json" }</w:instrText>
                              </w:r>
                              <w:r w:rsidRPr="00E50F9A">
                                <w:rPr>
                                  <w:rFonts w:ascii="Times New Roman" w:hAnsi="Times New Roman" w:cs="Times New Roman"/>
                                  <w:color w:val="000000" w:themeColor="text1"/>
                                  <w:sz w:val="24"/>
                                  <w:szCs w:val="24"/>
                                </w:rPr>
                                <w:fldChar w:fldCharType="separate"/>
                              </w:r>
                              <w:r w:rsidRPr="00E50F9A">
                                <w:rPr>
                                  <w:rFonts w:ascii="Times New Roman" w:hAnsi="Times New Roman" w:cs="Times New Roman"/>
                                  <w:noProof/>
                                  <w:color w:val="000000" w:themeColor="text1"/>
                                  <w:sz w:val="24"/>
                                  <w:szCs w:val="24"/>
                                </w:rPr>
                                <w:t>(2007)</w:t>
                              </w:r>
                              <w:r w:rsidRPr="00E50F9A">
                                <w:rPr>
                                  <w:rFonts w:ascii="Times New Roman" w:hAnsi="Times New Roman" w:cs="Times New Roman"/>
                                  <w:color w:val="000000" w:themeColor="text1"/>
                                  <w:sz w:val="24"/>
                                  <w:szCs w:val="24"/>
                                </w:rPr>
                                <w:fldChar w:fldCharType="end"/>
                              </w:r>
                              <w:r w:rsidRPr="00E50F9A">
                                <w:rPr>
                                  <w:rFonts w:ascii="Times New Roman" w:hAnsi="Times New Roman" w:cs="Times New Roman"/>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58AC8" id="Group 208" o:spid="_x0000_s1026" style="position:absolute;left:0;text-align:left;margin-left:9.85pt;margin-top:474.9pt;width:421.5pt;height:282.7pt;z-index:251682816;mso-wrap-distance-top:14.2pt;mso-wrap-distance-bottom:14.2pt;mso-position-vertical-relative:page;mso-width-relative:margin;mso-height-relative:margin" coordsize="53529,358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">
                <v:group id="Gruppieren 15" o:spid="_x0000_s1027" style="position:absolute;left:12562;width:28473;height:28194" coordorigin="1238" coordsize="28499,28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group id="Gruppieren 13" o:spid="_x0000_s1028" style="position:absolute;left:1238;width:28499;height:28194" coordorigin="989" coordsize="22764,25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oval id="Ellipse 1" o:spid="_x0000_s1029" style="position:absolute;left:989;top:3714;width:15927;height:16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" fillcolor="#c00000" strokecolor="gray [1629]" strokeweight="1pt">
                      <v:fill opacity="59110f"/>
                      <v:stroke joinstyle="miter"/>
                      <v:textbox>
                        <w:txbxContent>
                          <w:p w14:paraId="1FE78178" w14:textId="77777777" w:rsidR="00367162" w:rsidRPr="00EA7BDC" w:rsidRDefault="00367162" w:rsidP="006D1AFF">
                            <w:pPr>
                              <w:rPr>
                                <w:b/>
                                <w:color w:val="000000"/>
                                <w:sz w:val="28"/>
                                <w14:textFill>
                                  <w14:solidFill>
                                    <w14:srgbClr w14:val="000000">
                                      <w14:alpha w14:val="10000"/>
                                    </w14:srgbClr>
                                  </w14:solidFill>
                                </w14:textFill>
                              </w:rPr>
                            </w:pPr>
                          </w:p>
                        </w:txbxContent>
                      </v:textbox>
                    </v:oval>
                    <v:oval id="Ellipse 4" o:spid="_x0000_s1030" style="position:absolute;left:7810;top:3714;width:15943;height:16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" fillcolor="#0070c0" strokecolor="gray [1629]" strokeweight="1pt">
                      <v:fill opacity="59110f"/>
                      <v:stroke joinstyle="miter"/>
                      <v:textbox>
                        <w:txbxContent>
                          <w:p w14:paraId="3B162A5B" w14:textId="77777777" w:rsidR="00367162" w:rsidRPr="00EA7BDC" w:rsidRDefault="00367162" w:rsidP="00EA7BDC">
                            <w:pPr>
                              <w:jc w:val="right"/>
                              <w:rPr>
                                <w:b/>
                                <w:sz w:val="28"/>
                              </w:rPr>
                            </w:pPr>
                          </w:p>
                        </w:txbxContent>
                      </v:textbox>
                    </v:oval>
                    <v:group id="Gruppieren 12" o:spid="_x0000_s1031" style="position:absolute;left:7715;width:9201;height:25025" coordorigin="1047" coordsize="9201,25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hteck 5" o:spid="_x0000_s1032" style="position:absolute;left:1047;width:9201;height:2502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" fillcolor="#aeaaaa [2414]" strokecolor="gray [1629]" strokeweight="2.25pt">
                        <v:fill opacity="10537f"/>
                        <v:textbox>
                          <w:txbxContent>
                            <w:p w14:paraId="78AAFA37" w14:textId="77777777" w:rsidR="00367162" w:rsidRPr="00FD020D" w:rsidRDefault="00367162" w:rsidP="006D1AFF">
                              <w:pPr>
                                <w:jc w:val="center"/>
                                <w:rPr>
                                  <w:color w:val="000000" w:themeColor="text1"/>
                                  <w:sz w:val="26"/>
                                  <w:szCs w:val="26"/>
                                </w:rPr>
                              </w:pPr>
                              <w:r w:rsidRPr="00FD020D">
                                <w:rPr>
                                  <w:color w:val="000000" w:themeColor="text1"/>
                                  <w:sz w:val="26"/>
                                  <w:szCs w:val="26"/>
                                </w:rPr>
                                <w:t>Event-related</w:t>
                              </w:r>
                            </w:p>
                            <w:p w14:paraId="524E14C1" w14:textId="77777777" w:rsidR="00367162" w:rsidRDefault="00367162" w:rsidP="006D1AFF">
                              <w:pPr>
                                <w:jc w:val="center"/>
                                <w:rPr>
                                  <w:color w:val="000000" w:themeColor="text1"/>
                                  <w:sz w:val="24"/>
                                </w:rPr>
                              </w:pPr>
                            </w:p>
                            <w:p w14:paraId="187F04DC" w14:textId="77777777" w:rsidR="00367162" w:rsidRPr="00EA7BDC" w:rsidRDefault="00367162" w:rsidP="006D1AFF">
                              <w:pPr>
                                <w:jc w:val="center"/>
                                <w:rPr>
                                  <w:b/>
                                  <w:color w:val="000000" w:themeColor="text1"/>
                                  <w:sz w:val="24"/>
                                </w:rPr>
                              </w:pPr>
                            </w:p>
                            <w:p w14:paraId="5BEA301B" w14:textId="77777777" w:rsidR="00367162" w:rsidRDefault="00367162" w:rsidP="006D1AFF">
                              <w:pPr>
                                <w:jc w:val="center"/>
                                <w:rPr>
                                  <w:color w:val="000000" w:themeColor="text1"/>
                                </w:rPr>
                              </w:pPr>
                            </w:p>
                            <w:p w14:paraId="424460E3" w14:textId="77777777" w:rsidR="00367162" w:rsidRDefault="00367162" w:rsidP="006D1AFF">
                              <w:pPr>
                                <w:jc w:val="center"/>
                                <w:rPr>
                                  <w:color w:val="000000" w:themeColor="text1"/>
                                </w:rPr>
                              </w:pPr>
                            </w:p>
                            <w:p w14:paraId="5445BF94" w14:textId="77777777" w:rsidR="00367162" w:rsidRDefault="00367162" w:rsidP="006D1AFF">
                              <w:pPr>
                                <w:jc w:val="center"/>
                                <w:rPr>
                                  <w:color w:val="000000" w:themeColor="text1"/>
                                </w:rPr>
                              </w:pPr>
                            </w:p>
                            <w:p w14:paraId="12D365D0" w14:textId="77777777" w:rsidR="00367162" w:rsidRDefault="00367162" w:rsidP="006D1AFF">
                              <w:pPr>
                                <w:jc w:val="center"/>
                                <w:rPr>
                                  <w:color w:val="000000" w:themeColor="text1"/>
                                </w:rPr>
                              </w:pPr>
                            </w:p>
                            <w:p w14:paraId="52F59642" w14:textId="77777777" w:rsidR="00367162" w:rsidRDefault="00367162" w:rsidP="006D1AFF">
                              <w:pPr>
                                <w:jc w:val="center"/>
                                <w:rPr>
                                  <w:color w:val="000000" w:themeColor="text1"/>
                                </w:rPr>
                              </w:pPr>
                            </w:p>
                            <w:p w14:paraId="32923692" w14:textId="77777777" w:rsidR="00367162" w:rsidRPr="00FD020D" w:rsidRDefault="00367162" w:rsidP="006D1AFF">
                              <w:pPr>
                                <w:jc w:val="center"/>
                                <w:rPr>
                                  <w:color w:val="000000" w:themeColor="text1"/>
                                  <w:sz w:val="26"/>
                                  <w:szCs w:val="26"/>
                                </w:rPr>
                              </w:pPr>
                              <w:r w:rsidRPr="00FD020D">
                                <w:rPr>
                                  <w:color w:val="000000" w:themeColor="text1"/>
                                  <w:sz w:val="26"/>
                                  <w:szCs w:val="26"/>
                                </w:rPr>
                                <w:t>Unrelated</w:t>
                              </w:r>
                            </w:p>
                          </w:txbxContent>
                        </v:textbox>
                      </v:rect>
                      <v:line id="Gerader Verbinder 6" o:spid="_x0000_s1033" style="position:absolute;visibility:visible;mso-wrap-style:square" from="1047,12001" to="10227,12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" strokecolor="gray [1629]" strokeweight="2.25pt">
                        <v:stroke joinstyle="miter"/>
                      </v:line>
                      <v:line id="Gerader Verbinder 8" o:spid="_x0000_s1034" style="position:absolute;visibility:visible;mso-wrap-style:square" from="1619,9525" to="3524,11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" strokecolor="gray [1629]" strokeweight="2.25pt">
                        <v:stroke dashstyle="3 1" joinstyle="miter"/>
                      </v:line>
                      <v:line id="Gerader Verbinder 9" o:spid="_x0000_s1035" style="position:absolute;visibility:visible;mso-wrap-style:square" from="2571,7715" to="6096,11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" strokecolor="gray [1629]" strokeweight="2.25pt">
                        <v:stroke dashstyle="3 1" joinstyle="miter"/>
                      </v:line>
                      <v:line id="Gerader Verbinder 10" o:spid="_x0000_s1036" style="position:absolute;visibility:visible;mso-wrap-style:square" from="3905,6381" to="8858,11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" strokecolor="gray [1629]" strokeweight="2.25pt">
                        <v:stroke dashstyle="3 1" joinstyle="miter"/>
                      </v:line>
                      <v:line id="Gerader Verbinder 11" o:spid="_x0000_s1037" style="position:absolute;visibility:visible;mso-wrap-style:square" from="5429,5334" to="9334,9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" strokecolor="gray [1629]" strokeweight="2.25pt">
                        <v:stroke dashstyle="3 1" joinstyle="miter"/>
                      </v:line>
                    </v:group>
                  </v:group>
                  <v:shapetype id="_x0000_t202" coordsize="21600,21600" o:spt="202" path="m,l,21600r21600,l21600,xe">
                    <v:stroke joinstyle="miter"/>
                    <v:path gradientshapeok="t" o:connecttype="rect"/>
                  </v:shapetype>
                  <v:shape id="Textfeld 2" o:spid="_x0000_s1038" type="#_x0000_t202" style="position:absolute;left:1905;top:12191;width:5620;height:3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" fillcolor="#c00000" stroked="f">
                    <v:textbox>
                      <w:txbxContent>
                        <w:p w14:paraId="0F7CDCA1" w14:textId="77777777" w:rsidR="00367162" w:rsidRPr="006503D5" w:rsidRDefault="00367162">
                          <w:pPr>
                            <w:rPr>
                              <w:b/>
                              <w:sz w:val="28"/>
                              <w:lang w:val="de-DE"/>
                            </w:rPr>
                          </w:pPr>
                          <w:r w:rsidRPr="006503D5">
                            <w:rPr>
                              <w:b/>
                              <w:sz w:val="28"/>
                            </w:rPr>
                            <w:t>EEG</w:t>
                          </w:r>
                        </w:p>
                      </w:txbxContent>
                    </v:textbox>
                  </v:shape>
                  <v:shape id="Textfeld 2" o:spid="_x0000_s1039" type="#_x0000_t202" style="position:absolute;left:23716;top:12192;width:5525;height:3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" fillcolor="#0070c0" stroked="f">
                    <v:textbox>
                      <w:txbxContent>
                        <w:p w14:paraId="6A6D577F" w14:textId="77777777" w:rsidR="00367162" w:rsidRPr="006503D5" w:rsidRDefault="00367162" w:rsidP="006503D5">
                          <w:pPr>
                            <w:rPr>
                              <w:b/>
                              <w:color w:val="FFFFFF" w:themeColor="background1"/>
                              <w:sz w:val="28"/>
                              <w:lang w:val="de-DE"/>
                            </w:rPr>
                          </w:pPr>
                          <w:r w:rsidRPr="006503D5">
                            <w:rPr>
                              <w:b/>
                              <w:color w:val="FFFFFF" w:themeColor="background1"/>
                              <w:sz w:val="28"/>
                            </w:rPr>
                            <w:t>fMRI</w:t>
                          </w:r>
                        </w:p>
                      </w:txbxContent>
                    </v:textbox>
                  </v:shape>
                </v:group>
                <v:shape id="Text Box 207" o:spid="_x0000_s1040" type="#_x0000_t202" style="position:absolute;top:29213;width:53529;height:6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P4ZywAAAOE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" stroked="f">
                  <v:textbox style="mso-fit-shape-to-text:t" inset="0,0,0,0">
                    <w:txbxContent>
                      <w:p w14:paraId="5461DB4F" w14:textId="1CB85A62" w:rsidR="00367162" w:rsidRPr="00E50F9A" w:rsidRDefault="00367162" w:rsidP="00465717">
                        <w:pPr>
                          <w:jc w:val="both"/>
                          <w:rPr>
                            <w:rFonts w:ascii="Times New Roman" w:hAnsi="Times New Roman" w:cs="Times New Roman"/>
                            <w:color w:val="000000" w:themeColor="text1"/>
                            <w:sz w:val="24"/>
                            <w:szCs w:val="24"/>
                          </w:rPr>
                        </w:pPr>
                        <w:bookmarkStart w:id="31" w:name="_Ref508543957"/>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Pr>
                            <w:rFonts w:ascii="Times New Roman" w:hAnsi="Times New Roman" w:cs="Times New Roman"/>
                            <w:b/>
                            <w:noProof/>
                            <w:sz w:val="24"/>
                            <w:szCs w:val="24"/>
                          </w:rPr>
                          <w:t>1</w:t>
                        </w:r>
                        <w:r w:rsidRPr="00E50F9A">
                          <w:rPr>
                            <w:rFonts w:ascii="Times New Roman" w:hAnsi="Times New Roman" w:cs="Times New Roman"/>
                            <w:b/>
                            <w:sz w:val="24"/>
                            <w:szCs w:val="24"/>
                          </w:rPr>
                          <w:fldChar w:fldCharType="end"/>
                        </w:r>
                        <w:bookmarkEnd w:id="31"/>
                        <w:r w:rsidRPr="00E50F9A">
                          <w:rPr>
                            <w:rFonts w:ascii="Times New Roman" w:hAnsi="Times New Roman" w:cs="Times New Roman"/>
                            <w:b/>
                            <w:sz w:val="24"/>
                            <w:szCs w:val="24"/>
                          </w:rPr>
                          <w:t xml:space="preserve"> </w:t>
                        </w:r>
                        <w:r w:rsidRPr="00E50F9A">
                          <w:rPr>
                            <w:rFonts w:ascii="Times New Roman" w:hAnsi="Times New Roman" w:cs="Times New Roman"/>
                            <w:color w:val="000000" w:themeColor="text1"/>
                            <w:sz w:val="24"/>
                            <w:szCs w:val="24"/>
                          </w:rPr>
                          <w:t xml:space="preserve">Illustration of variance proportions in EEG and fMRI signal attributed uniquely to EEG (red) or fMRI (blue) and event-related neurovascular coupling (striped) or event-unrelated coupling (not striped shared area) adapted from Herrmann and Debener </w:t>
                        </w:r>
                        <w:r w:rsidRPr="00E50F9A">
                          <w:rPr>
                            <w:rFonts w:ascii="Times New Roman" w:hAnsi="Times New Roman" w:cs="Times New Roman"/>
                            <w:color w:val="000000" w:themeColor="text1"/>
                            <w:sz w:val="24"/>
                            <w:szCs w:val="24"/>
                          </w:rPr>
                          <w:fldChar w:fldCharType="begin" w:fldLock="1"/>
                        </w:r>
                        <w:r w:rsidRPr="00E50F9A">
                          <w:rPr>
                            <w:rFonts w:ascii="Times New Roman" w:hAnsi="Times New Roman" w:cs="Times New Roman"/>
                            <w:color w:val="000000" w:themeColor="text1"/>
                            <w:sz w:val="24"/>
                            <w:szCs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"manualFormatting" : "(2007)", "plainTextFormattedCitation" : "(Herrmann &amp; Debener, 2008)", "previouslyFormattedCitation" : "(Herrmann &amp; Debener, 2008)" }, "properties" : {  }, "schema" : "https://github.com/citation-style-language/schema/raw/master/csl-citation.json" }</w:instrText>
                        </w:r>
                        <w:r w:rsidRPr="00E50F9A">
                          <w:rPr>
                            <w:rFonts w:ascii="Times New Roman" w:hAnsi="Times New Roman" w:cs="Times New Roman"/>
                            <w:color w:val="000000" w:themeColor="text1"/>
                            <w:sz w:val="24"/>
                            <w:szCs w:val="24"/>
                          </w:rPr>
                          <w:fldChar w:fldCharType="separate"/>
                        </w:r>
                        <w:r w:rsidRPr="00E50F9A">
                          <w:rPr>
                            <w:rFonts w:ascii="Times New Roman" w:hAnsi="Times New Roman" w:cs="Times New Roman"/>
                            <w:noProof/>
                            <w:color w:val="000000" w:themeColor="text1"/>
                            <w:sz w:val="24"/>
                            <w:szCs w:val="24"/>
                          </w:rPr>
                          <w:t>(2007)</w:t>
                        </w:r>
                        <w:r w:rsidRPr="00E50F9A">
                          <w:rPr>
                            <w:rFonts w:ascii="Times New Roman" w:hAnsi="Times New Roman" w:cs="Times New Roman"/>
                            <w:color w:val="000000" w:themeColor="text1"/>
                            <w:sz w:val="24"/>
                            <w:szCs w:val="24"/>
                          </w:rPr>
                          <w:fldChar w:fldCharType="end"/>
                        </w:r>
                        <w:r w:rsidRPr="00E50F9A">
                          <w:rPr>
                            <w:rFonts w:ascii="Times New Roman" w:hAnsi="Times New Roman" w:cs="Times New Roman"/>
                            <w:color w:val="000000" w:themeColor="text1"/>
                            <w:sz w:val="24"/>
                            <w:szCs w:val="24"/>
                          </w:rPr>
                          <w:t>.</w:t>
                        </w:r>
                      </w:p>
                    </w:txbxContent>
                  </v:textbox>
                </v:shape>
                <w10:wrap type="topAndBottom" anchory="page"/>
              </v:group>
            </w:pict>
          </mc:Fallback>
        </mc:AlternateContent>
      </w:r>
      <w:r w:rsidR="00F9513F" w:rsidRPr="00F4550C">
        <w:rPr>
          <w:rFonts w:ascii="Times New Roman" w:hAnsi="Times New Roman" w:cs="Times New Roman"/>
          <w:sz w:val="24"/>
        </w:rPr>
        <w:t xml:space="preserve">For example, in decision making research combined EEG-fMRI has already </w:t>
      </w:r>
      <w:r w:rsidR="00C534AF" w:rsidRPr="00F4550C">
        <w:rPr>
          <w:rFonts w:ascii="Times New Roman" w:hAnsi="Times New Roman" w:cs="Times New Roman"/>
          <w:sz w:val="24"/>
        </w:rPr>
        <w:t>been applied in a framework</w:t>
      </w:r>
      <w:r w:rsidR="00F9513F" w:rsidRPr="00F4550C">
        <w:rPr>
          <w:rFonts w:ascii="Times New Roman" w:hAnsi="Times New Roman" w:cs="Times New Roman"/>
          <w:sz w:val="24"/>
        </w:rPr>
        <w:t xml:space="preserve"> </w:t>
      </w:r>
      <w:r w:rsidR="00C534AF" w:rsidRPr="00F4550C">
        <w:rPr>
          <w:rFonts w:ascii="Times New Roman" w:hAnsi="Times New Roman" w:cs="Times New Roman"/>
          <w:sz w:val="24"/>
        </w:rPr>
        <w:t>for</w:t>
      </w:r>
      <w:r w:rsidR="00F9513F" w:rsidRPr="00F4550C">
        <w:rPr>
          <w:rFonts w:ascii="Times New Roman" w:hAnsi="Times New Roman" w:cs="Times New Roman"/>
          <w:sz w:val="24"/>
        </w:rPr>
        <w:t xml:space="preserve"> </w:t>
      </w:r>
      <w:r w:rsidR="00C534AF" w:rsidRPr="00F4550C">
        <w:rPr>
          <w:rFonts w:ascii="Times New Roman" w:hAnsi="Times New Roman" w:cs="Times New Roman"/>
          <w:sz w:val="24"/>
        </w:rPr>
        <w:t xml:space="preserve">outlining how spatio-temporal measures derived from both methods can change as a function of rising task complexity and how they can </w:t>
      </w:r>
      <w:r w:rsidR="00EB2DDA" w:rsidRPr="00F4550C">
        <w:rPr>
          <w:rFonts w:ascii="Times New Roman" w:hAnsi="Times New Roman" w:cs="Times New Roman"/>
          <w:sz w:val="24"/>
        </w:rPr>
        <w:t>predict performance in a delay</w:t>
      </w:r>
      <w:r w:rsidR="00C534AF" w:rsidRPr="00F4550C">
        <w:rPr>
          <w:rFonts w:ascii="Times New Roman" w:hAnsi="Times New Roman" w:cs="Times New Roman"/>
          <w:sz w:val="24"/>
        </w:rPr>
        <w:t xml:space="preserve"> discounting task</w:t>
      </w:r>
      <w:r w:rsidR="00EB2DDA" w:rsidRPr="00F4550C">
        <w:rPr>
          <w:rFonts w:ascii="Times New Roman" w:hAnsi="Times New Roman" w:cs="Times New Roman"/>
          <w:sz w:val="24"/>
        </w:rPr>
        <w:t xml:space="preserve"> </w:t>
      </w:r>
      <w:r w:rsidR="00C534AF"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"ITEM-1",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"(Kyathanahally, Franco-Watkins, Zhang, Calhoun, &amp; Deshpande, 2016)", "manualFormatting" : "(DDT; Kyathanahally, Franco-Watkins, Zhang, Calhoun, &amp; Deshpande, 2016)", "plainTextFormattedCitation" : "(Kyathanahally, Franco-Watkins, Zhang, Calhoun, &amp; Deshpande, 2016)", "previouslyFormattedCitation" : "(Kyathanahally, Franco-Watkins, Zhang, Calhoun, &amp; Deshpande, 2016)" }, "properties" : {  }, "schema" : "https://github.com/citation-style-language/schema/raw/master/csl-citation.json" }</w:instrText>
      </w:r>
      <w:r w:rsidR="00C534AF" w:rsidRPr="00F4550C">
        <w:rPr>
          <w:rFonts w:ascii="Times New Roman" w:hAnsi="Times New Roman" w:cs="Times New Roman"/>
          <w:sz w:val="24"/>
        </w:rPr>
        <w:fldChar w:fldCharType="separate"/>
      </w:r>
      <w:r w:rsidR="00C534AF" w:rsidRPr="00F4550C">
        <w:rPr>
          <w:rFonts w:ascii="Times New Roman" w:hAnsi="Times New Roman" w:cs="Times New Roman"/>
          <w:noProof/>
          <w:sz w:val="24"/>
        </w:rPr>
        <w:t>(</w:t>
      </w:r>
      <w:r w:rsidR="002F07EB" w:rsidRPr="00F4550C">
        <w:rPr>
          <w:rFonts w:ascii="Times New Roman" w:hAnsi="Times New Roman" w:cs="Times New Roman"/>
          <w:noProof/>
          <w:sz w:val="24"/>
        </w:rPr>
        <w:t xml:space="preserve">DDT; </w:t>
      </w:r>
      <w:r w:rsidR="00C534AF" w:rsidRPr="00F4550C">
        <w:rPr>
          <w:rFonts w:ascii="Times New Roman" w:hAnsi="Times New Roman" w:cs="Times New Roman"/>
          <w:noProof/>
          <w:sz w:val="24"/>
        </w:rPr>
        <w:t xml:space="preserve">Kyathanahally, Franco-Watkins, Zhang, Calhoun, &amp; Deshpande, </w:t>
      </w:r>
      <w:r w:rsidR="00C534AF" w:rsidRPr="00F4550C">
        <w:rPr>
          <w:rFonts w:ascii="Times New Roman" w:hAnsi="Times New Roman" w:cs="Times New Roman"/>
          <w:noProof/>
          <w:sz w:val="24"/>
        </w:rPr>
        <w:lastRenderedPageBreak/>
        <w:t>2016)</w:t>
      </w:r>
      <w:r w:rsidR="00C534AF" w:rsidRPr="00F4550C">
        <w:rPr>
          <w:rFonts w:ascii="Times New Roman" w:hAnsi="Times New Roman" w:cs="Times New Roman"/>
          <w:sz w:val="24"/>
        </w:rPr>
        <w:fldChar w:fldCharType="end"/>
      </w:r>
      <w:r w:rsidR="00C534AF" w:rsidRPr="00F4550C">
        <w:rPr>
          <w:rFonts w:ascii="Times New Roman" w:hAnsi="Times New Roman" w:cs="Times New Roman"/>
          <w:sz w:val="24"/>
        </w:rPr>
        <w:t xml:space="preserve">. The latter requires the exertion of cognitive control, which </w:t>
      </w:r>
      <w:r w:rsidR="0050665C" w:rsidRPr="00F4550C">
        <w:rPr>
          <w:rFonts w:ascii="Times New Roman" w:hAnsi="Times New Roman" w:cs="Times New Roman"/>
          <w:sz w:val="24"/>
        </w:rPr>
        <w:t>can be considered the ability to adaptively recruit cognitive resources and subordinate executive functions in a manner that is beneficial and compatible to a person’s goals. In delaying an expected reward, the gain can be maximized, which might be momentarily dissatisfying, but more remunerating in the long-term. In order</w:t>
      </w:r>
      <w:r w:rsidR="00716DCD" w:rsidRPr="00F4550C">
        <w:rPr>
          <w:rFonts w:ascii="Times New Roman" w:hAnsi="Times New Roman" w:cs="Times New Roman"/>
          <w:sz w:val="24"/>
        </w:rPr>
        <w:t xml:space="preserve"> to suspend the need for reward, </w:t>
      </w:r>
      <w:r w:rsidR="0050665C" w:rsidRPr="00F4550C">
        <w:rPr>
          <w:rFonts w:ascii="Times New Roman" w:hAnsi="Times New Roman" w:cs="Times New Roman"/>
          <w:sz w:val="24"/>
        </w:rPr>
        <w:t>prepotent reactions</w:t>
      </w:r>
      <w:r w:rsidR="00716DCD" w:rsidRPr="00F4550C">
        <w:rPr>
          <w:rFonts w:ascii="Times New Roman" w:hAnsi="Times New Roman" w:cs="Times New Roman"/>
          <w:sz w:val="24"/>
        </w:rPr>
        <w:t xml:space="preserve"> need to inhibited</w:t>
      </w:r>
      <w:r w:rsidR="0050665C" w:rsidRPr="00F4550C">
        <w:rPr>
          <w:rFonts w:ascii="Times New Roman" w:hAnsi="Times New Roman" w:cs="Times New Roman"/>
          <w:sz w:val="24"/>
        </w:rPr>
        <w:t>,</w:t>
      </w:r>
      <w:r w:rsidR="00716DCD" w:rsidRPr="00F4550C">
        <w:rPr>
          <w:rFonts w:ascii="Times New Roman" w:hAnsi="Times New Roman" w:cs="Times New Roman"/>
          <w:sz w:val="24"/>
        </w:rPr>
        <w:t xml:space="preserve"> while keeping in mind context information about how</w:t>
      </w:r>
      <w:r w:rsidR="0050665C" w:rsidRPr="00F4550C">
        <w:rPr>
          <w:rFonts w:ascii="Times New Roman" w:hAnsi="Times New Roman" w:cs="Times New Roman"/>
          <w:sz w:val="24"/>
        </w:rPr>
        <w:t xml:space="preserve"> </w:t>
      </w:r>
      <w:r w:rsidR="00716DCD" w:rsidRPr="00F4550C">
        <w:rPr>
          <w:rFonts w:ascii="Times New Roman" w:hAnsi="Times New Roman" w:cs="Times New Roman"/>
          <w:sz w:val="24"/>
        </w:rPr>
        <w:t>behavior and rewards can be optimized.</w:t>
      </w:r>
      <w:r w:rsidR="0050665C" w:rsidRPr="00F4550C">
        <w:rPr>
          <w:rFonts w:ascii="Times New Roman" w:hAnsi="Times New Roman" w:cs="Times New Roman"/>
          <w:sz w:val="24"/>
        </w:rPr>
        <w:t xml:space="preserve"> </w:t>
      </w:r>
      <w:r w:rsidR="00716DCD" w:rsidRPr="00F4550C">
        <w:rPr>
          <w:rFonts w:ascii="Times New Roman" w:hAnsi="Times New Roman" w:cs="Times New Roman"/>
          <w:sz w:val="24"/>
        </w:rPr>
        <w:t xml:space="preserve">In their theoretical framework Dual Mechanisms of Cognitive Control (DMC) Braver, Gray and Burgess </w:t>
      </w:r>
      <w:r w:rsidR="00716DCD"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"author" : [ { "dropping-particle" : "", "family" : "Braver", "given" : "Todd S", "non-dropping-particle" : "", "parse-names" : false, "suffix" : "" }, { "dropping-particle" : "", "family" : "Gray", "given" : "Jeremy R", "non-dropping-particle" : "", "parse-names" : false, "suffix" : "" }, { "dropping-particle" : "", "family" : "Burgess", "given" : "Gregory C", "non-dropping-particle" : "", "parse-names" : false, "suffix" : "" } ], "container-title" : "Variation in working memory", "id" : "ITEM-1", "issued" : { "date-parts" : [ [ "2007" ] ] }, "number-of-pages" : "76-106", "publisher" : "Oxford University Press", "title" : "Explaining the many varieties of working memory variation BT - Variation in working memory", "type" : "book" }, "uris" : [ "http://www.mendeley.com/documents/?uuid=6083ca09-d91e-3ecb-9b88-e2743a228179" ] } ], "mendeley" : { "formattedCitation" : "(T. S. Braver, Gray, &amp; Burgess, 2007)", "manualFormatting" : "(2007)", "plainTextFormattedCitation" : "(T. S. Braver, Gray, &amp; Burgess, 2007)", "previouslyFormattedCitation" : "(T. S. Braver, Gray, &amp; Burgess, 2007)" }, "properties" : {  }, "schema" : "https://github.com/citation-style-language/schema/raw/master/csl-citation.json" }</w:instrText>
      </w:r>
      <w:r w:rsidR="00716DCD" w:rsidRPr="00F4550C">
        <w:rPr>
          <w:rFonts w:ascii="Times New Roman" w:hAnsi="Times New Roman" w:cs="Times New Roman"/>
          <w:sz w:val="24"/>
        </w:rPr>
        <w:fldChar w:fldCharType="separate"/>
      </w:r>
      <w:r w:rsidR="00716DCD" w:rsidRPr="00F4550C">
        <w:rPr>
          <w:rFonts w:ascii="Times New Roman" w:hAnsi="Times New Roman" w:cs="Times New Roman"/>
          <w:noProof/>
          <w:sz w:val="24"/>
        </w:rPr>
        <w:t>(2007)</w:t>
      </w:r>
      <w:r w:rsidR="00716DCD" w:rsidRPr="00F4550C">
        <w:rPr>
          <w:rFonts w:ascii="Times New Roman" w:hAnsi="Times New Roman" w:cs="Times New Roman"/>
          <w:sz w:val="24"/>
        </w:rPr>
        <w:fldChar w:fldCharType="end"/>
      </w:r>
      <w:r w:rsidR="00716DCD" w:rsidRPr="00F4550C">
        <w:rPr>
          <w:rFonts w:ascii="Times New Roman" w:hAnsi="Times New Roman" w:cs="Times New Roman"/>
          <w:sz w:val="24"/>
        </w:rPr>
        <w:t xml:space="preserve"> postulated two distinct modes, in which cognitive control operates, to explain inter- as well as intraindividual variability of working memory (WM) performance: 1) proactive control (i.e., anticipatory planning, early information selection, context-driven) and 2) reactive control (i.e., flexible behavioral adaptation, late correction, stimulus-driven).</w:t>
      </w:r>
    </w:p>
    <w:p w14:paraId="299F38B9" w14:textId="38ADCC0F" w:rsidR="00AD02EE" w:rsidRPr="00F4550C" w:rsidRDefault="00277B03"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There is substantial evidence that proactive control, as the mode that optimizes behavior, is the more resource demanding and puts a larger load on WM</w:t>
      </w:r>
      <w:r w:rsidR="0021258C" w:rsidRPr="00F4550C">
        <w:rPr>
          <w:rFonts w:ascii="Times New Roman" w:hAnsi="Times New Roman" w:cs="Times New Roman"/>
          <w:sz w:val="24"/>
        </w:rPr>
        <w:t xml:space="preserve"> </w:t>
      </w:r>
      <w:r w:rsidR="0021258C"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"DOI" : "10.1016/j.conb.2010.03.002", "ISBN" : "1873-6882 (Electronic)\\n0959-4388 (Linking)", "ISSN" : "09594388", "PMID" : "20381337", "abstract" : "Investigations of individual differences have become increasingly important in the cognitive neuroscience of executive control. For instance, individual variation in lateral prefrontal cortex function (and that of associated regions) has recently been used to identify contributions of executive control processes to a number of domains, including working memory capacity, anxiety, reward/motivation, and emotion regulation. However, the origins of such individual differences remain poorly understood. Recent progress toward identifying the genetic and environmental sources of variation in neural traits, in combination with progress in identifying the causal relationships between neural and cognitive processes, will be essential for developing a mechanistic understanding of executive control. ?? 2010 Elsevier Ltd.", "author" : [ { "dropping-particle" : "", "family" : "Braver", "given" : "Todd S.", "non-dropping-particle" : "", "parse-names" : false, "suffix" : "" }, { "dropping-particle" : "", "family" : "Cole", "given" : "Michael W.", "non-dropping-particle" : "", "parse-names" : false, "suffix" : "" }, { "dropping-particle" : "", "family" : "Yarkoni", "given" : "Tal", "non-dropping-particle" : "", "parse-names" : false, "suffix" : "" } ], "container-title" : "Current Opinion in Neurobiology", "id" : "ITEM-1", "issued" : { "date-parts" : [ [ "2010" ] ] }, "title" : "Vive les differences! Individual variation in neural mechanisms of executive control", "type" : "article" }, "uris" : [ "http://www.mendeley.com/documents/?uuid=246c026c-b50c-3bee-aef6-c3b651210770" ] }, { "id" : "ITEM-2", "itemData" : { "DOI" : "10.1016/S0896-6273(03)00466-5", "ISSN" : "0896-6273", "abstract" : "A hybrid blocked and event-related functional magnetic resonance imaging (fMRI) study decomposed brain activity during task switching into sustained and transient components. Contrasting task-switching blocks against single-task blocks revealed sustained activation in right anterior prefrontal cortex (PFC). Contrasting task-switch trials against task-repeat and single-task trials revealed activation in left lateral PFC and left superior parietal cortex. In both sets of regions, activation dynamics were strongly modulated by trial-by-trial fluctuations in response speed. In addition, right anterior PFC activity selectively covaried with the magnitude of mixing cost (i.e., task-repeat versus single-task trial performance), and left superior parietal activity selectively covaried with the magnitude of the switching cost (i.e., task-switch versus task-repeat trial performance). These results indicate a functional double dissociation in brain regions supporting different components of cognitive control during task switching and suggest that both sustained and transient control processes mediate the behavioral performance costs of task switching.", "author" : [ { "dropping-particle" : "", "family" : "Braver", "given" : "Todd S", "non-dropping-particle" : "", "parse-names" : false, "suffix" : "" }, { "dropping-particle" : "", "family" : "Reynolds", "given" : "Jeremy R", "non-dropping-particle" : "", "parse-names" : false, "suffix" : "" }, { "dropping-particle" : "", "family" : "Donaldson", "given" : "David I", "non-dropping-particle" : "", "parse-names" : false, "suffix" : "" } ], "container-title" : "Neuron", "id" : "ITEM-2", "issue" : "4", "issued" : { "date-parts" : [ [ "2003", "8", "14" ] ] }, "page" : "713-726", "publisher" : "Cell Press", "title" : "Neural Mechanisms of Transient and Sustained Cognitive Control during Task Switching", "type" : "article-journal", "volume" : "39" }, "uris" : [ "http://www.mendeley.com/documents/?uuid=2b099f8b-fbd7-3b76-9bf7-a97380555758" ] }, { "id" : "ITEM-3",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"ITEM-3", "issued" : { "date-parts" : [ [ "2012" ] ] }, "title" : "The variable nature of cognitive control: A dual mechanisms framework", "type" : "article" }, "uris" : [ "http://www.mendeley.com/documents/?uuid=0296b1df-8580-31c8-8deb-45a38096cb98" ] } ], "mendeley" : { "formattedCitation" : "(T. S. Braver, 2012; T. S. Braver, Cole, &amp; Yarkoni, 2010; T. S. Braver, Reynolds, &amp; Donaldson, 2003)", "plainTextFormattedCitation" : "(T. S. Braver, 2012; T. S. Braver, Cole, &amp; Yarkoni, 2010; T. S. Braver, Reynolds, &amp; Donaldson, 2003)", "previouslyFormattedCitation" : "(T. S. Braver, 2012; T. S. Braver, Cole, &amp; Yarkoni, 2010; T. S. Braver, Reynolds, &amp; Donaldson, 2003)" }, "properties" : {  }, "schema" : "https://github.com/citation-style-language/schema/raw/master/csl-citation.json" }</w:instrText>
      </w:r>
      <w:r w:rsidR="0021258C" w:rsidRPr="00F4550C">
        <w:rPr>
          <w:rFonts w:ascii="Times New Roman" w:hAnsi="Times New Roman" w:cs="Times New Roman"/>
          <w:sz w:val="24"/>
        </w:rPr>
        <w:fldChar w:fldCharType="separate"/>
      </w:r>
      <w:r w:rsidR="00801492" w:rsidRPr="00801492">
        <w:rPr>
          <w:rFonts w:ascii="Times New Roman" w:hAnsi="Times New Roman" w:cs="Times New Roman"/>
          <w:noProof/>
          <w:sz w:val="24"/>
        </w:rPr>
        <w:t>(T. S. Braver, 2012; T. S. Braver, Cole, &amp; Yarkoni, 2010; T. S. Braver, Reynolds, &amp; Donaldson, 2003)</w:t>
      </w:r>
      <w:r w:rsidR="0021258C" w:rsidRPr="00F4550C">
        <w:rPr>
          <w:rFonts w:ascii="Times New Roman" w:hAnsi="Times New Roman" w:cs="Times New Roman"/>
          <w:sz w:val="24"/>
        </w:rPr>
        <w:fldChar w:fldCharType="end"/>
      </w:r>
      <w:r w:rsidRPr="00F4550C">
        <w:rPr>
          <w:rFonts w:ascii="Times New Roman" w:hAnsi="Times New Roman" w:cs="Times New Roman"/>
          <w:sz w:val="24"/>
        </w:rPr>
        <w:t xml:space="preserve">. However, conceptually, proactive control is intended to rely on context information with a high predictive value and goal relevance. Therefore, decisions can be made at an early point and outcomes are maximized </w:t>
      </w:r>
      <w:r w:rsidRPr="00F4550C">
        <w:rPr>
          <w:rFonts w:ascii="Times New Roman" w:hAnsi="Times New Roman" w:cs="Times New Roman"/>
          <w:sz w:val="24"/>
        </w:rPr>
        <w:fldChar w:fldCharType="begin" w:fldLock="1"/>
      </w:r>
      <w:r w:rsidR="00801492">
        <w:rPr>
          <w:rFonts w:ascii="Times New Roman" w:hAnsi="Times New Roman" w:cs="Times New Roman"/>
          <w:sz w:val="24"/>
        </w:rPr>
        <w:instrText>ADDIN CSL_CITATION { "citationItems" : [ { "id" : "ITEM-1",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"ITEM-1", "issued" : { "date-parts" : [ [ "2012" ] ] }, "title" : "The variable nature of cognitive control: A dual mechanisms framework", "type" : "article" }, "uris" : [ "http://www.mendeley.com/documents/?uuid=0296b1df-8580-31c8-8deb-45a38096cb98" ] } ], "mendeley" : { "formattedCitation" : "(T. S. Braver, 2012)", "plainTextFormattedCitation" : "(T. S. Braver, 2012)", "previouslyFormattedCitation" : "(T. S. Braver, 2012)" }, "properties" : {  }, "schema" : "https://github.com/citation-style-language/schema/raw/master/csl-citation.json" }</w:instrText>
      </w:r>
      <w:r w:rsidRPr="00F4550C">
        <w:rPr>
          <w:rFonts w:ascii="Times New Roman" w:hAnsi="Times New Roman" w:cs="Times New Roman"/>
          <w:sz w:val="24"/>
        </w:rPr>
        <w:fldChar w:fldCharType="separate"/>
      </w:r>
      <w:r w:rsidR="00801492" w:rsidRPr="00801492">
        <w:rPr>
          <w:rFonts w:ascii="Times New Roman" w:hAnsi="Times New Roman" w:cs="Times New Roman"/>
          <w:noProof/>
          <w:sz w:val="24"/>
        </w:rPr>
        <w:t>(T. S. Braver, 2012)</w:t>
      </w:r>
      <w:r w:rsidRPr="00F4550C">
        <w:rPr>
          <w:rFonts w:ascii="Times New Roman" w:hAnsi="Times New Roman" w:cs="Times New Roman"/>
          <w:sz w:val="24"/>
        </w:rPr>
        <w:fldChar w:fldCharType="end"/>
      </w:r>
      <w:r w:rsidRPr="00F4550C">
        <w:rPr>
          <w:rFonts w:ascii="Times New Roman" w:hAnsi="Times New Roman" w:cs="Times New Roman"/>
          <w:sz w:val="24"/>
        </w:rPr>
        <w:t>. Further, as c</w:t>
      </w:r>
      <w:r w:rsidR="00D057FB" w:rsidRPr="00F4550C">
        <w:rPr>
          <w:rFonts w:ascii="Times New Roman" w:hAnsi="Times New Roman" w:cs="Times New Roman"/>
          <w:sz w:val="24"/>
        </w:rPr>
        <w:t>lassic theories of</w:t>
      </w:r>
      <w:r w:rsidRPr="00F4550C">
        <w:rPr>
          <w:rFonts w:ascii="Times New Roman" w:hAnsi="Times New Roman" w:cs="Times New Roman"/>
          <w:sz w:val="24"/>
        </w:rPr>
        <w:t xml:space="preserve"> motor control already </w:t>
      </w:r>
      <w:r w:rsidR="00AD02EE" w:rsidRPr="00F4550C">
        <w:rPr>
          <w:rFonts w:ascii="Times New Roman" w:hAnsi="Times New Roman" w:cs="Times New Roman"/>
          <w:sz w:val="24"/>
        </w:rPr>
        <w:t>hypothesized</w:t>
      </w:r>
      <w:r w:rsidR="00D057FB" w:rsidRPr="00F4550C">
        <w:rPr>
          <w:rFonts w:ascii="Times New Roman" w:hAnsi="Times New Roman" w:cs="Times New Roman"/>
          <w:sz w:val="24"/>
        </w:rPr>
        <w:t xml:space="preserve"> </w:t>
      </w:r>
      <w:r w:rsidR="00D057FB" w:rsidRPr="00F4550C">
        <w:rPr>
          <w:rFonts w:ascii="Times New Roman" w:hAnsi="Times New Roman" w:cs="Times New Roman"/>
          <w:sz w:val="24"/>
        </w:rPr>
        <w:fldChar w:fldCharType="begin" w:fldLock="1"/>
      </w:r>
      <w:r w:rsidR="00D057FB" w:rsidRPr="00F4550C">
        <w:rPr>
          <w:rFonts w:ascii="Times New Roman" w:hAnsi="Times New Roman" w:cs="Times New Roman"/>
          <w:sz w:val="24"/>
        </w:rPr>
        <w:instrText>ADDIN CSL_CITATION { "citationItems" : [ { "id" : "ITEM-1", "itemData" : { "DOI" : "10.1080/00222895.1986.10735369", "ISBN" : "0022-2895 (Print)\\r0022-2895 (Linking)", "ISSN" : "19401027", "PMID" : "15136283", "abstract" :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interpretation of various motor phenomena, particularly electromyographic patterns. The stretch reflex in the ? model has no mechanism to follow-up a certain muscle length prescribed by central commands. Rather, its task is to bring the system to an equilibrium, load-dependent position. Another currently popular version defines the equilibrium point concept in terms of alpha motoneuron activity alone (the \u03b1 model). Although the model imitates (as does the ? model) spring-like properties of motor performance, it nevertheless is inconsistent with a substantial data base on intact motor control. An analysis of \u03b1 models, including their treatment of motor performance in deafferented animals, reveals that they suffer from grave shortcomings. It is concluded that parameterization of the stretch reflex is a basis for intact motor control. Muscle deafferentation impairs this graceful mechanism though it does not remove the possibility of movement.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int\u2026", "author" : [ { "dropping-particle" : "", "family" : "Feldman", "given" : "Anatol G.", "non-dropping-particle" : "", "parse-names" : false, "suffix" : "" } ], "container-title" : "Journal of Motor Behavior", "id" : "ITEM-1", "issue" : "1", "issued" : { "date-parts" : [ [ "1986", "3" ] ] }, "page" : "17-54", "title" : "Once more on the equilibrium-point hypothesis (\u03bb model) for motor control", "type" : "article-journal", "volume" : "18" }, "uris" : [ "http://www.mendeley.com/documents/?uuid=ec165d34-054e-333a-8477-525bcbdbdf7d" ] } ], "mendeley" : { "formattedCitation" : "(Feldman, 1986)", "manualFormatting" : "(e.g., Feldman, 1986)", "plainTextFormattedCitation" : "(Feldman, 1986)", "previouslyFormattedCitation" : "(Feldman, 1986)" }, "properties" : {  }, "schema" : "https://github.com/citation-style-language/schema/raw/master/csl-citation.json" }</w:instrText>
      </w:r>
      <w:r w:rsidR="00D057FB" w:rsidRPr="00F4550C">
        <w:rPr>
          <w:rFonts w:ascii="Times New Roman" w:hAnsi="Times New Roman" w:cs="Times New Roman"/>
          <w:sz w:val="24"/>
        </w:rPr>
        <w:fldChar w:fldCharType="separate"/>
      </w:r>
      <w:r w:rsidR="00D057FB" w:rsidRPr="00F4550C">
        <w:rPr>
          <w:rFonts w:ascii="Times New Roman" w:hAnsi="Times New Roman" w:cs="Times New Roman"/>
          <w:noProof/>
          <w:sz w:val="24"/>
        </w:rPr>
        <w:t>(e.g., Feldman, 1986)</w:t>
      </w:r>
      <w:r w:rsidR="00D057FB" w:rsidRPr="00F4550C">
        <w:rPr>
          <w:rFonts w:ascii="Times New Roman" w:hAnsi="Times New Roman" w:cs="Times New Roman"/>
          <w:sz w:val="24"/>
        </w:rPr>
        <w:fldChar w:fldCharType="end"/>
      </w:r>
      <w:r w:rsidR="00AD02EE" w:rsidRPr="00F4550C">
        <w:rPr>
          <w:rFonts w:ascii="Times New Roman" w:hAnsi="Times New Roman" w:cs="Times New Roman"/>
          <w:sz w:val="24"/>
        </w:rPr>
        <w:t xml:space="preserve">, optimal behavior in relation to cognitive resources is achieved through automatization and reduction of conscious effort. According to </w:t>
      </w:r>
      <w:r w:rsidR="00D057FB" w:rsidRPr="00F4550C">
        <w:rPr>
          <w:rFonts w:ascii="Times New Roman" w:hAnsi="Times New Roman" w:cs="Times New Roman"/>
          <w:sz w:val="24"/>
        </w:rPr>
        <w:t xml:space="preserve">a </w:t>
      </w:r>
      <w:r w:rsidR="00AD02EE" w:rsidRPr="00F4550C">
        <w:rPr>
          <w:rFonts w:ascii="Times New Roman" w:hAnsi="Times New Roman" w:cs="Times New Roman"/>
          <w:sz w:val="24"/>
        </w:rPr>
        <w:t>theory of optimal</w:t>
      </w:r>
      <w:r w:rsidR="00D057FB" w:rsidRPr="00F4550C">
        <w:rPr>
          <w:rFonts w:ascii="Times New Roman" w:hAnsi="Times New Roman" w:cs="Times New Roman"/>
          <w:sz w:val="24"/>
        </w:rPr>
        <w:t xml:space="preserve"> motor</w:t>
      </w:r>
      <w:r w:rsidR="00AD02EE" w:rsidRPr="00F4550C">
        <w:rPr>
          <w:rFonts w:ascii="Times New Roman" w:hAnsi="Times New Roman" w:cs="Times New Roman"/>
          <w:sz w:val="24"/>
        </w:rPr>
        <w:t xml:space="preserve"> control</w:t>
      </w:r>
      <w:r w:rsidR="00D057FB" w:rsidRPr="00F4550C">
        <w:rPr>
          <w:rFonts w:ascii="Times New Roman" w:hAnsi="Times New Roman" w:cs="Times New Roman"/>
          <w:sz w:val="24"/>
        </w:rPr>
        <w:t xml:space="preserve"> </w:t>
      </w:r>
      <w:r w:rsidR="00D057FB" w:rsidRPr="00F4550C">
        <w:rPr>
          <w:rFonts w:ascii="Times New Roman" w:hAnsi="Times New Roman" w:cs="Times New Roman"/>
          <w:sz w:val="24"/>
        </w:rPr>
        <w:fldChar w:fldCharType="begin" w:fldLock="1"/>
      </w:r>
      <w:r w:rsidR="00D057FB" w:rsidRPr="00F4550C">
        <w:rPr>
          <w:rFonts w:ascii="Times New Roman" w:hAnsi="Times New Roman" w:cs="Times New Roman"/>
          <w:sz w:val="24"/>
        </w:rPr>
        <w:instrText>ADDIN CSL_CITATION { "citationItems" : [ { "id" : "ITEM-1", "itemData" : { "DOI" : "10.2307/3752313", "ISSN" : "10520368", "author" : [ { "dropping-particle" : "", "family" : "Todorov", "given" : "Emmanuel", "non-dropping-particle" : "", "parse-names" : false, "suffix" : "" }, { "dropping-particle" : "", "family" : "Jordan", "given" : "Michael I.", "non-dropping-particle" : "", "parse-names" : false, "suffix" : "" } ], "container-title" : "nature.com", "id" : "ITEM-1", "issue" : "2", "issued" : { "date-parts" : [ [ "1889" ] ] }, "page" : "82", "title" : "Optimal feedback control as a theory of motor coordination: Supplementary Notes", "type" : "article-journal", "volume" : "5" }, "uris" : [ "http://www.mendeley.com/documents/?uuid=5aa6bb27-938c-3c08-908c-8ef86af4cedf" ] }, { "id" : "ITEM-2", "itemData" : { "ISBN" : "0262025507", "ISSN" : "10495258", "abstract" : "Behavioral goals are achieved reliably and repeatedly with movements rarely reproducible in their detail. Here we offer an explanation: we show that not only are variability and goal achievement compatible, but indeed that allowing variability in redundant dimensions is the optimal control strategy in the face of uncertainty. The optimal feedback control laws for typical motor tasks obey a \"minimal intervention\"principle: deviations from the average trajectory are only corrected when they interfere with the task goals. The resulting behavior exhibits task-constrained variability, as well as synergetic coupling among actuators which is another unexplained empirical phenomenon.", "author" : [ { "dropping-particle" : "", "family" : "Todorov", "given" : "Emanuel", "non-dropping-particle" : "", "parse-names" : false, "suffix" : "" }, { "dropping-particle" : "", "family" : "Jordan", "given" : "Michael I", "non-dropping-particle" : "", "parse-names" : false, "suffix" : "" } ], "container-title" : "Advances in Neural Information Processing Systems", "id" : "ITEM-2", "issued" : { "date-parts" : [ [ "2002" ] ] }, "page" : "27-34", "title" : "A Minimal Intervention Principle for Coordinated Movement", "type" : "article-journal" }, "uris" : [ "http://www.mendeley.com/documents/?uuid=d73f4fe4-0788-392b-9187-b28eec33e387" ] } ], "mendeley" : { "formattedCitation" : "(Emanuel Todorov &amp; Jordan, 2002; Emmanuel Todorov &amp; Jordan, 1889)", "plainTextFormattedCitation" : "(Emanuel Todorov &amp; Jordan, 2002; Emmanuel Todorov &amp; Jordan, 1889)", "previouslyFormattedCitation" : "(Emanuel Todorov &amp; Jordan, 2002; Emmanuel Todorov &amp; Jordan, 1889)" }, "properties" : {  }, "schema" : "https://github.com/citation-style-language/schema/raw/master/csl-citation.json" }</w:instrText>
      </w:r>
      <w:r w:rsidR="00D057FB" w:rsidRPr="00F4550C">
        <w:rPr>
          <w:rFonts w:ascii="Times New Roman" w:hAnsi="Times New Roman" w:cs="Times New Roman"/>
          <w:sz w:val="24"/>
        </w:rPr>
        <w:fldChar w:fldCharType="separate"/>
      </w:r>
      <w:r w:rsidR="00D057FB" w:rsidRPr="00F4550C">
        <w:rPr>
          <w:rFonts w:ascii="Times New Roman" w:hAnsi="Times New Roman" w:cs="Times New Roman"/>
          <w:noProof/>
          <w:sz w:val="24"/>
        </w:rPr>
        <w:t>(Emanuel Todorov &amp; Jordan, 2002; Emmanuel Todorov &amp; Jordan, 1889)</w:t>
      </w:r>
      <w:r w:rsidR="00D057FB" w:rsidRPr="00F4550C">
        <w:rPr>
          <w:rFonts w:ascii="Times New Roman" w:hAnsi="Times New Roman" w:cs="Times New Roman"/>
          <w:sz w:val="24"/>
        </w:rPr>
        <w:fldChar w:fldCharType="end"/>
      </w:r>
      <w:r w:rsidR="00AD02EE" w:rsidRPr="00F4550C">
        <w:rPr>
          <w:rFonts w:ascii="Times New Roman" w:hAnsi="Times New Roman" w:cs="Times New Roman"/>
          <w:sz w:val="24"/>
        </w:rPr>
        <w:t xml:space="preserve"> and equilibrium point control</w:t>
      </w:r>
      <w:r w:rsidR="00D057FB" w:rsidRPr="00F4550C">
        <w:rPr>
          <w:rFonts w:ascii="Times New Roman" w:hAnsi="Times New Roman" w:cs="Times New Roman"/>
          <w:sz w:val="24"/>
        </w:rPr>
        <w:t xml:space="preserve"> </w:t>
      </w:r>
      <w:r w:rsidR="00D057FB" w:rsidRPr="00F4550C">
        <w:rPr>
          <w:rFonts w:ascii="Times New Roman" w:hAnsi="Times New Roman" w:cs="Times New Roman"/>
          <w:sz w:val="24"/>
        </w:rPr>
        <w:fldChar w:fldCharType="begin" w:fldLock="1"/>
      </w:r>
      <w:r w:rsidR="00D057FB" w:rsidRPr="00F4550C">
        <w:rPr>
          <w:rFonts w:ascii="Times New Roman" w:hAnsi="Times New Roman" w:cs="Times New Roman"/>
          <w:sz w:val="24"/>
        </w:rPr>
        <w:instrText>ADDIN CSL_CITATION { "citationItems" : [ { "id" : "ITEM-1", "itemData" : { "DOI" : "10.1080/00222895.1986.10735369", "ISBN" : "0022-2895 (Print)\\r0022-2895 (Linking)", "ISSN" : "19401027", "PMID" : "15136283", "abstract" :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interpretation of various motor phenomena, particularly electromyographic patterns. The stretch reflex in the ? model has no mechanism to follow-up a certain muscle length prescribed by central commands. Rather, its task is to bring the system to an equilibrium, load-dependent position. Another currently popular version defines the equilibrium point concept in terms of alpha motoneuron activity alone (the \u03b1 model). Although the model imitates (as does the ? model) spring-like properties of motor performance, it nevertheless is inconsistent with a substantial data base on intact motor control. An analysis of \u03b1 models, including their treatment of motor performance in deafferented animals, reveals that they suffer from grave shortcomings. It is concluded that parameterization of the stretch reflex is a basis for intact motor control. Muscle deafferentation impairs this graceful mechanism though it does not remove the possibility of movement.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int\u2026", "author" : [ { "dropping-particle" : "", "family" : "Feldman", "given" : "Anatol G.", "non-dropping-particle" : "", "parse-names" : false, "suffix" : "" } ], "container-title" : "Journal of Motor Behavior", "id" : "ITEM-1", "issue" : "1", "issued" : { "date-parts" : [ [ "1986", "3" ] ] }, "page" : "17-54", "title" : "Once more on the equilibrium-point hypothesis (\u03bb model) for motor control", "type" : "article-journal", "volume" : "18" }, "uris" : [ "http://www.mendeley.com/documents/?uuid=ec165d34-054e-333a-8477-525bcbdbdf7d" ] }, { "id" : "ITEM-2", "itemData" : { "DOI" : "10.1017/S0140525X00072538", "ISBN" : "0140-525X", "ISSN" : "0140-525X", "PMID" : "23302290", "abstract" : "The equilibrium-point hypothesis drastically simplifies the requisite computations for multijoint movements and mechanical interactions with complex dynamic objects in the environment. Because the neuromuscular system is springlike, the instantaneous difference between the arm's actual position and the equilibrium position specified by the neural activity can generate the requisite torques, avoiding the complex \"inverse dynamic\" problem of computing the torques at the joints. The hypothesis provides a simple unified description of posture and movement as well as contact control task performance, in which the limb must exert force stably and do work on objects in the environment. Recent work (e.g., S. F. Giszter et al, 1991) has shown that microstimulation of the frog spinal cord's premotoneural network produces leg movements to various positions in the frog's motor space. 26 commentaries on this article appear at the end of the journal.", "author" : [ { "dropping-particle" : "", "family" : "Bizzi", "given" : "E", "non-dropping-particle" : "", "parse-names" : false, "suffix" : "" }, { "dropping-particle" : "", "family" : "Hogan", "given" : "N", "non-dropping-particle" : "", "parse-names" : false, "suffix" : "" }, { "dropping-particle" : "", "family" : "Mussa-Ivaldi", "given" : "F.A.", "non-dropping-particle" : "", "parse-names" : false, "suffix" : "" }, { "dropping-particle" : "", "family" : "Giszter", "given" : "S.", "non-dropping-particle" : "", "parse-names" : false, "suffix" : "" } ], "container-title" : "Behavioral and Brain Sciences", "id" : "ITEM-2", "issued" : { "date-parts" : [ [ "1992" ] ] }, "page" : "603-613", "title" : "Does the nervous system use equilibrium-point control to guide single and multiple joint movments", "type" : "article", "volume" : "15" }, "uris" : [ "http://www.mendeley.com/documents/?uuid=3362b59c-3c2f-341f-b1f3-2199a6102ee7" ] } ], "mendeley" : { "formattedCitation" : "(Bizzi, Hogan, Mussa-Ivaldi, &amp; Giszter, 1992; Feldman, 1986)", "plainTextFormattedCitation" : "(Bizzi, Hogan, Mussa-Ivaldi, &amp; Giszter, 1992; Feldman, 1986)", "previouslyFormattedCitation" : "(Bizzi, Hogan, Mussa-Ivaldi, &amp; Giszter, 1992; Feldman, 1986)" }, "properties" : {  }, "schema" : "https://github.com/citation-style-language/schema/raw/master/csl-citation.json" }</w:instrText>
      </w:r>
      <w:r w:rsidR="00D057FB" w:rsidRPr="00F4550C">
        <w:rPr>
          <w:rFonts w:ascii="Times New Roman" w:hAnsi="Times New Roman" w:cs="Times New Roman"/>
          <w:sz w:val="24"/>
        </w:rPr>
        <w:fldChar w:fldCharType="separate"/>
      </w:r>
      <w:r w:rsidR="00D057FB" w:rsidRPr="00F4550C">
        <w:rPr>
          <w:rFonts w:ascii="Times New Roman" w:hAnsi="Times New Roman" w:cs="Times New Roman"/>
          <w:noProof/>
          <w:sz w:val="24"/>
        </w:rPr>
        <w:t>(Bizzi, Hogan, Mussa-Ivaldi, &amp; Giszter, 1992; Feldman, 1986)</w:t>
      </w:r>
      <w:r w:rsidR="00D057FB" w:rsidRPr="00F4550C">
        <w:rPr>
          <w:rFonts w:ascii="Times New Roman" w:hAnsi="Times New Roman" w:cs="Times New Roman"/>
          <w:sz w:val="24"/>
        </w:rPr>
        <w:fldChar w:fldCharType="end"/>
      </w:r>
      <w:r w:rsidR="00D057FB" w:rsidRPr="00F4550C">
        <w:rPr>
          <w:rFonts w:ascii="Times New Roman" w:hAnsi="Times New Roman" w:cs="Times New Roman"/>
          <w:sz w:val="24"/>
        </w:rPr>
        <w:t>,</w:t>
      </w:r>
      <w:r w:rsidR="00AD02EE" w:rsidRPr="00F4550C">
        <w:rPr>
          <w:rFonts w:ascii="Times New Roman" w:hAnsi="Times New Roman" w:cs="Times New Roman"/>
          <w:sz w:val="24"/>
        </w:rPr>
        <w:t xml:space="preserve"> adding prefrontal control to a routine task execution in a highly predictable environme</w:t>
      </w:r>
      <w:r w:rsidR="002F07EB" w:rsidRPr="00F4550C">
        <w:rPr>
          <w:rFonts w:ascii="Times New Roman" w:hAnsi="Times New Roman" w:cs="Times New Roman"/>
          <w:sz w:val="24"/>
        </w:rPr>
        <w:t>nt</w:t>
      </w:r>
      <w:r w:rsidR="00AD02EE" w:rsidRPr="00F4550C">
        <w:rPr>
          <w:rFonts w:ascii="Times New Roman" w:hAnsi="Times New Roman" w:cs="Times New Roman"/>
          <w:sz w:val="24"/>
        </w:rPr>
        <w:t xml:space="preserve"> is detrimental to the performance, since the involvement of the prefrontal cortex disrupts automatic control loops which would act faster on their own account. Still, considering proactive behavior that actually requires remembering a complex plan or information sequence necessary for task performance, </w:t>
      </w:r>
      <w:r w:rsidR="00DD0859" w:rsidRPr="00F4550C">
        <w:rPr>
          <w:rFonts w:ascii="Times New Roman" w:hAnsi="Times New Roman" w:cs="Times New Roman"/>
          <w:sz w:val="24"/>
        </w:rPr>
        <w:t>it</w:t>
      </w:r>
      <w:r w:rsidR="00AD02EE" w:rsidRPr="00F4550C">
        <w:rPr>
          <w:rFonts w:ascii="Times New Roman" w:hAnsi="Times New Roman" w:cs="Times New Roman"/>
          <w:sz w:val="24"/>
        </w:rPr>
        <w:t xml:space="preserve"> becomes apparent that proactive control cannot be a unitary construct. </w:t>
      </w:r>
      <w:r w:rsidR="00DD0859" w:rsidRPr="00F4550C">
        <w:rPr>
          <w:rFonts w:ascii="Times New Roman" w:hAnsi="Times New Roman" w:cs="Times New Roman"/>
          <w:sz w:val="24"/>
        </w:rPr>
        <w:t>Instead, it probably constitutes an underlying pattern of how predictions form our behavior in the long-term, but can be executed in a resource demanding or automatized fashion.</w:t>
      </w:r>
    </w:p>
    <w:p w14:paraId="4F019892" w14:textId="25F6703A" w:rsidR="00012DE7" w:rsidRPr="00F4550C" w:rsidRDefault="00AD02EE"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Investigating </w:t>
      </w:r>
      <w:r w:rsidR="001637D1" w:rsidRPr="00F4550C">
        <w:rPr>
          <w:rFonts w:ascii="Times New Roman" w:hAnsi="Times New Roman" w:cs="Times New Roman"/>
          <w:sz w:val="24"/>
        </w:rPr>
        <w:t>this</w:t>
      </w:r>
      <w:r w:rsidRPr="00F4550C">
        <w:rPr>
          <w:rFonts w:ascii="Times New Roman" w:hAnsi="Times New Roman" w:cs="Times New Roman"/>
          <w:sz w:val="24"/>
        </w:rPr>
        <w:t xml:space="preserve"> </w:t>
      </w:r>
      <w:r w:rsidR="00477865" w:rsidRPr="00F4550C">
        <w:rPr>
          <w:rFonts w:ascii="Times New Roman" w:hAnsi="Times New Roman" w:cs="Times New Roman"/>
          <w:sz w:val="24"/>
        </w:rPr>
        <w:t>hypothesis</w:t>
      </w:r>
      <w:r w:rsidRPr="00F4550C">
        <w:rPr>
          <w:rFonts w:ascii="Times New Roman" w:hAnsi="Times New Roman" w:cs="Times New Roman"/>
          <w:sz w:val="24"/>
        </w:rPr>
        <w:t xml:space="preserve"> is a challenging research undertaking, since a wealth of information is needed. </w:t>
      </w:r>
      <w:r w:rsidR="00DD0859" w:rsidRPr="00F4550C">
        <w:rPr>
          <w:rFonts w:ascii="Times New Roman" w:hAnsi="Times New Roman" w:cs="Times New Roman"/>
          <w:sz w:val="24"/>
        </w:rPr>
        <w:t xml:space="preserve">To test the involvement of prefrontal structures associated with cognitive control, such as the dorsolateral prefrontal cortex (DLPFC) and the anterior cingulate cortex </w:t>
      </w:r>
      <w:r w:rsidR="0073109D" w:rsidRPr="00F4550C">
        <w:rPr>
          <w:rFonts w:ascii="Times New Roman" w:hAnsi="Times New Roman" w:cs="Times New Roman"/>
          <w:sz w:val="24"/>
        </w:rPr>
        <w:fldChar w:fldCharType="begin" w:fldLock="1"/>
      </w:r>
      <w:r w:rsidR="002F07EB" w:rsidRPr="00F4550C">
        <w:rPr>
          <w:rFonts w:ascii="Times New Roman" w:hAnsi="Times New Roman" w:cs="Times New Roman"/>
          <w:sz w:val="24"/>
        </w:rPr>
        <w:instrText>ADDIN CSL_CITATION { "citationItems" : [ { "id" : "ITEM-1", "itemData" : { "DOI" : "10.1126/SCIENCE.288.5472.1835", "ISSN" : "0036-8075", "PMID" : "10846167", "abstract" : "Theories of the regulation of cognition suggest a system with two necessary components: one to implement control and another to monitor performance and signal when adjustments in control are needed. Event-related functional magnetic resonance imaging and a task-switching version of the Stroop task were used to examine whether these components of cognitive control have distinct neural bases in the human brain. A double dissociation was found. During task preparation, the left dorsolateral prefrontal cortex (Brodmann's area 9) was more active for color naming than for word reading, consistent with a role in the implementation of control. In contrast, the anterior cingulate cortex (Brodmann's areas 24 and 32) was more active when responding to incongruent stimuli, consistent with a role in performance monitoring.", "author" : [ { "dropping-particle" : "", "family" : "MacDonald", "given" : "A W", "non-dropping-particle" : "", "parse-names" : false, "suffix" : "" }, { "dropping-particle" : "", "family" : "Cohen", "given" : "J D", "non-dropping-particle" : "", "parse-names" : false, "suffix" : "" }, { "dropping-particle" : "", "family" : "Stenger", "given" : "V A", "non-dropping-particle" : "", "parse-names" : false, "suffix" : "" }, { "dropping-particle" : "", "family" : "Carter", "given" : "C S", "non-dropping-particle" : "", "parse-names" : false, "suffix" : "" } ], "container-title" : "Science (New York, N.Y.)", "id" : "ITEM-1", "issue" : "5472", "issued" : { "date-parts" : [ [ "2000", "6", "9" ] ] }, "page" : "1835-8", "publisher" : "American Association for the Advancement of Science", "title" : "Dissociating the role of the dorsolateral prefrontal and anterior cingulate cortex in cognitive control.", "type" : "article-journal", "volume" : "288" }, "uris" : [ "http://www.mendeley.com/documents/?uuid=979e46d2-c9b9-3d1b-af59-fe3e20b4656c" ] }, { "id" : "ITEM-2", "itemData" : { "DOI" : "10.1017/CBO9781107415324.004", "ISBN" : "4126243429", "ISSN" : "0028-3932", "PMID" : "9347483", "abstract" : "A functional magnetic resonance imaging (fMRI) study was conducted to determine whether prefrontal cortex (PFC) increases activity in working memory (WM) tasks as a specific result of the demands placed on WM, or to other processes affected by the greater difficulty of such tasks. Increased activity in dorsolateral PFC (DLPFC) was observed during task conditions that placed demands on active maintenance (long retention interval) relative to control conditions matched for difficulty. Furthermore, the activity was sustained over the entire retention interval and did not increase when task difficulty was manipulated independently of WM requirements. This contrasted with the transient increases in activity observed in the anterior cingulate, and other regions of frontal cortex, in response to increased task difficulty but not WM demands. Thus, this study established a double-dissociation between regions responsive to WM versus task difficulty, indicating a specific involvement of DLPFC and related structures in WM function.", "author" : [ { "dropping-particle" : "", "family" : "Barch", "given" : "Deanna M", "non-dropping-particle" : "", "parse-names" : false, "suffix" : "" }, { "dropping-particle" : "", "family" : "Braver", "given" : "Todd S.", "non-dropping-particle" : "", "parse-names" : false, "suffix" : "" }, { "dropping-particle" : "", "family" : "Nystrom", "given" : "L E", "non-dropping-particle" : "", "parse-names" : false, "suffix" : "" }, { "dropping-particle" : "", "family" : "Forman", "given" : "S D", "non-dropping-particle" : "", "parse-names" : false, "suffix" : "" }, { "dropping-particle" : "", "family" : "Noll", "given" : "D C", "non-dropping-particle" : "", "parse-names" : false, "suffix" : "" }, { "dropping-particle" : "", "family" : "Cohen", "given" : "J D", "non-dropping-particle" : "", "parse-names" : false, "suffix" : "" }, { "dropping-particle" : "", "family" : "Bush", "given" : "G", "non-dropping-particle" : "", "parse-names" : false, "suffix" : "" }, { "dropping-particle" : "", "family" : "Luu", "given" : "P", "non-dropping-particle" : "", "parse-names" : false, "suffix" : "" }, { "dropping-particle" : "", "family" : "Posner", "given" : "M I", "non-dropping-particle" : "", "parse-names" : false, "suffix" : "" }, { "dropping-particle" : "", "family" : "Kane", "given" : "Michael J", "non-dropping-particle" : "", "parse-names" : false, "suffix" : "" }, { "dropping-particle" : "", "family" : "Engle", "given" : "Randall W", "non-dropping-particle" : "", "parse-names" : false, "suffix" : "" }, { "dropping-particle" : "", "family" : "Hofmann", "given" : "Wilhelm", "non-dropping-particle" : "", "parse-names" : false, "suffix" : "" }, { "dropping-particle" : "", "family" : "Gschwendner", "given" : "Tobias", "non-dropping-particle" : "", "parse-names" : false, "suffix" : "" }, { "dropping-particle" : "", "family" : "Friese", "given" : "Malte", "non-dropping-particle" : "", "parse-names" : false, "suffix" : "" }, { "dropping-particle" : "", "family" : "Wiers", "given" : "Reinout W", "non-dropping-particle" : "", "parse-names" : false, "suffix" : "" }, { "dropping-particle" : "", "family" : "Schmitt", "given" : "Manfred", "non-dropping-particle" : "", "parse-names" : false, "suffix" : "" }, { "dropping-particle" : "", "family" : "Braver", "given" : "Todd S.", "non-dropping-particle" : "", "parse-names" : false, "suffix" : "" }, { "dropping-particle" : "", "family" : "Cole", "given" : "Michael W.", "non-dropping-particle" : "", "parse-names" : false, "suffix" : "" }, { "dropping-particle" : "", "family" : "Yarkoni", "given" : "Tal", "non-dropping-particle" : "", "parse-names" : false, "suffix" : "" }, { "dropping-particle" : "", "family" : "Locke", "given" : "H S", "non-dropping-particle" : "", "parse-names" : false, "suffix" : "" }, { "dropping-particle" : "", "family" : "Braver", "given" : "Todd S.", "non-dropping-particle" : "", "parse-names" : false, "suffix" : "" }, { "dropping-particle" : "", "family" : "Liljeholm", "given" : "Mimi", "non-dropping-particle" : "", "parse-names" : false, "suffix" : "" }, { "dropping-particle" : "", "family" : "Dunne", "given" : "Simon", "non-dropping-particle" : "", "parse-names" : false, "suffix" : "" }, { "dropping-particle" : "", "family" : "O'Doherty", "given" : "John P.", "non-dropping-particle" : "", "parse-names" : false, "suffix" : "" }, { "dropping-particle" : "", "family" : "Scarpa", "given" : "Angela", "non-dropping-particle" : "", "parse-names" : false, "suffix" : "" }, { "dropping-particle" : "", "family" : "Haden", "given" : "Sara Chiara", "non-dropping-particle" : "", "parse-names" : false, "suffix" : "" }, { "dropping-particle" : "", "family" : "Tanaka", "given" : "Akiho", "non-dropping-particle" : "", "parse-names" : false, "suffix" : "" }, { "dropping-particle" : "", "family" : "Kiesel", "given" : "Andrea", "non-dropping-particle" : "", "parse-names" : false, "suffix" : "" }, { "dropping-particle" : "", "family" : "Steinhauser", "given" : "Marco", "non-dropping-particle" : "", "parse-names" : false, "suffix" : "" }, { "dropping-particle" : "", "family" : "Wendt", "given" : "Mike", "non-dropping-particle" : "", "parse-names" : false, "suffix" : "" }, { "dropping-particle" : "", "family" : "Falkenstein", "given" : "Michael", "non-dropping-particle" : "", "parse-names" : false, "suffix" : "" }, { "dropping-particle" : "", "family" : "Jost", "given" : "Kerstin", "non-dropping-particle" : "", "parse-names" : false, "suffix" : "" }, { "dropping-particle" : "", "family" : "Philipp", "given" : "Andrea M", "non-dropping-particle" : "", "parse-names" : false, "suffix" : "" }, { "dropping-particle" : "", "family" : "Koch", "given" : "Iring", "non-dropping-particle" : "", "parse-names" : false, "suffix" : "" }, { "dropping-particle" : "", "family" : "Chiew", "given" : "Kimberly S.", "non-dropping-particle" : "", "parse-names" : false, "suffix" : "" }, { "dropping-particle" : "", "family" : "Braver", "given" : "Todd S.", "non-dropping-particle" : "", "parse-names" : false, "suffix" : "" }, { "dropping-particle" : "", "family" : "Derakshan", "given" : "Nazanin", "non-dropping-particle" : "", "parse-names" : false, "suffix" : "" }, { "dropping-particle" : "", "family" : "Smyth", "given" : "Sin\u00e9ad;", "non-dropping-particle" : "", "parse-names" : false, "suffix" : "" }, { "dropping-particle" : "", "family" : "Eysenck", "given" : "Michael W.", "non-dropping-particle" : "", "parse-names" : false, "suffix" : "" }, { "dropping-particle" : "", "family" : "Conway", "given" : "Andrew R A", "non-dropping-particle" : "", "parse-names" : false, "suffix" : "" }, { "dropping-particle" : "", "family" : "Hambrick", "given" : "David Z", "non-dropping-particle" : "", "parse-names" : false, "suffix" : "" }, { "dropping-particle" : "", "family" : "Engle", "given" : "Randall W", "non-dropping-particle" : "", "parse-names" : false, "suffix" : "" }, { "dropping-particle" : "", "family" : "Braver", "given" : "Todd S.", "non-dropping-particle" : "", "parse-names" : false, "suffix" : "" } ], "container-title" : "Journal of Experimental Psychology: General", "id" : "ITEM-2", "issue" : "6", "issued" : { "date-parts" : [ [ "2010" ] ] }, "page" : "215-222", "publisher" : "Elsevier B.V.", "title" : "Cognitive and emotional influences in anterior cingulate cortex", "type" : "article-journal", "volume" : "16" }, "uris" : [ "http://www.mendeley.com/documents/?uuid=83e9261a-1039-4023-a5a8-2303a940d388" ] }, { "id" : "ITEM-3", "itemData" : { "DOI" : "10.1146/annurev-psych-010814-015044", "abstract" : "Research on cognitive control and executive function has long recognized the relevance of motivational factors. Recently, however, the topic has come increasingly to center stage, with a surge of new studies examining the in-terface of motivation and cognitive control. In the present article we survey research situated at this interface, considering work from cognitive and social psychology and behavioral economics, but with a particular focus on neuro-science research. We organize existing findings into three core areas, consid-ering them in the light of currently vying theoretical perspectives. Based on the accumulated evidence, we advocate for a view of control function that treats it as a domain of reward-based decision making. More broadly, we argue that neuroscientific evidence plays a critical role in understanding the mechanisms by which motivation and cognitive control interact. Opportu-nities for further cross-fertilization between behavioral and neuroscientific research are highlighted.", "author" : [ { "dropping-particle" : "", "family" : "Botvinick", "given" : "Matthew", "non-dropping-particle" : "", "parse-names" : false, "suffix" : "" }, { "dropping-particle" : "", "family" : "Braver", "given" : "Todd", "non-dropping-particle" : "", "parse-names" : false, "suffix" : "" } ], "container-title" : "Annu. Rev. Psychol", "id" : "ITEM-3", "issued" : { "date-parts" : [ [ "2015" ] ] }, "page" : "83-113", "title" : "Motivation and Cognitive Control: From Behavior to Neural Mechanism", "type" : "article-journal", "volume" : "66" }, "uris" : [ "http://www.mendeley.com/documents/?uuid=56bbf590-0b69-3451-89b9-248f18aef49a" ] } ], "mendeley" : { "formattedCitation" : "(Barch et al., 2010; Botvinick &amp; Braver, 2015; A W MacDonald, Cohen, Stenger, &amp; Carter, 2000)", "manualFormatting" : "(ACC; Barch et al., 2010; Botvinick &amp; Braver, 2015; MacDonald, Cohen, Stenger, &amp; Carter, 2000)", "plainTextFormattedCitation" : "(Barch et al., 2010; Botvinick &amp; Braver, 2015; A W MacDonald, Cohen, Stenger, &amp; Carter, 2000)", "previouslyFormattedCitation" : "(Barch et al., 2010; Botvinick &amp; Braver, 2015; A W MacDonald, Cohen, Stenger, &amp; Carter, 2000)" }, "properties" : {  }, "schema" : "https://github.com/citation-style-language/schema/raw/master/csl-citation.json" }</w:instrText>
      </w:r>
      <w:r w:rsidR="0073109D" w:rsidRPr="00F4550C">
        <w:rPr>
          <w:rFonts w:ascii="Times New Roman" w:hAnsi="Times New Roman" w:cs="Times New Roman"/>
          <w:sz w:val="24"/>
        </w:rPr>
        <w:fldChar w:fldCharType="separate"/>
      </w:r>
      <w:r w:rsidR="0073109D" w:rsidRPr="00F4550C">
        <w:rPr>
          <w:rFonts w:ascii="Times New Roman" w:hAnsi="Times New Roman" w:cs="Times New Roman"/>
          <w:noProof/>
          <w:sz w:val="24"/>
        </w:rPr>
        <w:t>(</w:t>
      </w:r>
      <w:r w:rsidR="002F07EB" w:rsidRPr="00F4550C">
        <w:rPr>
          <w:rFonts w:ascii="Times New Roman" w:hAnsi="Times New Roman" w:cs="Times New Roman"/>
          <w:noProof/>
          <w:sz w:val="24"/>
        </w:rPr>
        <w:t xml:space="preserve">ACC; </w:t>
      </w:r>
      <w:r w:rsidR="0073109D" w:rsidRPr="00F4550C">
        <w:rPr>
          <w:rFonts w:ascii="Times New Roman" w:hAnsi="Times New Roman" w:cs="Times New Roman"/>
          <w:noProof/>
          <w:sz w:val="24"/>
        </w:rPr>
        <w:t>Barch et al., 2010; Botvinick &amp; Braver, 2015; MacDonald, Cohen, Stenger, &amp; Carter, 2000)</w:t>
      </w:r>
      <w:r w:rsidR="0073109D" w:rsidRPr="00F4550C">
        <w:rPr>
          <w:rFonts w:ascii="Times New Roman" w:hAnsi="Times New Roman" w:cs="Times New Roman"/>
          <w:sz w:val="24"/>
        </w:rPr>
        <w:fldChar w:fldCharType="end"/>
      </w:r>
      <w:r w:rsidR="00DD0859" w:rsidRPr="00F4550C">
        <w:rPr>
          <w:rFonts w:ascii="Times New Roman" w:hAnsi="Times New Roman" w:cs="Times New Roman"/>
          <w:sz w:val="24"/>
        </w:rPr>
        <w:t>, spatial data is needed. Furthermore, the exact time course and identification of goal-relevant information is best highlighted in ERPs and ERSPs.</w:t>
      </w:r>
      <w:r w:rsidR="001637D1" w:rsidRPr="00F4550C">
        <w:rPr>
          <w:rFonts w:ascii="Times New Roman" w:hAnsi="Times New Roman" w:cs="Times New Roman"/>
          <w:sz w:val="24"/>
        </w:rPr>
        <w:t xml:space="preserve"> To test if a subject forms a decision </w:t>
      </w:r>
      <w:r w:rsidR="001637D1" w:rsidRPr="00F4550C">
        <w:rPr>
          <w:rFonts w:ascii="Times New Roman" w:hAnsi="Times New Roman" w:cs="Times New Roman"/>
          <w:sz w:val="24"/>
        </w:rPr>
        <w:lastRenderedPageBreak/>
        <w:t>at an early point of task performance, visual potentials of inf</w:t>
      </w:r>
      <w:r w:rsidR="007E6116" w:rsidRPr="00F4550C">
        <w:rPr>
          <w:rFonts w:ascii="Times New Roman" w:hAnsi="Times New Roman" w:cs="Times New Roman"/>
          <w:sz w:val="24"/>
        </w:rPr>
        <w:t>ormation selection as the N1 or</w:t>
      </w:r>
      <w:r w:rsidR="001637D1" w:rsidRPr="00F4550C">
        <w:rPr>
          <w:rFonts w:ascii="Times New Roman" w:hAnsi="Times New Roman" w:cs="Times New Roman"/>
          <w:sz w:val="24"/>
        </w:rPr>
        <w:t xml:space="preserve"> P2 </w:t>
      </w:r>
      <w:r w:rsidR="007E6116" w:rsidRPr="00F4550C">
        <w:rPr>
          <w:rFonts w:ascii="Times New Roman" w:hAnsi="Times New Roman" w:cs="Times New Roman"/>
          <w:sz w:val="24"/>
        </w:rPr>
        <w:fldChar w:fldCharType="begin" w:fldLock="1"/>
      </w:r>
      <w:r w:rsidR="007E6116" w:rsidRPr="00F4550C">
        <w:rPr>
          <w:rFonts w:ascii="Times New Roman" w:hAnsi="Times New Roman" w:cs="Times New Roman"/>
          <w:sz w:val="24"/>
        </w:rPr>
        <w:instrText>ADDIN CSL_CITATION { "citationItems" : [ { "id" : "ITEM-1", "itemData" : { "DOI" : "10.1016/j.brainres.2006.03.010", "ISBN" : "0006-8993", "ISSN" : "00068993", "PMID" : "16824492", "abstract" : "Neuropsychological tests target specific cognitive functions; however, numerous cognitive subcomponents are involved in each test. The aim of this study was to decompose the components of two frontal executive function tests, Go/NoGo (GNG) and cued continuous performance task (CPT), by analyzing event-related potentials (ERPs) of 24 subjects both in time and time-frequency domains. In the time domain, P1, N1, P2, N2 and P3 peak amplitudes and latencies and mean amplitudes of 100??ms time windows of the post-P3 time period were measured. For GNG, the N1 amplitude and for both GNG and CPT N2 amplitudes were significantly higher in the NoGo condition compared with the Go condition. P3 had a central maximum in the NoGo conditions of both paradigms in contrast to a parietal maximum in the Go conditions. All peaks except P1 and mean amplitudes of the post-P3 period were more positive in CPT compared to those of GNG. N1, N2 and P3 latencies were longer for the NoGo condition than the Go condition in the CPT. In time-frequency analyses, the NoGo condition evoked higher theta coefficients than the Go condition, whereas the CPT and GNG paradigms differed mainly in the delta band. These results suggest that theta component reflects response inhibition in both GNG and CPT, whereas delta component reflects the more demanding sustained attention requirement of the CPT. The latency prolongation observed with the NoGo condition of the CPT paradigm was thought to be due to perseverance/inhibition conflict enhanced by the primer stimuli in CPT. ?? 2006 Elsevier B.V. All rights reserved.", "author" : [ { "dropping-particle" : "", "family" : "Kirmizi-Alsan", "given" : "Elif", "non-dropping-particle" : "", "parse-names" : false, "suffix" : "" }, { "dropping-particle" : "", "family" : "Bayraktaroglu", "given" : "Zubeyir", "non-dropping-particle" : "", "parse-names" : false, "suffix" : "" }, { "dropping-particle" : "", "family" : "Gurvit", "given" : "Hakan", "non-dropping-particle" : "", "parse-names" : false, "suffix" : "" }, { "dropping-particle" : "", "family" : "Keskin", "given" : "Yasemin H.", "non-dropping-particle" : "", "parse-names" : false, "suffix" : "" }, { "dropping-particle" : "", "family" : "Emre", "given" : "Murat", "non-dropping-particle" : "", "parse-names" : false, "suffix" : "" }, { "dropping-particle" : "", "family" : "Demiralp", "given" : "Tamer", "non-dropping-particle" : "", "parse-names" : false, "suffix" : "" } ], "container-title" : "Brain Research", "id" : "ITEM-1", "issue" : "1", "issued" : { "date-parts" : [ [ "2006" ] ] }, "page" : "114-128", "title" : "Comparative analysis of event-related potentials during Go/NoGo and CPT: Decomposition of electrophysiological markers of response inhibition and sustained attention", "type" : "article-journal", "volume" : "1104" }, "uris" : [ "http://www.mendeley.com/documents/?uuid=27dcb61d-0703-3940-938c-aa052d8881ff" ] }, { "id" : "ITEM-2", "itemData" : { "DOI" : "10.1111/psyp.12165", "ISBN" : "1469-8986(Electronic);0048-5772(Print)", "ISSN" : "14698986", "PMID" : "24635546", "abstract" : "This study investigated the neural effect of conflict context modulation of cognitive and affective conflict processing by recording evoked-response potentials in cognitive and affective versions of a flanker task. By varying the proportion of congruent and incongruent trials in a block, we found different patterns of the context effect on evoked potentials during cognitive and affective conflict processing. For posterior N1 amplitude, frequent incongruent trials produced a larger effect only in the affective task. The opposite pattern of the context effect was observed for the central N450, which was enhanced by frequent cognitive but reduced by frequent affective contexts. We found similar context effect on the parietal sustained potential in both tasks. Overall, our findings suggest that cognitive and affective conflict processing engage a context-dependent attentional control mechanism but a common conflict response system.", "author" : [ { "dropping-particle" : "", "family" : "Chen", "given" : "Taolin", "non-dropping-particle" : "", "parse-names" : false, "suffix" : "" }, { "dropping-particle" : "", "family" : "Kendrick", "given" : "Keith Maurice", "non-dropping-particle" : "", "parse-names" : false, "suffix" : "" }, { "dropping-particle" : "", "family" : "Feng", "given" : "Chunliang", "non-dropping-particle" : "", "parse-names" : false, "suffix" : "" }, { "dropping-particle" : "", "family" : "Yang", "given" : "Suyong", "non-dropping-particle" : "", "parse-names" : false, "suffix" : "" }, { "dropping-particle" : "", "family" : "Wang", "given" : "Xiaogang", "non-dropping-particle" : "", "parse-names" : false, "suffix" : "" }, { "dropping-particle" : "", "family" : "Yang", "given" : "Xun", "non-dropping-particle" : "", "parse-names" : false, "suffix" : "" }, { "dropping-particle" : "", "family" : "Lei", "given" : "Du", "non-dropping-particle" : "", "parse-names" : false, "suffix" : "" }, { "dropping-particle" : "", "family" : "Wu", "given" : "Min", "non-dropping-particle" : "", "parse-names" : false, "suffix" : "" }, { "dropping-particle" : "", "family" : "Huang", "given" : "Xiaoqi", "non-dropping-particle" : "", "parse-names" : false, "suffix" : "" }, { "dropping-particle" : "", "family" : "Gong", "given" : "Qiyong", "non-dropping-particle" : "", "parse-names" : false, "suffix" : "" }, { "dropping-particle" : "", "family" : "Luo", "given" : "Yuejia", "non-dropping-particle" : "", "parse-names" : false, "suffix" : "" } ], "container-title" : "Psychophysiology", "id" : "ITEM-2", "issued" : { "date-parts" : [ [ "2014" ] ] }, "title" : "Opposite effect of conflict context modulation on neural mechanisms of cognitive and affective control", "type" : "article-journal" }, "uris" : [ "http://www.mendeley.com/documents/?uuid=3c2d8824-f90f-3611-8327-3e5bfd8743c2" ] } ], "mendeley" : { "formattedCitation" : "(Chen et al., 2014; Kirmizi-Alsan et al., 2006)", "plainTextFormattedCitation" : "(Chen et al., 2014; Kirmizi-Alsan et al., 2006)", "previouslyFormattedCitation" : "(Chen et al., 2014; Kirmizi-Alsan et al., 2006)" }, "properties" : {  }, "schema" : "https://github.com/citation-style-language/schema/raw/master/csl-citation.json" }</w:instrText>
      </w:r>
      <w:r w:rsidR="007E6116" w:rsidRPr="00F4550C">
        <w:rPr>
          <w:rFonts w:ascii="Times New Roman" w:hAnsi="Times New Roman" w:cs="Times New Roman"/>
          <w:sz w:val="24"/>
        </w:rPr>
        <w:fldChar w:fldCharType="separate"/>
      </w:r>
      <w:r w:rsidR="007E6116" w:rsidRPr="00F4550C">
        <w:rPr>
          <w:rFonts w:ascii="Times New Roman" w:hAnsi="Times New Roman" w:cs="Times New Roman"/>
          <w:noProof/>
          <w:sz w:val="24"/>
        </w:rPr>
        <w:t>(Chen et al., 2014; Kirmizi-Alsan et al., 2006)</w:t>
      </w:r>
      <w:r w:rsidR="007E6116" w:rsidRPr="00F4550C">
        <w:rPr>
          <w:rFonts w:ascii="Times New Roman" w:hAnsi="Times New Roman" w:cs="Times New Roman"/>
          <w:sz w:val="24"/>
        </w:rPr>
        <w:fldChar w:fldCharType="end"/>
      </w:r>
      <w:r w:rsidR="007E6116" w:rsidRPr="00F4550C">
        <w:rPr>
          <w:rFonts w:ascii="Times New Roman" w:hAnsi="Times New Roman" w:cs="Times New Roman"/>
          <w:sz w:val="24"/>
        </w:rPr>
        <w:t xml:space="preserve"> as well as later positive potentials connected to WM updating </w:t>
      </w:r>
      <w:r w:rsidR="00465091" w:rsidRPr="00F4550C">
        <w:rPr>
          <w:rFonts w:ascii="Times New Roman" w:hAnsi="Times New Roman" w:cs="Times New Roman"/>
          <w:sz w:val="24"/>
        </w:rPr>
        <w:fldChar w:fldCharType="begin" w:fldLock="1"/>
      </w:r>
      <w:r w:rsidR="00012DE7" w:rsidRPr="00F4550C">
        <w:rPr>
          <w:rFonts w:ascii="Times New Roman" w:hAnsi="Times New Roman" w:cs="Times New Roman"/>
          <w:sz w:val="24"/>
        </w:rPr>
        <w:instrText>ADDIN CSL_CITATION { "citationItems" : [ { "id" : "ITEM-1", "itemData" : { "DOI" : "10.1162/jocn", "ISBN" : "1530-8898 (Electronic)\\r0898-929X (Linking)", "ISSN" : "0898-929X", "PMID" : "23647519", "abstract" : "Temporal prediction (TP) is a flexible and dynamic cognitive ability. Depending on the internal or external nature of infor- mation exploited to generate TP, distinct cognitive and brain mechanisms are engaged with the same final goal of reducing uncertainty about the future. In this study, we investigated the specific brain mechanisms involved in internally and externally driven TP. To this end, we employed an experimental paradigm purposely designed to elicit and compare externally and inter- nally driven TP and a combined approach based on the appli- cation of a distributed source reconstruction modeling on a high spatial resolution electrophysiological data array. Specific spatiotemporal ERP signatures were identified, with significant modulation of contingent negative variation and frontal late sus- tained positivity in external and internal TP contexts, respectively. These different electrophysiological patterns were supported by the engagement of distinct neural networks, including a left sensorimotor and a prefrontal circuit for externally and inter- nally driven TP, respectively.", "author" : [ { "dropping-particle" : "", "family" : "Mento", "given" : "Giovanni", "non-dropping-particle" : "", "parse-names" : false, "suffix" : "" }, { "dropping-particle" : "", "family" : "Tarantino", "given" : "Vincenza", "non-dropping-particle" : "", "parse-names" : false, "suffix" : "" }, { "dropping-particle" : "", "family" : "Vallesi", "given" : "Antonino", "non-dropping-particle" : "", "parse-names" : false, "suffix" : "" }, { "dropping-particle" : "", "family" : "Bisiacchi", "given" : "Patrizia Silvia", "non-dropping-particle" : "", "parse-names" : false, "suffix" : "" } ], "container-title" : "Journal of Cognitive Neuroscience", "id" : "ITEM-1", "issue" : "3", "issued" : { "date-parts" : [ [ "2015" ] ] }, "page" : "425-439", "title" : "Spatiotemporal Neurodynamics Underlying Internally and Externally Driven Temporal Prediction: A High Spatial Resolution ERP Study", "type" : "article-journal", "volume" : "27" }, "uris" : [ "http://www.mendeley.com/documents/?uuid=3167575c-5e2d-3d23-89a6-b7338354886f" ] }, { "id" : "ITEM-2", "itemData" : { "DOI" : "10.1111/psyp.12814", "ISBN" : "1540-5958 (Electronic) 0048-5772 (Linking)", "ISSN" : "14698986", "PMID" : "28295342", "abstract" : "ERP research on task switching has revealed distinct transient and sustained positive waveforms (latency circa 300-900 ms) while shifting task rules or stimulus-response (S-R) mappings. However, it remains unclear whether such switch-related positivities show similar scalp topography and index context-updating mechanisms akin to those posed for domain-general (i.e., classic P300) positivities in many task domains. To examine this question, ERPs were recorded from 31 young adults (18-30 years) while they were intermittently cued to switch or repeat their perceptual categorization of Gabor gratings varying in color and thickness (switch task), or else they performed two visually identical control tasks (go/no-go and oddball). Our task cueing paradigm examined two temporarily distinct stages of proactive rule updating and reactive rule execution. A simple information theory model helped us gauge cognitive demands under distinct temporal and task contexts in terms of low-level S-R pathways and higher-order rule updating operations. Task demands modulated domain-general (indexed by classic oddball P3) and switch positivities-indexed by both a cue-locked late positive complex and a sustained positivity ensuing task transitions. Topographic scalp analyses confirmed subtle yet significant split-second changes in the configuration of neural sources for both domain-general P3s and switch positivities as a function of both the temporal and task context. These findings partly meet predictions from information estimates, and are compatible with a family of P3-like potentials indexing functionally distinct neural operations within a common frontoparietal \"multiple demand\" system during the preparation and execution of simple task rules.", "author" : [ { "dropping-particle" : "", "family" : "Barcel", "given" : "Francisco", "non-dropping-particle" : "", "parse-names" : false, "suffix" : "" }, { "dropping-particle" : "", "family" : "Cooper", "given" : "Patrick S", "non-dropping-particle" : "", "parse-names" : false, "suffix" : "" } ], "container-title" : "Psychophysiology", "id" : "ITEM-2", "issued" : { "date-parts" : [ [ "2017" ] ] }, "title" : "An information theory account of late frontoparietal ERP positivities in cognitive control", "type" : "article-newspaper" }, "uris" : [ "http://www.mendeley.com/documents/?uuid=842dd0a3-bca1-38b0-b359-e35cb8529c89" ] }, { "id" : "ITEM-3", "itemData" : { "author" : [ { "dropping-particle" : "", "family" : "Polich", "given" : "J", "non-dropping-particle" : "", "parse-names" : false, "suffix" : "" }, { "dropping-particle" : "", "family" : "Criado", "given" : "JR", "non-dropping-particle" : "", "parse-names" : false, "suffix" : "" } ], "container-title" : "International Journal of Psychophysiology", "id" : "ITEM-3", "issued" : { "date-parts" : [ [ "2006" ] ] }, "title" : "Neuropsychology and neuropharmacology of P3a and P3b", "type" : "article-journal" }, "uris" : [ "http://www.mendeley.com/documents/?uuid=d1ffaa21-1e61-3e87-9aa7-cb17e0464994" ] } ], "mendeley" : { "formattedCitation" : "(Barcel &amp; Cooper, 2017; Mento, Tarantino, Vallesi, &amp; Bisiacchi, 2015; Polich &amp; Criado, 2006)", "plainTextFormattedCitation" : "(Barcel &amp; Cooper, 2017; Mento, Tarantino, Vallesi, &amp; Bisiacchi, 2015; Polich &amp; Criado, 2006)", "previouslyFormattedCitation" : "(Barcel &amp; Cooper, 2017; Mento, Tarantino, Vallesi, &amp; Bisiacchi, 2015; Polich &amp; Criado, 2006)" }, "properties" : {  }, "schema" : "https://github.com/citation-style-language/schema/raw/master/csl-citation.json" }</w:instrText>
      </w:r>
      <w:r w:rsidR="00465091" w:rsidRPr="00F4550C">
        <w:rPr>
          <w:rFonts w:ascii="Times New Roman" w:hAnsi="Times New Roman" w:cs="Times New Roman"/>
          <w:sz w:val="24"/>
        </w:rPr>
        <w:fldChar w:fldCharType="separate"/>
      </w:r>
      <w:r w:rsidR="00465091" w:rsidRPr="00F4550C">
        <w:rPr>
          <w:rFonts w:ascii="Times New Roman" w:hAnsi="Times New Roman" w:cs="Times New Roman"/>
          <w:noProof/>
          <w:sz w:val="24"/>
        </w:rPr>
        <w:t>(Barcel &amp; Cooper, 2017; Mento, Tarantino, Vallesi, &amp; Bisiacchi, 2015; Polich &amp; Criado, 2006)</w:t>
      </w:r>
      <w:r w:rsidR="00465091" w:rsidRPr="00F4550C">
        <w:rPr>
          <w:rFonts w:ascii="Times New Roman" w:hAnsi="Times New Roman" w:cs="Times New Roman"/>
          <w:sz w:val="24"/>
        </w:rPr>
        <w:fldChar w:fldCharType="end"/>
      </w:r>
      <w:r w:rsidR="00012DE7" w:rsidRPr="00F4550C">
        <w:rPr>
          <w:rFonts w:ascii="Times New Roman" w:hAnsi="Times New Roman" w:cs="Times New Roman"/>
          <w:sz w:val="24"/>
        </w:rPr>
        <w:t xml:space="preserve"> in response to context information should be analyzed.</w:t>
      </w:r>
      <w:r w:rsidR="00DD0859" w:rsidRPr="00F4550C">
        <w:rPr>
          <w:rFonts w:ascii="Times New Roman" w:hAnsi="Times New Roman" w:cs="Times New Roman"/>
          <w:sz w:val="24"/>
        </w:rPr>
        <w:t xml:space="preserve"> </w:t>
      </w:r>
      <w:r w:rsidR="00012DE7" w:rsidRPr="00F4550C">
        <w:rPr>
          <w:rFonts w:ascii="Times New Roman" w:hAnsi="Times New Roman" w:cs="Times New Roman"/>
          <w:sz w:val="24"/>
        </w:rPr>
        <w:t>Proactive control, which is exerted by first taking in information into WM and then maintaining it via</w:t>
      </w:r>
      <w:r w:rsidR="00B44D09" w:rsidRPr="00F4550C">
        <w:rPr>
          <w:rFonts w:ascii="Times New Roman" w:hAnsi="Times New Roman" w:cs="Times New Roman"/>
          <w:sz w:val="24"/>
        </w:rPr>
        <w:t xml:space="preserve"> a</w:t>
      </w:r>
      <w:r w:rsidR="00012DE7" w:rsidRPr="00F4550C">
        <w:rPr>
          <w:rFonts w:ascii="Times New Roman" w:hAnsi="Times New Roman" w:cs="Times New Roman"/>
          <w:sz w:val="24"/>
        </w:rPr>
        <w:t xml:space="preserve"> dopaminergic gating mechanism </w:t>
      </w:r>
      <w:r w:rsidR="00012DE7" w:rsidRPr="00F4550C">
        <w:rPr>
          <w:rFonts w:ascii="Times New Roman" w:hAnsi="Times New Roman" w:cs="Times New Roman"/>
          <w:sz w:val="24"/>
        </w:rPr>
        <w:fldChar w:fldCharType="begin" w:fldLock="1"/>
      </w:r>
      <w:r w:rsidR="00F414D6">
        <w:rPr>
          <w:rFonts w:ascii="Times New Roman" w:hAnsi="Times New Roman" w:cs="Times New Roman"/>
          <w:sz w:val="24"/>
        </w:rPr>
        <w:instrText>ADDIN CSL_CITATION { "citationItems" : [ { "id" : "ITEM-1", "itemData" : { "author" : [ { "dropping-particle" : "", "family" : "Braver", "given" : "Todd S", "non-dropping-particle" : "", "parse-names" : false, "suffix" : "" }, { "dropping-particle" : "", "family" : "Gray", "given" : "Jeremy R", "non-dropping-particle" : "", "parse-names" : false, "suffix" : "" }, { "dropping-particle" : "", "family" : "Burgess", "given" : "Gregory C", "non-dropping-particle" : "", "parse-names" : false, "suffix" : "" } ], "container-title" : "Variation in working memory", "id" : "ITEM-1", "issued" : { "date-parts" : [ [ "2007" ] ] }, "number-of-pages" : "76-106", "publisher" : "Oxford University Press", "title" : "Explaining the many varieties of working memory variation BT - Variation in working memory", "type" : "book" }, "uris" : [ "http://www.mendeley.com/documents/?uuid=6083ca09-d91e-3ecb-9b88-e2743a228179" ] } ], "mendeley" : { "formattedCitation" : "(T. S. Braver et al., 2007)", "plainTextFormattedCitation" : "(T. S. Braver et al., 2007)", "previouslyFormattedCitation" : "(T. S. Braver et al., 2007)" }, "properties" : {  }, "schema" : "https://github.com/citation-style-language/schema/raw/master/csl-citation.json" }</w:instrText>
      </w:r>
      <w:r w:rsidR="00012DE7" w:rsidRPr="00F4550C">
        <w:rPr>
          <w:rFonts w:ascii="Times New Roman" w:hAnsi="Times New Roman" w:cs="Times New Roman"/>
          <w:sz w:val="24"/>
        </w:rPr>
        <w:fldChar w:fldCharType="separate"/>
      </w:r>
      <w:r w:rsidR="00F414D6" w:rsidRPr="00F414D6">
        <w:rPr>
          <w:rFonts w:ascii="Times New Roman" w:hAnsi="Times New Roman" w:cs="Times New Roman"/>
          <w:noProof/>
          <w:sz w:val="24"/>
        </w:rPr>
        <w:t>(T. S. Braver et al., 2007)</w:t>
      </w:r>
      <w:r w:rsidR="00012DE7" w:rsidRPr="00F4550C">
        <w:rPr>
          <w:rFonts w:ascii="Times New Roman" w:hAnsi="Times New Roman" w:cs="Times New Roman"/>
          <w:sz w:val="24"/>
        </w:rPr>
        <w:fldChar w:fldCharType="end"/>
      </w:r>
      <w:r w:rsidR="00012DE7" w:rsidRPr="00F4550C">
        <w:rPr>
          <w:rFonts w:ascii="Times New Roman" w:hAnsi="Times New Roman" w:cs="Times New Roman"/>
          <w:sz w:val="24"/>
        </w:rPr>
        <w:t>, can likely be studied through observing these correlates of</w:t>
      </w:r>
      <w:r w:rsidR="002F2313" w:rsidRPr="00F4550C">
        <w:rPr>
          <w:rFonts w:ascii="Times New Roman" w:hAnsi="Times New Roman" w:cs="Times New Roman"/>
          <w:sz w:val="24"/>
        </w:rPr>
        <w:t xml:space="preserve"> </w:t>
      </w:r>
      <w:r w:rsidR="00CB4397" w:rsidRPr="00F4550C">
        <w:rPr>
          <w:rFonts w:ascii="Times New Roman" w:hAnsi="Times New Roman" w:cs="Times New Roman"/>
          <w:sz w:val="24"/>
        </w:rPr>
        <w:t>maintenance and updating</w:t>
      </w:r>
      <w:r w:rsidR="00012DE7" w:rsidRPr="00F4550C">
        <w:rPr>
          <w:rFonts w:ascii="Times New Roman" w:hAnsi="Times New Roman" w:cs="Times New Roman"/>
          <w:sz w:val="24"/>
        </w:rPr>
        <w:t xml:space="preserve"> information processing in WM</w:t>
      </w:r>
      <w:r w:rsidR="00CB4397" w:rsidRPr="00F4550C">
        <w:rPr>
          <w:rFonts w:ascii="Times New Roman" w:hAnsi="Times New Roman" w:cs="Times New Roman"/>
          <w:sz w:val="24"/>
        </w:rPr>
        <w:t xml:space="preserve"> </w:t>
      </w:r>
      <w:r w:rsidR="00CB4397" w:rsidRPr="00F4550C">
        <w:rPr>
          <w:rFonts w:ascii="Times New Roman" w:hAnsi="Times New Roman" w:cs="Times New Roman"/>
          <w:sz w:val="24"/>
        </w:rPr>
        <w:fldChar w:fldCharType="begin" w:fldLock="1"/>
      </w:r>
      <w:r w:rsidR="00CB4397" w:rsidRPr="00F4550C">
        <w:rPr>
          <w:rFonts w:ascii="Times New Roman" w:hAnsi="Times New Roman" w:cs="Times New Roman"/>
          <w:sz w:val="24"/>
        </w:rPr>
        <w:instrText>ADDIN CSL_CITATION { "citationItems" : [ { "id" : "ITEM-1", "itemData" : { "author" : [ { "dropping-particle" : "", "family" : "Polich", "given" : "J", "non-dropping-particle" : "", "parse-names" : false, "suffix" : "" } ], "container-title" : "Clinical neurophysiology", "id" : "ITEM-1", "issued" : { "date-parts" : [ [ "2007" ] ] }, "title" : "Updating P300: an integrative theory of P3a and P3b", "type" : "article-journal" }, "uris" : [ "http://www.mendeley.com/documents/?uuid=d06962fa-7910-30ce-8dc4-1bc7df04b637" ] }, { "id" : "ITEM-2", "itemData" : { "author" : [ { "dropping-particle" : "", "family" : "Polich", "given" : "J", "non-dropping-particle" : "", "parse-names" : false, "suffix" : "" }, { "dropping-particle" : "", "family" : "Criado", "given" : "JR", "non-dropping-particle" : "", "parse-names" : false, "suffix" : "" } ], "container-title" : "International Journal of Psychophysiology", "id" : "ITEM-2", "issued" : { "date-parts" : [ [ "2006" ] ] }, "title" : "Neuropsychology and neuropharmacology of P3a and P3b", "type" : "article-journal" }, "uris" : [ "http://www.mendeley.com/documents/?uuid=d1ffaa21-1e61-3e87-9aa7-cb17e0464994" ] } ], "mendeley" : { "formattedCitation" : "(Polich, 2007; Polich &amp; Criado, 2006)", "plainTextFormattedCitation" : "(Polich, 2007; Polich &amp; Criado, 2006)", "previouslyFormattedCitation" : "(Polich, 2007; Polich &amp; Criado, 2006)" }, "properties" : {  }, "schema" : "https://github.com/citation-style-language/schema/raw/master/csl-citation.json" }</w:instrText>
      </w:r>
      <w:r w:rsidR="00CB4397" w:rsidRPr="00F4550C">
        <w:rPr>
          <w:rFonts w:ascii="Times New Roman" w:hAnsi="Times New Roman" w:cs="Times New Roman"/>
          <w:sz w:val="24"/>
        </w:rPr>
        <w:fldChar w:fldCharType="separate"/>
      </w:r>
      <w:r w:rsidR="00CB4397" w:rsidRPr="00F4550C">
        <w:rPr>
          <w:rFonts w:ascii="Times New Roman" w:hAnsi="Times New Roman" w:cs="Times New Roman"/>
          <w:noProof/>
          <w:sz w:val="24"/>
        </w:rPr>
        <w:t>(Polich, 2007; Polich &amp; Criado, 2006)</w:t>
      </w:r>
      <w:r w:rsidR="00CB4397" w:rsidRPr="00F4550C">
        <w:rPr>
          <w:rFonts w:ascii="Times New Roman" w:hAnsi="Times New Roman" w:cs="Times New Roman"/>
          <w:sz w:val="24"/>
        </w:rPr>
        <w:fldChar w:fldCharType="end"/>
      </w:r>
      <w:r w:rsidR="00012DE7" w:rsidRPr="00F4550C">
        <w:rPr>
          <w:rFonts w:ascii="Times New Roman" w:hAnsi="Times New Roman" w:cs="Times New Roman"/>
          <w:sz w:val="24"/>
        </w:rPr>
        <w:t>.</w:t>
      </w:r>
      <w:r w:rsidR="00CB4397" w:rsidRPr="00F4550C">
        <w:rPr>
          <w:rFonts w:ascii="Times New Roman" w:hAnsi="Times New Roman" w:cs="Times New Roman"/>
          <w:sz w:val="24"/>
        </w:rPr>
        <w:t xml:space="preserve"> In addition to these ERPs, </w:t>
      </w:r>
      <w:r w:rsidR="00B44D09" w:rsidRPr="00F4550C">
        <w:rPr>
          <w:rFonts w:ascii="Times New Roman" w:hAnsi="Times New Roman" w:cs="Times New Roman"/>
          <w:sz w:val="24"/>
        </w:rPr>
        <w:t xml:space="preserve">event-related spectral perturbation (ERSP) </w:t>
      </w:r>
      <w:r w:rsidR="00CB4397" w:rsidRPr="00F4550C">
        <w:rPr>
          <w:rFonts w:ascii="Times New Roman" w:hAnsi="Times New Roman" w:cs="Times New Roman"/>
          <w:sz w:val="24"/>
        </w:rPr>
        <w:t xml:space="preserve">in the alpha (i.e., 8-12 Hz) as well as theta (i.e., 4-7 Hz) spectrum lend insight into synchronization of cognitive resources to support behavioral planning and correction </w:t>
      </w:r>
      <w:r w:rsidR="00CB4397" w:rsidRPr="00F4550C">
        <w:rPr>
          <w:rFonts w:ascii="Times New Roman" w:hAnsi="Times New Roman" w:cs="Times New Roman"/>
          <w:sz w:val="24"/>
        </w:rPr>
        <w:fldChar w:fldCharType="begin" w:fldLock="1"/>
      </w:r>
      <w:r w:rsidR="00CB4397" w:rsidRPr="00F4550C">
        <w:rPr>
          <w:rFonts w:ascii="Times New Roman" w:hAnsi="Times New Roman" w:cs="Times New Roman"/>
          <w:sz w:val="24"/>
        </w:rPr>
        <w:instrText>ADDIN CSL_CITATION { "citationItems" : [ { "id" : "ITEM-1", "itemData" : { "DOI" : "10.3758/s13415-014-0272-0", "ISBN" : "1531-135X (Electronic) 1530-7026 (Linking)", "ISSN" : "1531-135X", "PMID" : "24763921", "abstract" : "In healthy humans, it has been shown that executive functions are associated with increased frontal-midline EEG theta activity and theta phase coupling between frontal and posterior brain regions. In individuals with schizophrenia, central executive functions are supposed to be heavily impaired. Given that theta phase coupling is causally involved in central executive functions, one would expect that patients with an executive function deficit should display abnormal EEG theta synchronization. We therefore investigated executive functioning in 21 healthy controls and 21 individuals with schizophrenia while they performed a visuospatial delayed match to sample task. The task required either high executive demands (manipulation of content in working memory [WM]) or low executive demands (retention of WM content). In addition, WM load (one vs. three items) was varied. Results indicated higher frontal theta activity for manipulation processes than for retention processes in patients with schizophrenia, as compared with healthy controls, independently of WM load. Furthermore, individuals with schizophrenia revealed a reduction in theta phase coupling during early stages of the delay period for retention, as well as for manipulation processes at high-WM loads. Deviations in theta phase coupling in individuals with schizophrenia were mainly characterized by aberrant fronto-posterior connections, but also by attenuated posterior connections during manipulation of high-WM load. To conclude, fronto-parietal theta coupling seems to be substantially involved in executive control, whereas frontal theta activity seems to reflect general task demands, such as deployment of attentional resources during WM.", "author" : [ { "dropping-particle" : "", "family" : "Griesmayr", "given" : "Birgit", "non-dropping-particle" : "", "parse-names" : false, "suffix" : "" }, { "dropping-particle" : "", "family" : "Berger", "given" : "Barbara",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"Bergmann", "given" : "Juergen", "non-dropping-particle" : "", "parse-names" : false, "suffix" : "" }, { "dropping-particle" : "", "family" : "Sauseng", "given" : "Paul", "non-dropping-particle" : "", "parse-names" : false, "suffix" : "" } ], "container-title" : "Cognitive, affective &amp; behavioral neuroscience", "id" : "ITEM-1", "issue" : "4", "issued" : { "date-parts" : [ [ "2014", "12", "25" ] ] }, "page" : "1340-55", "title" : "EEG theta phase coupling during executive control of visual working memory investigated in individuals with schizophrenia and in healthy controls.", "type" : "article-journal", "volume" : "14" }, "uris" : [ "http://www.mendeley.com/documents/?uuid=d34996a9-4428-3449-86e3-897ffcc26f39" ] }, { "id" : "ITEM-2", "itemData" : { "DOI" : "10.1016/j.neuroimage.2016.05.017", "ISSN" : "1095-9572", "PMID" : "27173759", "abstract" : "Functional magnetic resonance imaging (fMRI) studies suggest that age-related changes in the frontal cortex may underlie developmental improvements in cognitive control. In the present study we used magnetoencephalography (MEG) to identify frontal oscillatory neurodynamics that support age-related improvements in cognitive control during adolescence. We characterized the differences in neural oscillations in adolescents and adults during the preparation to suppress a prepotent saccade (antisaccade trials-AS) compared to preparing to generate a more automatic saccade (prosaccade trials-PS). We found that for adults, AS were associated with increased beta-band (16-38Hz) power in the dorsal lateral prefrontal cortex (DLPFC), enhanced alpha- to low beta-band (10-18Hz) power in the frontal eye field (FEF) that predicted performance, and increased cross-frequency alpha-beta (10-26Hz) amplitude coupling between the DLPFC and the FEF. Developmental comparisons between adults and adolescents revealed similar engagement of DLPFC beta-band power but weaker FEF alpha-band power, and lower cross-frequency coupling between the DLPFC and the FEF in adolescents. These results suggest that lateral prefrontal neural activity associated with cognitive control is adult-like by adolescence; the development of cognitive control from adolescence to adulthood is instead associated with increases in frontal connectivity and strengthening of inhibition signaling for suppressing task-incompatible processes.", "author" : [ { "dropping-particle" : "", "family" : "Hwang", "given" : "Kai", "non-dropping-particle" : "", "parse-names" : false, "suffix" : "" }, { "dropping-particle" : "", "family" : "Ghuman", "given" : "Avniel S", "non-dropping-particle" : "", "parse-names" : false, "suffix" : "" }, { "dropping-particle" : "", "family" : "Manoach", "given" : "Dara S", "non-dropping-particle" : "", "parse-names" : false, "suffix" : "" }, { "dropping-particle" : "", "family" : "Jones", "given" : "Stephanie R", "non-dropping-particle" : "", "parse-names" : false, "suffix" : "" }, { "dropping-particle" : "", "family" : "Luna", "given" : "Beatriz", "non-dropping-particle" : "", "parse-names" : false, "suffix" : "" } ], "container-title" : "NeuroImage", "id" : "ITEM-2", "issued" : { "date-parts" : [ [ "2016", "8", "1" ] ] }, "page" : "139-48", "publisher" : "NIH Public Access", "title" : "Frontal preparatory neural oscillations associated with cognitive control: A developmental study comparing young adults and adolescents.", "type" : "article-journal", "volume" : "136" }, "uris" : [ "http://www.mendeley.com/documents/?uuid=69ede403-920e-3054-a90e-fe7dc7512c2e" ] }, { "id" : "ITEM-3", "itemData" : { "DOI" : "10.1093/cercor/bhl089", "ISBN" : "1047-3211 (Print) 1047-3211", "ISSN" : "10473211", "PMID" : "17023555", "abstract" : "Abnormal functional brain connectivity is a candidate factor in developmental brain disorders associated with cognitive dysfunction. We analyzed a substantial (10 min per subject) record of dense array electroencephalography with spectral power and coherence methods in attention-deficit hyperactivity disorder (ADHD) (n = 42) and control (n = 21) 10- to 13-year-old children. We found topographically distinct narrow band coherence differences between subject groups: ADHD subjects showed elevated coherence in the lower alpha (8 Hz) band and reduced coherence in the upper alpha (10-11 Hz) band. The 8-Hz ADHD elevation and a 2- to 6-Hz control group coherence elevation were independent of stimulus presentation. In response to visual stimulation, the ADHD group exhibited reduced evoked potential power and elevated frontal coherence. Only the upper alpha band control group coherence elevation discriminated according to ADHD group medication status. The findings suggest a static state of deficient connectivity in ADHD and a stimulus-induced state of overconnectivity within and between frontal hemispheres.", "author" : [ { "dropping-particle" : "", "family" : "Murias", "given" : "Michael", "non-dropping-particle" : "", "parse-names" : false, "suffix" : "" }, { "dropping-particle" : "", "family" : "Swanson", "given" : "James M.", "non-dropping-particle" : "", "parse-names" : false, "suffix" : "" }, { "dropping-particle" : "", "family" : "Srinivasan", "given" : "Ramesh", "non-dropping-particle" : "", "parse-names" : false, "suffix" : "" } ], "container-title" : "Cerebral Cortex", "id" : "ITEM-3", "issue" : "8", "issued" : { "date-parts" : [ [ "2007" ] ] }, "page" : "1788-1799", "title" : "Functional connectivity of frontal cortex in healthy and adhd children reflected in EEG coherence", "type" : "article-journal", "volume" : "17" }, "uris" : [ "http://www.mendeley.com/documents/?uuid=bf394cf8-0135-3a95-bd8e-f25d3eba27c8" ] } ], "mendeley" : { "formattedCitation" : "(Griesmayr et al., 2014; Hwang, Ghuman, Manoach, Jones, &amp; Luna, 2016; Murias, Swanson, &amp; Srinivasan, 2007)", "plainTextFormattedCitation" : "(Griesmayr et al., 2014; Hwang, Ghuman, Manoach, Jones, &amp; Luna, 2016; Murias, Swanson, &amp; Srinivasan, 2007)", "previouslyFormattedCitation" : "(Griesmayr et al., 2014; Hwang, Ghuman, Manoach, Jones, &amp; Luna, 2016; Murias, Swanson, &amp; Srinivasan, 2007)" }, "properties" : {  }, "schema" : "https://github.com/citation-style-language/schema/raw/master/csl-citation.json" }</w:instrText>
      </w:r>
      <w:r w:rsidR="00CB4397" w:rsidRPr="00F4550C">
        <w:rPr>
          <w:rFonts w:ascii="Times New Roman" w:hAnsi="Times New Roman" w:cs="Times New Roman"/>
          <w:sz w:val="24"/>
        </w:rPr>
        <w:fldChar w:fldCharType="separate"/>
      </w:r>
      <w:r w:rsidR="00CB4397" w:rsidRPr="00F4550C">
        <w:rPr>
          <w:rFonts w:ascii="Times New Roman" w:hAnsi="Times New Roman" w:cs="Times New Roman"/>
          <w:noProof/>
          <w:sz w:val="24"/>
        </w:rPr>
        <w:t>(Griesmayr et al., 2014; Hwang, Ghuman, Manoach, Jones, &amp; Luna, 2016; Murias, Swanson, &amp; Srinivasan, 2007)</w:t>
      </w:r>
      <w:r w:rsidR="00CB4397" w:rsidRPr="00F4550C">
        <w:rPr>
          <w:rFonts w:ascii="Times New Roman" w:hAnsi="Times New Roman" w:cs="Times New Roman"/>
          <w:sz w:val="24"/>
        </w:rPr>
        <w:fldChar w:fldCharType="end"/>
      </w:r>
      <w:r w:rsidR="00CB4397" w:rsidRPr="00F4550C">
        <w:rPr>
          <w:rFonts w:ascii="Times New Roman" w:hAnsi="Times New Roman" w:cs="Times New Roman"/>
          <w:sz w:val="24"/>
        </w:rPr>
        <w:t xml:space="preserve">. Their exact function can further be assessed by, for instance, adding spatial data associated with the onset of oscillatory alpha synchronization </w:t>
      </w:r>
      <w:r w:rsidR="00CB4397" w:rsidRPr="00F4550C">
        <w:rPr>
          <w:rFonts w:ascii="Times New Roman" w:hAnsi="Times New Roman" w:cs="Times New Roman"/>
          <w:sz w:val="24"/>
        </w:rPr>
        <w:fldChar w:fldCharType="begin" w:fldLock="1"/>
      </w:r>
      <w:r w:rsidR="00CB4397" w:rsidRPr="00F4550C">
        <w:rPr>
          <w:rFonts w:ascii="Times New Roman" w:hAnsi="Times New Roman" w:cs="Times New Roman"/>
          <w:sz w:val="24"/>
        </w:rPr>
        <w:instrText>ADDIN CSL_CITATION { "citationItems" : [ { "id" : "ITEM-1", "itemData" : { "DOI" : "10.1016/J.NEUROIMAGE.2009.01.001", "ISSN" : "1053-8119", "abstract" : "Phase locking or synchronization of brain areas is a key concept of information processing in the brain. Synchronous oscillations have been observed and investigated extensively in EEG during the past decades. EEG oscillations occur over a wide frequency range. In EEG, a prominent type of oscillations is alpha-band activity, present typically when a subject is awake, but at rest with closed eyes. The spectral power of alpha rhythms has recently been investigated in simultaneous EEG/fMRI recordings, establishing a wide-range cortico-thalamic network. However, spectral power and synchronization are different measures and little is known about the correlations between BOLD effects and EEG synchronization. Interestingly, the fMRI BOLD signal also displays synchronous oscillations across different brain regions. These oscillations delineate so-called resting state networks (RSNs) that resemble the correlation patterns of simultaneous EEG/fMRI recordings. However, the nature of these BOLD oscillations and their relations to EEG activity is still poorly understood. One hypothesis is that the subunits constituting a specific RSN may be coordinated by different EEG rhythms. In this study we report on evidence for this hypothesis. The BOLD correlates of global EEG synchronization (GFS) in the alpha frequency band are located in brain areas involved in specific RSNs, e.g. the \u2018default mode network\u2019. Furthermore, our results confirm the hypothesis that specific RSNs are organized by long-range synchronization at least in the alpha frequency band. Finally, we could localize specific areas where the GFS BOLD correlates and the associated RSN overlap. Thus, we claim that not only the spectral dynamics of EEG are important, but also their spatio-temporal organization.", "author" : [ { "dropping-particle" : "", "family" : "Jann", "given" : "K.", "non-dropping-particle" : "", "parse-names" : false, "suffix" : "" }, { "dropping-particle" : "", "family" : "Dierks", "given" : "T.", "non-dropping-particle" : "", "parse-names" : false, "suffix" : "" }, { "dropping-particle" : "", "family" : "Boesch", "given" : "C.", "non-dropping-particle" : "", "parse-names" : false, "suffix" : "" }, { "dropping-particle" : "", "family" : "Kottlow", "given" : "M.", "non-dropping-particle" : "", "parse-names" : false, "suffix" : "" }, { "dropping-particle" : "", "family" : "Strik", "given" : "W.", "non-dropping-particle" : "", "parse-names" : false, "suffix" : "" }, { "dropping-particle" : "", "family" : "Koenig", "given" : "T.", "non-dropping-particle" : "", "parse-names" : false, "suffix" : "" } ], "container-title" : "NeuroImage", "id" : "ITEM-1", "issue" : "3", "issued" : { "date-parts" : [ [ "2009", "4", "15" ] ] }, "page" : "903-916", "publisher" : "Academic Press", "title" : "BOLD correlates of EEG alpha phase-locking and the fMRI default mode network", "type" : "article-journal", "volume" : "45" }, "uris" : [ "http://www.mendeley.com/documents/?uuid=bb955402-c8cc-3e13-b2a5-095488602c6f" ] }, { "id" : "ITEM-2", "itemData" : { "DOI" : "10.1016/j.neuroimage.2005.09.062", "abstract" : "Simultaneous recording of electroencephalogram/functional magnetic resonance images (EEG/fMRI) was applied to identify blood oxygenation level-dependent (BOLD) changes associated with spontaneous variations of the alpha rhythm, which is considered the hallmark of the brain resting state. The analysis was focused on inter-subject variability associated with the resting state. Data from 7 normal subjects are presented. Confirming earlier findings, three subjects showed a negative correlation between the BOLD signal and the average power time series within the alpha band (8 \u2013 12 Hz) in extensive areas of the occipital, parietal and frontal lobes. In small thalamic areas, the BOLD signal was positively correlated with the alpha power. For subjects 3 and 4, who displayed two different states during the data acquisition time, it was shown that the corresponding correlation patterns were different, thus demonstrating the state dependency of the results. In subject 5, the changes in BOLD were observed mainly in the frontal and temporal lobes. Subject 6 only showed positive correlations, thus contradicting the negative BOLD alpha power cortical correlations that were found in most subjects. Results suggest that the resting state varies over subjects and, sometimes, even within one subject. As the resting state plays an important role in many fMRI experiments, the inter-subject variability of this state should be addressed when comparing fMRI results from different subjects.", "author" : [ { "dropping-particle" : "", "family" : "Gon\u00e7alves", "given" : "S I", "non-dropping-particle" : "", "parse-names" : false, "suffix" : "" }, { "dropping-particle" : "", "family" : "Munck", "given" : "J C", "non-dropping-particle" : "De", "parse-names" : false, "suffix" : "" }, { "dropping-particle" : "", "family" : "Pouwels", "given" : "P J W", "non-dropping-particle" : "", "parse-names" : false, "suffix" : "" }, { "dropping-particle" : "", "family" : "Schoonhoven", "given" : "R", "non-dropping-particle" : "", "parse-names" : false, "suffix" : "" }, { "dropping-particle" : "", "family" : "Kuijer", "given" : "J P A", "non-dropping-particle" : "", "parse-names" : false, "suffix" : "" }, { "dropping-particle" : "", "family" : "Maurits", "given" : "N M", "non-dropping-particle" : "", "parse-names" : false, "suffix" : "" }, { "dropping-particle" : "", "family" : "Hoogduin", "given" : "J M", "non-dropping-particle" : "", "parse-names" : false, "suffix" : "" }, { "dropping-particle" : "Van", "family" : "Someren", "given" : "E J W", "non-dropping-particle" : "", "parse-names" : false, "suffix" : "" }, { "dropping-particle" : "", "family" : "Heethaar", "given" : "R M", "non-dropping-particle" : "", "parse-names" : false, "suffix" : "" }, { "dropping-particle" : "", "family" : "Lopes Da Silva", "given" : "F H", "non-dropping-particle" : "", "parse-names" : false, "suffix" : "" } ], "id" : "ITEM-2", "issued" : { "date-parts" : [ [ "2005" ] ] }, "title" : "Correlating the alpha rhythm to BOLD using simultaneous EEG/fMRI: Inter-subject variability", "type" : "article-journal" }, "uris" : [ "http://www.mendeley.com/documents/?uuid=b6f04cf0-f894-3821-a898-0c4f2469d2f1" ] } ], "mendeley" : { "formattedCitation" : "(Gon\u00e7alves et al., 2005; Jann et al., 2009)", "plainTextFormattedCitation" : "(Gon\u00e7alves et al., 2005; Jann et al., 2009)", "previouslyFormattedCitation" : "(Gon\u00e7alves et al., 2005; Jann et al., 2009)" }, "properties" : {  }, "schema" : "https://github.com/citation-style-language/schema/raw/master/csl-citation.json" }</w:instrText>
      </w:r>
      <w:r w:rsidR="00CB4397" w:rsidRPr="00F4550C">
        <w:rPr>
          <w:rFonts w:ascii="Times New Roman" w:hAnsi="Times New Roman" w:cs="Times New Roman"/>
          <w:sz w:val="24"/>
        </w:rPr>
        <w:fldChar w:fldCharType="separate"/>
      </w:r>
      <w:r w:rsidR="00CB4397" w:rsidRPr="00F4550C">
        <w:rPr>
          <w:rFonts w:ascii="Times New Roman" w:hAnsi="Times New Roman" w:cs="Times New Roman"/>
          <w:noProof/>
          <w:sz w:val="24"/>
        </w:rPr>
        <w:t>(Gonçalves et al., 2005; Jann et al., 2009)</w:t>
      </w:r>
      <w:r w:rsidR="00CB4397" w:rsidRPr="00F4550C">
        <w:rPr>
          <w:rFonts w:ascii="Times New Roman" w:hAnsi="Times New Roman" w:cs="Times New Roman"/>
          <w:sz w:val="24"/>
        </w:rPr>
        <w:fldChar w:fldCharType="end"/>
      </w:r>
      <w:r w:rsidR="00CB4397" w:rsidRPr="00F4550C">
        <w:rPr>
          <w:rFonts w:ascii="Times New Roman" w:hAnsi="Times New Roman" w:cs="Times New Roman"/>
          <w:sz w:val="24"/>
        </w:rPr>
        <w:t>.</w:t>
      </w:r>
    </w:p>
    <w:p w14:paraId="072B97ED" w14:textId="2F728EE0" w:rsidR="00277B03" w:rsidRPr="00F4550C" w:rsidRDefault="00DD0859"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Thus, clarifying how cognitive control, in particular proactive control</w:t>
      </w:r>
      <w:r w:rsidR="00012DE7" w:rsidRPr="00F4550C">
        <w:rPr>
          <w:rFonts w:ascii="Times New Roman" w:hAnsi="Times New Roman" w:cs="Times New Roman"/>
          <w:sz w:val="24"/>
        </w:rPr>
        <w:t>, governs behavior represents a</w:t>
      </w:r>
      <w:r w:rsidRPr="00F4550C">
        <w:rPr>
          <w:rFonts w:ascii="Times New Roman" w:hAnsi="Times New Roman" w:cs="Times New Roman"/>
          <w:sz w:val="24"/>
        </w:rPr>
        <w:t xml:space="preserve"> promising research opportunit</w:t>
      </w:r>
      <w:r w:rsidR="001637D1" w:rsidRPr="00F4550C">
        <w:rPr>
          <w:rFonts w:ascii="Times New Roman" w:hAnsi="Times New Roman" w:cs="Times New Roman"/>
          <w:sz w:val="24"/>
        </w:rPr>
        <w:t>y for joining EEG and fMRI data. I</w:t>
      </w:r>
      <w:r w:rsidRPr="00F4550C">
        <w:rPr>
          <w:rFonts w:ascii="Times New Roman" w:hAnsi="Times New Roman" w:cs="Times New Roman"/>
          <w:sz w:val="24"/>
        </w:rPr>
        <w:t xml:space="preserve">t </w:t>
      </w:r>
      <w:r w:rsidR="001637D1" w:rsidRPr="00F4550C">
        <w:rPr>
          <w:rFonts w:ascii="Times New Roman" w:hAnsi="Times New Roman" w:cs="Times New Roman"/>
          <w:sz w:val="24"/>
        </w:rPr>
        <w:t>is perfectly suited to</w:t>
      </w:r>
      <w:r w:rsidRPr="00F4550C">
        <w:rPr>
          <w:rFonts w:ascii="Times New Roman" w:hAnsi="Times New Roman" w:cs="Times New Roman"/>
          <w:sz w:val="24"/>
        </w:rPr>
        <w:t xml:space="preserve"> provide more precise neuronal corr</w:t>
      </w:r>
      <w:r w:rsidR="001637D1" w:rsidRPr="00F4550C">
        <w:rPr>
          <w:rFonts w:ascii="Times New Roman" w:hAnsi="Times New Roman" w:cs="Times New Roman"/>
          <w:sz w:val="24"/>
        </w:rPr>
        <w:t>elates of cognitive processing, as has been done in the case of reactive control</w:t>
      </w:r>
      <w:r w:rsidR="007E6116" w:rsidRPr="00F4550C">
        <w:rPr>
          <w:rFonts w:ascii="Times New Roman" w:hAnsi="Times New Roman" w:cs="Times New Roman"/>
          <w:sz w:val="24"/>
        </w:rPr>
        <w:t xml:space="preserve"> in unpredictable environments.</w:t>
      </w:r>
      <w:r w:rsidR="001637D1" w:rsidRPr="00F4550C">
        <w:rPr>
          <w:rFonts w:ascii="Times New Roman" w:hAnsi="Times New Roman" w:cs="Times New Roman"/>
          <w:sz w:val="24"/>
        </w:rPr>
        <w:t xml:space="preserve"> </w:t>
      </w:r>
      <w:r w:rsidR="007E6116" w:rsidRPr="00F4550C">
        <w:rPr>
          <w:rFonts w:ascii="Times New Roman" w:hAnsi="Times New Roman" w:cs="Times New Roman"/>
          <w:sz w:val="24"/>
        </w:rPr>
        <w:t>B</w:t>
      </w:r>
      <w:r w:rsidR="001637D1" w:rsidRPr="00F4550C">
        <w:rPr>
          <w:rFonts w:ascii="Times New Roman" w:hAnsi="Times New Roman" w:cs="Times New Roman"/>
          <w:sz w:val="24"/>
        </w:rPr>
        <w:t>y relating early ERPs associated with visual attent</w:t>
      </w:r>
      <w:r w:rsidR="00CB4397" w:rsidRPr="00F4550C">
        <w:rPr>
          <w:rFonts w:ascii="Times New Roman" w:hAnsi="Times New Roman" w:cs="Times New Roman"/>
          <w:sz w:val="24"/>
        </w:rPr>
        <w:t>ion (i.e., N170) and increased a</w:t>
      </w:r>
      <w:r w:rsidR="001637D1" w:rsidRPr="00F4550C">
        <w:rPr>
          <w:rFonts w:ascii="Times New Roman" w:hAnsi="Times New Roman" w:cs="Times New Roman"/>
          <w:sz w:val="24"/>
        </w:rPr>
        <w:t>lpha band power</w:t>
      </w:r>
      <w:r w:rsidR="007E6116" w:rsidRPr="00F4550C">
        <w:rPr>
          <w:rFonts w:ascii="Times New Roman" w:hAnsi="Times New Roman" w:cs="Times New Roman"/>
          <w:sz w:val="24"/>
        </w:rPr>
        <w:t xml:space="preserve"> over the medial prefrontal cortex</w:t>
      </w:r>
      <w:r w:rsidR="001637D1" w:rsidRPr="00F4550C">
        <w:rPr>
          <w:rFonts w:ascii="Times New Roman" w:hAnsi="Times New Roman" w:cs="Times New Roman"/>
          <w:sz w:val="24"/>
        </w:rPr>
        <w:t xml:space="preserve"> with increased BOLD responses in the supplementary motor cortex</w:t>
      </w:r>
      <w:r w:rsidR="007E6116" w:rsidRPr="00F4550C">
        <w:rPr>
          <w:rFonts w:ascii="Times New Roman" w:hAnsi="Times New Roman" w:cs="Times New Roman"/>
          <w:sz w:val="24"/>
        </w:rPr>
        <w:t xml:space="preserve"> (SMC), Albares et al.</w:t>
      </w:r>
      <w:r w:rsidR="001637D1" w:rsidRPr="00F4550C">
        <w:rPr>
          <w:rFonts w:ascii="Times New Roman" w:hAnsi="Times New Roman" w:cs="Times New Roman"/>
          <w:sz w:val="24"/>
        </w:rPr>
        <w:t xml:space="preserve"> </w:t>
      </w:r>
      <w:r w:rsidR="001637D1" w:rsidRPr="00F4550C">
        <w:rPr>
          <w:rFonts w:ascii="Times New Roman" w:hAnsi="Times New Roman" w:cs="Times New Roman"/>
          <w:sz w:val="24"/>
        </w:rPr>
        <w:fldChar w:fldCharType="begin" w:fldLock="1"/>
      </w:r>
      <w:r w:rsidR="007E6116" w:rsidRPr="00F4550C">
        <w:rPr>
          <w:rFonts w:ascii="Times New Roman" w:hAnsi="Times New Roman" w:cs="Times New Roman"/>
          <w:sz w:val="24"/>
        </w:rPr>
        <w:instrText>ADDIN CSL_CITATION { "citationItems" : [ { "id" : "ITEM-1", "itemData" : { "DOI" : "10.1002/hbm.22567", "ISBN" : "1097-0193", "ISSN" : "10970193", "PMID" : "24954611", "abstract" : "Response inhibition is commonly thought to rely on voluntary, reactive, selective, and relatively slow prefrontal mechanisms. In contrast, we suggest here that response inhibition is achieved automatically, nonselectively, within very short delays in uncertain environments. We modified a classical go/nogo protocol to probe context-dependent inhibitory mechanisms. Because no single neuroimaging method can definitely disentangle neural excitation and inhibition, we combined fMRI and EEG recordings in healthy humans. Any stimulus (go or nogo) presented in an uncertain context requiring action restraint was found to evoke activity changes in the supplementary motor complex (SMC) with respect to a control condition in which no response inhibition was required. These changes included: (1) An increase in event-related BOLD activity, (2) an attenuation of the early (170 ms) event related potential generated by a single, consistent source isolated by advanced blind source separation, and (3) an increase in the evoked-EEG Alpha power of this source. Considered together, these results suggest that the BOLD signal evoked by any stimulus in the SMC when the situation is unpredictable can be driven by automatic, nonselective, context-dependent inhibitory activities. This finding reveals the paradoxical mechanisms by which voluntary control of action may be achieved. The ability to provide controlled responses in unpredictable environments would require setting-up the automatic self-inhibitory circuitry within the SMC. Conversely, enabling automatic behavior when the environment becomes predictable would require top-down control to deactivate anticipatorily and temporarily the inhibitory set. Hum Brain Mapp 35:5517\u20135531, 2014. \u00a9 2014 Wiley Periodicals, Inc.", "author" : [ { "dropping-particle" : "", "family" : "Albares", "given" : "Marion", "non-dropping-particle" : "", "parse-names" : false, "suffix" : "" }, { "dropping-particle" : "", "family" : "Lio", "given" : "Guillaume", "non-dropping-particle" : "", "parse-names" : false, "suffix" : "" }, { "dropping-particle" : "", "family" : "Criaud", "given" : "Marion", "non-dropping-particle" : "", "parse-names" : false, "suffix" : "" }, { "dropping-particle" : "", "family" : "Anton", "given" : "Jean Luc", "non-dropping-particle" : "", "parse-names" : false, "suffix" : "" }, { "dropping-particle" : "", "family" : "Desmurget", "given" : "Michel", "non-dropping-particle" : "", "parse-names" : false, "suffix" : "" }, { "dropping-particle" : "", "family" : "Boulinguez", "given" : "Philippe", "non-dropping-particle" : "", "parse-names" : false, "suffix" : "" } ], "container-title" : "Human Brain Mapping", "id" : "ITEM-1", "issue" : "11", "issued" : { "date-parts" : [ [ "2014", "11" ] ] }, "page" : "5517-5531", "title" : "The dorsal medial frontal cortex mediates automatic motor inhibition in uncertain contexts: Evidence from combined fMRI and EEG studies", "type" : "article-journal", "volume" : "35" }, "uris" : [ "http://www.mendeley.com/documents/?uuid=6e83cbaa-98bf-3748-a25b-8dba17b393b1" ] } ], "mendeley" : { "formattedCitation" : "(Albares et al., 2014)", "manualFormatting" : "(2014)", "plainTextFormattedCitation" : "(Albares et al., 2014)", "previouslyFormattedCitation" : "(Albares et al., 2014)" }, "properties" : {  }, "schema" : "https://github.com/citation-style-language/schema/raw/master/csl-citation.json" }</w:instrText>
      </w:r>
      <w:r w:rsidR="001637D1" w:rsidRPr="00F4550C">
        <w:rPr>
          <w:rFonts w:ascii="Times New Roman" w:hAnsi="Times New Roman" w:cs="Times New Roman"/>
          <w:sz w:val="24"/>
        </w:rPr>
        <w:fldChar w:fldCharType="separate"/>
      </w:r>
      <w:r w:rsidR="007E6116" w:rsidRPr="00F4550C">
        <w:rPr>
          <w:rFonts w:ascii="Times New Roman" w:hAnsi="Times New Roman" w:cs="Times New Roman"/>
          <w:noProof/>
          <w:sz w:val="24"/>
        </w:rPr>
        <w:t>(</w:t>
      </w:r>
      <w:r w:rsidR="001637D1" w:rsidRPr="00F4550C">
        <w:rPr>
          <w:rFonts w:ascii="Times New Roman" w:hAnsi="Times New Roman" w:cs="Times New Roman"/>
          <w:noProof/>
          <w:sz w:val="24"/>
        </w:rPr>
        <w:t>2014)</w:t>
      </w:r>
      <w:r w:rsidR="001637D1" w:rsidRPr="00F4550C">
        <w:rPr>
          <w:rFonts w:ascii="Times New Roman" w:hAnsi="Times New Roman" w:cs="Times New Roman"/>
          <w:sz w:val="24"/>
        </w:rPr>
        <w:fldChar w:fldCharType="end"/>
      </w:r>
      <w:r w:rsidR="007E6116" w:rsidRPr="00F4550C">
        <w:rPr>
          <w:rFonts w:ascii="Times New Roman" w:hAnsi="Times New Roman" w:cs="Times New Roman"/>
          <w:sz w:val="24"/>
        </w:rPr>
        <w:t xml:space="preserve"> have provided evidence for the neural circuitry coupled with precise temporal dynamics underlying flexible behavioral correction to unforeseen changes of environmental demands for goal-achievement</w:t>
      </w:r>
      <w:r w:rsidR="001637D1" w:rsidRPr="00F4550C">
        <w:rPr>
          <w:rFonts w:ascii="Times New Roman" w:hAnsi="Times New Roman" w:cs="Times New Roman"/>
          <w:sz w:val="24"/>
        </w:rPr>
        <w:t xml:space="preserve">. </w:t>
      </w:r>
      <w:r w:rsidR="007E6116" w:rsidRPr="00F4550C">
        <w:rPr>
          <w:rFonts w:ascii="Times New Roman" w:hAnsi="Times New Roman" w:cs="Times New Roman"/>
          <w:sz w:val="24"/>
        </w:rPr>
        <w:t>Consequently, enriched neuronal correlates enable a more sophisticated discussion and interpretation of experimental results.</w:t>
      </w:r>
    </w:p>
    <w:p w14:paraId="4F086A63" w14:textId="3B43CC57" w:rsidR="00F44AD8" w:rsidRPr="00F4550C" w:rsidRDefault="00F44AD8"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Generally in biological psychiatry and psychology, neuroscientific methods like EEG and fMRI are appli</w:t>
      </w:r>
      <w:r w:rsidR="006F1717" w:rsidRPr="00F4550C">
        <w:rPr>
          <w:rFonts w:ascii="Times New Roman" w:hAnsi="Times New Roman" w:cs="Times New Roman"/>
          <w:sz w:val="24"/>
        </w:rPr>
        <w:t xml:space="preserve">ed to study mental processing. For a psychological </w:t>
      </w:r>
      <w:r w:rsidR="002C76D9" w:rsidRPr="00F4550C">
        <w:rPr>
          <w:rFonts w:ascii="Times New Roman" w:hAnsi="Times New Roman" w:cs="Times New Roman"/>
          <w:sz w:val="24"/>
        </w:rPr>
        <w:t>phenomenon</w:t>
      </w:r>
      <w:r w:rsidR="006F1717" w:rsidRPr="00F4550C">
        <w:rPr>
          <w:rFonts w:ascii="Times New Roman" w:hAnsi="Times New Roman" w:cs="Times New Roman"/>
          <w:sz w:val="24"/>
        </w:rPr>
        <w:t>, which is not</w:t>
      </w:r>
      <w:r w:rsidR="002C76D9" w:rsidRPr="00F4550C">
        <w:rPr>
          <w:rFonts w:ascii="Times New Roman" w:hAnsi="Times New Roman" w:cs="Times New Roman"/>
          <w:sz w:val="24"/>
        </w:rPr>
        <w:t xml:space="preserve"> yet</w:t>
      </w:r>
      <w:r w:rsidR="006F1717" w:rsidRPr="00F4550C">
        <w:rPr>
          <w:rFonts w:ascii="Times New Roman" w:hAnsi="Times New Roman" w:cs="Times New Roman"/>
          <w:sz w:val="24"/>
        </w:rPr>
        <w:t xml:space="preserve"> fully understood, researchers struggle to identify physiological correlates, which they do not fully understand either. This basic dilemma can also be found in clinical studies of biomarkers. In order to separate groups of patients and healthy controls or to improve the accuracy of prognoses for patients, clinical researchers strive to detect reliable biomarkers of a specific pathology </w:t>
      </w:r>
      <w:r w:rsidR="006F1717" w:rsidRPr="00F4550C">
        <w:rPr>
          <w:rFonts w:ascii="Times New Roman" w:hAnsi="Times New Roman" w:cs="Times New Roman"/>
          <w:sz w:val="24"/>
        </w:rPr>
        <w:fldChar w:fldCharType="begin" w:fldLock="1"/>
      </w:r>
      <w:r w:rsidR="0095437B" w:rsidRPr="00F4550C">
        <w:rPr>
          <w:rFonts w:ascii="Times New Roman" w:hAnsi="Times New Roman" w:cs="Times New Roman"/>
          <w:sz w:val="24"/>
        </w:rPr>
        <w:instrText>ADDIN CSL_CITATION { "citationItems" : [ { "id" : "ITEM-1", "itemData" : { "DOI" : "10.1002/wps.20144", "ISSN" : "17238617", "author" : [ { "dropping-particle" : "", "family" : "McGorry", "given" : "Patrick", "non-dropping-particle" : "", "parse-names" : false, "suffix" : "" }, { "dropping-particle" : "", "family" : "Keshavan", "given" : "Matcheri", "non-dropping-particle" : "", "parse-names" : false, "suffix" : "" }, { "dropping-particle" : "", "family" : "Goldstone", "given" : "Sherilyn", "non-dropping-particle" : "", "parse-names" : false, "suffix" : "" }, { "dropping-particle" : "", "family" : "Amminger", "given" : "Paul", "non-dropping-particle" : "", "parse-names" : false, "suffix" : "" }, { "dropping-particle" : "", "family" : "Allott", "given" : "Kelly", "non-dropping-particle" : "", "parse-names" : false, "suffix" : "" }, { "dropping-particle" : "", "family" : "Berk", "given" : "Michael", "non-dropping-particle" : "", "parse-names" : false, "suffix" : "" }, { "dropping-particle" : "", "family" : "Lavoie", "given" : "Suzie", "non-dropping-particle" : "", "parse-names" : false, "suffix" : "" }, { "dropping-particle" : "", "family" : "Pantelis", "given" : "Christos", "non-dropping-particle" : "", "parse-names" : false, "suffix" : "" }, { "dropping-particle" : "", "family" : "Yung", "given" : "Alison", "non-dropping-particle" : "", "parse-names" : false, "suffix" : "" }, { "dropping-particle" : "", "family" : "Wood", "given" : "Stephen", "non-dropping-particle" : "", "parse-names" : false, "suffix" : "" }, { "dropping-particle" : "", "family" : "Hickie", "given" : "Ian", "non-dropping-particle" : "", "parse-names" : false, "suffix" : "" } ], "container-title" : "World Psychiatry", "id" : "ITEM-1", "issue" : "3", "issued" : { "date-parts" : [ [ "2014", "10", "1" ] ] }, "page" : "211-223", "title" : "Biomarkers and clinical staging in psychiatry", "type" : "article-journal", "volume" : "13" }, "uris" : [ "http://www.mendeley.com/documents/?uuid=e80bb189-f1cd-3b06-b0d3-f764e4965218" ] }, { "id" : "ITEM-2", "itemData" : { "DOI" : "10.1177/070674371305800904", "ISSN" : "0706-7437", "author" : [ { "dropping-particle" : "", "family" : "Fu", "given" : "Cynthia H Y", "non-dropping-particle" : "", "parse-names" : false, "suffix" : "" }, { "dropping-particle" : "", "family" : "Costafreda", "given" : "Sergi G", "non-dropping-particle" : "", "parse-names" : false, "suffix" : "" } ], "container-title" : "The Canadian Journal of Psychiatry", "id" : "ITEM-2", "issue" : "9", "issued" : { "date-parts" : [ [ "2013", "9" ] ] }, "page" : "499-508", "title" : "Neuroimaging-Based Biomarkers in Psychiatry: Clinical Opportunities of a Paradigm Shift", "type" : "article-journal", "volume" : "58" }, "uris" : [ "http://www.mendeley.com/documents/?uuid=69238028-f3d4-3359-aad0-3e5d83a3c021" ] } ], "mendeley" : { "formattedCitation" : "(Fu &amp; Costafreda, 2013; McGorry et al., 2014)", "plainTextFormattedCitation" : "(Fu &amp; Costafreda, 2013; McGorry et al., 2014)", "previouslyFormattedCitation" : "(Fu &amp; Costafreda, 2013; McGorry et al., 2014)" }, "properties" : {  }, "schema" : "https://github.com/citation-style-language/schema/raw/master/csl-citation.json" }</w:instrText>
      </w:r>
      <w:r w:rsidR="006F1717" w:rsidRPr="00F4550C">
        <w:rPr>
          <w:rFonts w:ascii="Times New Roman" w:hAnsi="Times New Roman" w:cs="Times New Roman"/>
          <w:sz w:val="24"/>
        </w:rPr>
        <w:fldChar w:fldCharType="separate"/>
      </w:r>
      <w:r w:rsidR="0095437B" w:rsidRPr="00F4550C">
        <w:rPr>
          <w:rFonts w:ascii="Times New Roman" w:hAnsi="Times New Roman" w:cs="Times New Roman"/>
          <w:noProof/>
          <w:sz w:val="24"/>
        </w:rPr>
        <w:t>(Fu &amp; Costafreda, 2013; McGorry et al., 2014)</w:t>
      </w:r>
      <w:r w:rsidR="006F1717" w:rsidRPr="00F4550C">
        <w:rPr>
          <w:rFonts w:ascii="Times New Roman" w:hAnsi="Times New Roman" w:cs="Times New Roman"/>
          <w:sz w:val="24"/>
        </w:rPr>
        <w:fldChar w:fldCharType="end"/>
      </w:r>
      <w:r w:rsidR="006F1717" w:rsidRPr="00F4550C">
        <w:rPr>
          <w:rFonts w:ascii="Times New Roman" w:hAnsi="Times New Roman" w:cs="Times New Roman"/>
          <w:sz w:val="24"/>
        </w:rPr>
        <w:t xml:space="preserve">. </w:t>
      </w:r>
      <w:r w:rsidR="001D2C49" w:rsidRPr="00F4550C">
        <w:rPr>
          <w:rFonts w:ascii="Times New Roman" w:hAnsi="Times New Roman" w:cs="Times New Roman"/>
          <w:sz w:val="24"/>
        </w:rPr>
        <w:t>Still</w:t>
      </w:r>
      <w:r w:rsidR="006F1717" w:rsidRPr="00F4550C">
        <w:rPr>
          <w:rFonts w:ascii="Times New Roman" w:hAnsi="Times New Roman" w:cs="Times New Roman"/>
          <w:sz w:val="24"/>
        </w:rPr>
        <w:t>, in clinical research these biomar</w:t>
      </w:r>
      <w:r w:rsidR="0095437B" w:rsidRPr="00F4550C">
        <w:rPr>
          <w:rFonts w:ascii="Times New Roman" w:hAnsi="Times New Roman" w:cs="Times New Roman"/>
          <w:sz w:val="24"/>
        </w:rPr>
        <w:t xml:space="preserve">kers, be it in EEG, sMRI, fMRI </w:t>
      </w:r>
      <w:r w:rsidR="006F1717" w:rsidRPr="00F4550C">
        <w:rPr>
          <w:rFonts w:ascii="Times New Roman" w:hAnsi="Times New Roman" w:cs="Times New Roman"/>
          <w:sz w:val="24"/>
        </w:rPr>
        <w:t>or in-vitro studies, of either pathological symptoms</w:t>
      </w:r>
      <w:r w:rsidR="0095437B" w:rsidRPr="00F4550C">
        <w:rPr>
          <w:rFonts w:ascii="Times New Roman" w:hAnsi="Times New Roman" w:cs="Times New Roman"/>
          <w:sz w:val="24"/>
        </w:rPr>
        <w:t xml:space="preserve"> or higher cognitive functions </w:t>
      </w:r>
      <w:r w:rsidR="001D2C49" w:rsidRPr="00F4550C">
        <w:rPr>
          <w:rFonts w:ascii="Times New Roman" w:hAnsi="Times New Roman" w:cs="Times New Roman"/>
          <w:sz w:val="24"/>
        </w:rPr>
        <w:t>tend to</w:t>
      </w:r>
      <w:r w:rsidR="0095437B" w:rsidRPr="00F4550C">
        <w:rPr>
          <w:rFonts w:ascii="Times New Roman" w:hAnsi="Times New Roman" w:cs="Times New Roman"/>
          <w:sz w:val="24"/>
        </w:rPr>
        <w:t xml:space="preserve"> be unprecise </w:t>
      </w:r>
      <w:r w:rsidR="0095437B" w:rsidRPr="00F4550C">
        <w:rPr>
          <w:rFonts w:ascii="Times New Roman" w:hAnsi="Times New Roman" w:cs="Times New Roman"/>
          <w:sz w:val="24"/>
        </w:rPr>
        <w:fldChar w:fldCharType="begin" w:fldLock="1"/>
      </w:r>
      <w:r w:rsidR="0095437B" w:rsidRPr="00F4550C">
        <w:rPr>
          <w:rFonts w:ascii="Times New Roman" w:hAnsi="Times New Roman" w:cs="Times New Roman"/>
          <w:sz w:val="24"/>
        </w:rPr>
        <w:instrText>ADDIN CSL_CITATION { "citationItems" : [ { "id" : "ITEM-1", "itemData" : { "DOI" : "10.1159/000443549", "ISSN" : "0972-7531", "PMID" : "27536015", "author" : [ { "dropping-particle" : "", "family" : "Venkatasubramanian", "given" : "Ganesan", "non-dropping-particle" : "", "parse-names" : false, "suffix" : "" }, { "dropping-particle" : "", "family" : "Keshavan", "given" : "Matcheri S", "non-dropping-particle" : "", "parse-names" : false, "suffix" : "" } ], "container-title" : "Annals of neurosciences", "id" : "ITEM-1", "issue" : "1", "issued" : { "date-parts" : [ [ "2016", "3" ] ] }, "page" : "3-5", "publisher" : "Karger Publishers", "title" : "Biomarkers in Psychiatry - A Critique.", "type" : "article-journal", "volume" : "23" }, "uris" : [ "http://www.mendeley.com/documents/?uuid=9a1c3907-7996-3a99-b9f8-813584def801" ] } ], "mendeley" : { "formattedCitation" : "(Venkatasubramanian &amp; Keshavan, 2016)", "plainTextFormattedCitation" : "(Venkatasubramanian &amp; Keshavan, 2016)", "previouslyFormattedCitation" : "(Venkatasubramanian &amp; Keshavan, 2016)" }, "properties" : {  }, "schema" : "https://github.com/citation-style-language/schema/raw/master/csl-citation.json" }</w:instrText>
      </w:r>
      <w:r w:rsidR="0095437B" w:rsidRPr="00F4550C">
        <w:rPr>
          <w:rFonts w:ascii="Times New Roman" w:hAnsi="Times New Roman" w:cs="Times New Roman"/>
          <w:sz w:val="24"/>
        </w:rPr>
        <w:fldChar w:fldCharType="separate"/>
      </w:r>
      <w:r w:rsidR="0095437B" w:rsidRPr="00F4550C">
        <w:rPr>
          <w:rFonts w:ascii="Times New Roman" w:hAnsi="Times New Roman" w:cs="Times New Roman"/>
          <w:noProof/>
          <w:sz w:val="24"/>
        </w:rPr>
        <w:t>(Venkatasubramanian &amp; Keshavan, 2016)</w:t>
      </w:r>
      <w:r w:rsidR="0095437B" w:rsidRPr="00F4550C">
        <w:rPr>
          <w:rFonts w:ascii="Times New Roman" w:hAnsi="Times New Roman" w:cs="Times New Roman"/>
          <w:sz w:val="24"/>
        </w:rPr>
        <w:fldChar w:fldCharType="end"/>
      </w:r>
      <w:r w:rsidR="0095437B" w:rsidRPr="00F4550C">
        <w:rPr>
          <w:rFonts w:ascii="Times New Roman" w:hAnsi="Times New Roman" w:cs="Times New Roman"/>
          <w:sz w:val="24"/>
        </w:rPr>
        <w:t>. This can</w:t>
      </w:r>
      <w:r w:rsidR="002C4D4D" w:rsidRPr="00F4550C">
        <w:rPr>
          <w:rFonts w:ascii="Times New Roman" w:hAnsi="Times New Roman" w:cs="Times New Roman"/>
          <w:sz w:val="24"/>
        </w:rPr>
        <w:t xml:space="preserve"> be</w:t>
      </w:r>
      <w:r w:rsidR="0095437B" w:rsidRPr="00F4550C">
        <w:rPr>
          <w:rFonts w:ascii="Times New Roman" w:hAnsi="Times New Roman" w:cs="Times New Roman"/>
          <w:sz w:val="24"/>
        </w:rPr>
        <w:t xml:space="preserve"> attributed to</w:t>
      </w:r>
      <w:r w:rsidR="001D2C49" w:rsidRPr="00F4550C">
        <w:rPr>
          <w:rFonts w:ascii="Times New Roman" w:hAnsi="Times New Roman" w:cs="Times New Roman"/>
          <w:sz w:val="24"/>
        </w:rPr>
        <w:t xml:space="preserve"> small sample sizes,</w:t>
      </w:r>
      <w:r w:rsidR="0095437B" w:rsidRPr="00F4550C">
        <w:rPr>
          <w:rFonts w:ascii="Times New Roman" w:hAnsi="Times New Roman" w:cs="Times New Roman"/>
          <w:sz w:val="24"/>
        </w:rPr>
        <w:t xml:space="preserve"> symptom overlap in patient groups, a focus on</w:t>
      </w:r>
      <w:r w:rsidR="004300AB" w:rsidRPr="00F4550C">
        <w:rPr>
          <w:rFonts w:ascii="Times New Roman" w:hAnsi="Times New Roman" w:cs="Times New Roman"/>
          <w:sz w:val="24"/>
        </w:rPr>
        <w:t xml:space="preserve"> </w:t>
      </w:r>
      <w:r w:rsidR="004300AB" w:rsidRPr="00F4550C">
        <w:rPr>
          <w:rFonts w:ascii="Times New Roman" w:hAnsi="Times New Roman" w:cs="Times New Roman"/>
          <w:sz w:val="24"/>
        </w:rPr>
        <w:lastRenderedPageBreak/>
        <w:t>purely</w:t>
      </w:r>
      <w:r w:rsidR="00C33C0A" w:rsidRPr="00F4550C">
        <w:rPr>
          <w:rFonts w:ascii="Times New Roman" w:hAnsi="Times New Roman" w:cs="Times New Roman"/>
          <w:sz w:val="24"/>
        </w:rPr>
        <w:t xml:space="preserve"> symptom</w:t>
      </w:r>
      <w:r w:rsidR="004300AB" w:rsidRPr="00F4550C">
        <w:rPr>
          <w:rFonts w:ascii="Times New Roman" w:hAnsi="Times New Roman" w:cs="Times New Roman"/>
          <w:sz w:val="24"/>
        </w:rPr>
        <w:t>-</w:t>
      </w:r>
      <w:r w:rsidR="0095437B" w:rsidRPr="00F4550C">
        <w:rPr>
          <w:rFonts w:ascii="Times New Roman" w:hAnsi="Times New Roman" w:cs="Times New Roman"/>
          <w:sz w:val="24"/>
        </w:rPr>
        <w:t>correlated markers, poor methodology, fundamentally insufficient understanding of the involved cognitive processes or any number of</w:t>
      </w:r>
      <w:r w:rsidR="00C33C0A" w:rsidRPr="00F4550C">
        <w:rPr>
          <w:rFonts w:ascii="Times New Roman" w:hAnsi="Times New Roman" w:cs="Times New Roman"/>
          <w:sz w:val="24"/>
        </w:rPr>
        <w:t xml:space="preserve"> additional</w:t>
      </w:r>
      <w:r w:rsidR="0095437B" w:rsidRPr="00F4550C">
        <w:rPr>
          <w:rFonts w:ascii="Times New Roman" w:hAnsi="Times New Roman" w:cs="Times New Roman"/>
          <w:sz w:val="24"/>
        </w:rPr>
        <w:t xml:space="preserve"> flaws</w:t>
      </w:r>
      <w:r w:rsidR="00974DF8" w:rsidRPr="00F4550C">
        <w:rPr>
          <w:rFonts w:ascii="Times New Roman" w:hAnsi="Times New Roman" w:cs="Times New Roman"/>
          <w:sz w:val="24"/>
        </w:rPr>
        <w:t xml:space="preserve"> </w:t>
      </w:r>
      <w:r w:rsidR="00974DF8" w:rsidRPr="00F4550C">
        <w:rPr>
          <w:rFonts w:ascii="Times New Roman" w:hAnsi="Times New Roman" w:cs="Times New Roman"/>
          <w:sz w:val="24"/>
        </w:rPr>
        <w:fldChar w:fldCharType="begin" w:fldLock="1"/>
      </w:r>
      <w:r w:rsidR="00974DF8" w:rsidRPr="00F4550C">
        <w:rPr>
          <w:rFonts w:ascii="Times New Roman" w:hAnsi="Times New Roman" w:cs="Times New Roman"/>
          <w:sz w:val="24"/>
        </w:rPr>
        <w:instrText>ADDIN CSL_CITATION { "citationItems" : [ { "id" : "ITEM-1", "itemData" : { "DOI" : "10.1002/hbm.23486", "ISSN" : "1097-0193", "PMID" : "28067006", "abstract" : "Functional magnetic resonance imaging (fMRI) studies in psychiatry use various tasks to identify case-control differences in the patterns of task-related brain activation. Differently activated regions are often ascribed disorder-specific functions in an attempt to link disease expression and brain function. We undertook a systematic meta-analysis of data from task-fMRI studies to examine the effect of diagnosis and study design on the spatial distribution and direction of case-control differences on brain activation. We mapped to atlas regions coordinates of case-control differences derived from 537 task-fMRI studies in schizophrenia, bipolar disorder, major depressive disorder, anxiety disorders, and obsessive compulsive disorder comprising observations derived from 21,427 participants. The fMRI tasks were classified according to the Research Domain Criteria (RDoC). We investigated whether diagnosis, RDoC domain or construct and use of regions-of-interest or whole-brain analyses influenced the neuroanatomical pattern of results. When considering all primary studies, we found an effect of diagnosis for the amygdala and caudate nucleus and an effect of RDoC domains and constructs for the amygdala, hippocampus, putamen and nucleus accumbens. In contrast, whole-brain studies did not identify any significant effect of diagnosis or RDoC domain or construct. These results resonate with prior reports of common brain structural and genetic underpinnings across these disorders and caution against attributing undue specificity to brain functional changes when forming explanatory models of psychiatric disorders. Hum Brain Mapp 38:1846-1864, 2017. \u00a9 2017 Wiley Periodicals, Inc.", "author" : [ { "dropping-particle" : "", "family" : "Sprooten", "given" : "Emma", "non-dropping-particle" : "", "parse-names" : false, "suffix" : "" }, { "dropping-particle" : "", "family" : "Rasgon", "given" : "Alexander", "non-dropping-particle" : "", "parse-names" : false, "suffix" : "" }, { "dropping-particle" : "", "family" : "Goodman", "given" : "Morgan", "non-dropping-particle" : "", "parse-names" : false, "suffix" : "" }, { "dropping-particle" : "", "family" : "Carlin", "given" : "Ariella", "non-dropping-particle" : "", "parse-names" : false, "suffix" : "" }, { "dropping-particle" : "", "family" : "Leibu", "given" : "Evan", "non-dropping-particle" : "", "parse-names" : false, "suffix" : "" }, { "dropping-particle" : "", "family" : "Lee", "given" : "Won Hee", "non-dropping-particle" : "", "parse-names" : false, "suffix" : "" }, { "dropping-particle" : "", "family" : "Frangou", "given" : "Sophia", "non-dropping-particle" : "", "parse-names" : false, "suffix" : "" } ], "container-title" : "Human brain mapping", "id" : "ITEM-1", "issue" : "4", "issued" : { "date-parts" : [ [ "2017", "4" ] ] }, "page" : "1846-1864", "publisher" : "Wiley-Blackwell", "title" : "Addressing reverse inference in psychiatric neuroimaging: Meta-analyses of task-related brain activation in common mental disorders.", "type" : "article-journal", "volume" : "38" }, "uris" : [ "http://www.mendeley.com/documents/?uuid=ae36976f-7866-3c65-898b-7e1110519d80" ] } ], "mendeley" : { "formattedCitation" : "(Sprooten et al., 2017)", "plainTextFormattedCitation" : "(Sprooten et al., 2017)", "previouslyFormattedCitation" : "(Sprooten et al., 2017)" }, "properties" : {  }, "schema" : "https://github.com/citation-style-language/schema/raw/master/csl-citation.json" }</w:instrText>
      </w:r>
      <w:r w:rsidR="00974DF8" w:rsidRPr="00F4550C">
        <w:rPr>
          <w:rFonts w:ascii="Times New Roman" w:hAnsi="Times New Roman" w:cs="Times New Roman"/>
          <w:sz w:val="24"/>
        </w:rPr>
        <w:fldChar w:fldCharType="separate"/>
      </w:r>
      <w:r w:rsidR="00974DF8" w:rsidRPr="00F4550C">
        <w:rPr>
          <w:rFonts w:ascii="Times New Roman" w:hAnsi="Times New Roman" w:cs="Times New Roman"/>
          <w:noProof/>
          <w:sz w:val="24"/>
        </w:rPr>
        <w:t>(Sprooten et al., 2017)</w:t>
      </w:r>
      <w:r w:rsidR="00974DF8" w:rsidRPr="00F4550C">
        <w:rPr>
          <w:rFonts w:ascii="Times New Roman" w:hAnsi="Times New Roman" w:cs="Times New Roman"/>
          <w:sz w:val="24"/>
        </w:rPr>
        <w:fldChar w:fldCharType="end"/>
      </w:r>
      <w:r w:rsidR="0095437B" w:rsidRPr="00F4550C">
        <w:rPr>
          <w:rFonts w:ascii="Times New Roman" w:hAnsi="Times New Roman" w:cs="Times New Roman"/>
          <w:sz w:val="24"/>
        </w:rPr>
        <w:t xml:space="preserve">. </w:t>
      </w:r>
      <w:r w:rsidR="004300AB" w:rsidRPr="00F4550C">
        <w:rPr>
          <w:rFonts w:ascii="Times New Roman" w:hAnsi="Times New Roman" w:cs="Times New Roman"/>
          <w:sz w:val="24"/>
        </w:rPr>
        <w:t xml:space="preserve"> </w:t>
      </w:r>
    </w:p>
    <w:p w14:paraId="10E62FC9" w14:textId="6386EC2A" w:rsidR="00E07E5D" w:rsidRPr="00F4550C" w:rsidRDefault="00E07E5D" w:rsidP="00420FB1">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 </w:t>
      </w:r>
      <w:r w:rsidR="00E506E0" w:rsidRPr="00F4550C">
        <w:rPr>
          <w:rFonts w:ascii="Times New Roman" w:hAnsi="Times New Roman" w:cs="Times New Roman"/>
          <w:sz w:val="24"/>
        </w:rPr>
        <w:t>reliable</w:t>
      </w:r>
      <w:r w:rsidRPr="00F4550C">
        <w:rPr>
          <w:rFonts w:ascii="Times New Roman" w:hAnsi="Times New Roman" w:cs="Times New Roman"/>
          <w:sz w:val="24"/>
        </w:rPr>
        <w:t xml:space="preserve"> way to combat these issues is to refine methodologies by either perfecting existing procedures, such as pre-processing or higher statistical analyses,</w:t>
      </w:r>
      <w:r w:rsidR="00736D62" w:rsidRPr="00F4550C">
        <w:rPr>
          <w:rFonts w:ascii="Times New Roman" w:hAnsi="Times New Roman" w:cs="Times New Roman"/>
          <w:sz w:val="24"/>
        </w:rPr>
        <w:t xml:space="preserve"> taking advantage of emerging approaches for handling vast amounts of data (i.e.</w:t>
      </w:r>
      <w:r w:rsidR="00026DB5" w:rsidRPr="00F4550C">
        <w:rPr>
          <w:rFonts w:ascii="Times New Roman" w:hAnsi="Times New Roman" w:cs="Times New Roman"/>
          <w:sz w:val="24"/>
        </w:rPr>
        <w:t>,</w:t>
      </w:r>
      <w:r w:rsidR="00736D62" w:rsidRPr="00F4550C">
        <w:rPr>
          <w:rFonts w:ascii="Times New Roman" w:hAnsi="Times New Roman" w:cs="Times New Roman"/>
          <w:sz w:val="24"/>
        </w:rPr>
        <w:t xml:space="preserve"> machine learning)</w:t>
      </w:r>
      <w:r w:rsidRPr="00F4550C">
        <w:rPr>
          <w:rFonts w:ascii="Times New Roman" w:hAnsi="Times New Roman" w:cs="Times New Roman"/>
          <w:sz w:val="24"/>
        </w:rPr>
        <w:t xml:space="preserve"> or by enriching study designs with multiple methods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"10.1177/070674371305800904", "ISSN" : "0706-7437", "author" : [ { "dropping-particle" : "", "family" : "Fu", "given" : "Cynthia H Y", "non-dropping-particle" : "", "parse-names" : false, "suffix" : "" }, { "dropping-particle" : "", "family" : "Costafreda", "given" : "Sergi G", "non-dropping-particle" : "", "parse-names" : false, "suffix" : "" } ], "container-title" : "The Canadian Journal of Psychiatry", "id" : "ITEM-1", "issue" : "9", "issued" : { "date-parts" : [ [ "2013", "9" ] ] }, "page" : "499-508", "title" : "Neuroimaging-Based Biomarkers in Psychiatry: Clinical Opportunities of a Paradigm Shift", "type" : "article-journal", "volume" : "58" }, "uris" : [ "http://www.mendeley.com/documents/?uuid=69238028-f3d4-3359-aad0-3e5d83a3c021" ] } ], "mendeley" : { "formattedCitation" : "(Fu &amp; Costafreda, 2013)", "plainTextFormattedCitation" : "(Fu &amp; Costafreda, 2013)", "previouslyFormattedCitation" : "(Fu &amp; Costafreda, 2013)"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(Fu &amp; Costafreda, 2013)</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EF4405" w:rsidRPr="00F4550C">
        <w:rPr>
          <w:rFonts w:ascii="Times New Roman" w:hAnsi="Times New Roman" w:cs="Times New Roman"/>
          <w:sz w:val="24"/>
        </w:rPr>
        <w:t>Through these innovations</w:t>
      </w:r>
      <w:r w:rsidRPr="00F4550C">
        <w:rPr>
          <w:rFonts w:ascii="Times New Roman" w:hAnsi="Times New Roman" w:cs="Times New Roman"/>
          <w:sz w:val="24"/>
        </w:rPr>
        <w:t xml:space="preserve"> the consistency of clinical and non-clinical, neuronal correlates can be assessed and evaluated. Hence, combining methods is not only a promising scientific paradigm shift for basic research, but also for clinical applications. Better </w:t>
      </w:r>
      <w:r w:rsidR="00DC140E" w:rsidRPr="00F4550C">
        <w:rPr>
          <w:rFonts w:ascii="Times New Roman" w:hAnsi="Times New Roman" w:cs="Times New Roman"/>
          <w:sz w:val="24"/>
        </w:rPr>
        <w:t>characterizing</w:t>
      </w:r>
      <w:r w:rsidRPr="00F4550C">
        <w:rPr>
          <w:rFonts w:ascii="Times New Roman" w:hAnsi="Times New Roman" w:cs="Times New Roman"/>
          <w:sz w:val="24"/>
        </w:rPr>
        <w:t xml:space="preserve"> the sensitivity and discriminatory power for specific pathologies or their development might </w:t>
      </w:r>
      <w:r w:rsidR="006A0A3E" w:rsidRPr="00F4550C">
        <w:rPr>
          <w:rFonts w:ascii="Times New Roman" w:hAnsi="Times New Roman" w:cs="Times New Roman"/>
          <w:sz w:val="24"/>
        </w:rPr>
        <w:t>allow for</w:t>
      </w:r>
      <w:r w:rsidRPr="00F4550C">
        <w:rPr>
          <w:rFonts w:ascii="Times New Roman" w:hAnsi="Times New Roman" w:cs="Times New Roman"/>
          <w:sz w:val="24"/>
        </w:rPr>
        <w:t xml:space="preserve"> more precise prognoses</w:t>
      </w:r>
      <w:r w:rsidR="0091483B" w:rsidRPr="00F4550C">
        <w:rPr>
          <w:rFonts w:ascii="Times New Roman" w:hAnsi="Times New Roman" w:cs="Times New Roman"/>
          <w:sz w:val="24"/>
        </w:rPr>
        <w:t xml:space="preserve"> </w:t>
      </w:r>
      <w:r w:rsidR="0091483B" w:rsidRPr="00F4550C">
        <w:rPr>
          <w:rFonts w:ascii="Times New Roman" w:hAnsi="Times New Roman" w:cs="Times New Roman"/>
          <w:sz w:val="24"/>
        </w:rPr>
        <w:fldChar w:fldCharType="begin" w:fldLock="1"/>
      </w:r>
      <w:r w:rsidR="0091483B" w:rsidRPr="00F4550C">
        <w:rPr>
          <w:rFonts w:ascii="Times New Roman" w:hAnsi="Times New Roman" w:cs="Times New Roman"/>
          <w:sz w:val="24"/>
        </w:rPr>
        <w:instrText>ADDIN CSL_CITATION { "citationItems" : [ { "id" : "ITEM-1", "itemData" : { "DOI" : "10.1016/j.neuroimage.2010.05.023", "abstract" : "a b s t r a c t There is rapidly accumulating evidence that the application of machine learning classification to neuroimaging measurements may be valuable for the development of diagnostic and prognostic prediction tools in psychiatry. However, current methods do not produce a measure of the reliability of the predictions. Knowing the risk of the error associated with a given prediction is essential for the development of neuroimaging-based clinical tools. We propose a general probabilistic classification method to produce measures of confidence for magnetic resonance imaging (MRI) data. We describe the application of transductive conformal predictor (TCP) to MRI images. TCP generates the most likely prediction and a valid measure of confidence, as well as the set of all possible predictions for a given confidence level. We present the theoretical motivation for TCP, and we have applied TCP to structural and functional MRI data in patients and healthy controls to investigate diagnostic and prognostic prediction in depression. We verify that TCP predictions are as accurate as those obtained with more standard machine learning methods, such as support vector machine, while providing the additional benefit of a valid measure of confidence for each prediction.", "author" : [ { "dropping-particle" : "", "family" : "Nouretdinov", "given" : "Ilia", "non-dropping-particle" : "", "parse-names" : false, "suffix" : "" }, { "dropping-particle" : "", "family" : "Costafreda", "given" : "Sergi G", "non-dropping-particle" : "", "parse-names" : false, "suffix" : "" }, { "dropping-particle" : "", "family" : "Gammerman", "given" : "Alexander", "non-dropping-particle" : "", "parse-names" : false, "suffix" : "" }, { "dropping-particle" : "", "family" : "Chervonenkis", "given" : "Alexey", "non-dropping-particle" : "", "parse-names" : false, "suffix" : "" }, { "dropping-particle" : "", "family" : "Vovk", "given" : "Vladimir", "non-dropping-particle" : "", "parse-names" : false, "suffix" : "" }, { "dropping-particle" : "", "family" : "Vapnik", "given" : "Vladimir", "non-dropping-particle" : "", "parse-names" : false, "suffix" : "" }, { "dropping-particle" : "", "family" : "Fu", "given" : "Cynthia H Y", "non-dropping-particle" : "", "parse-names" : false, "suffix" : "" } ], "container-title" : "NeuroImage", "id" : "ITEM-1", "issued" : { "date-parts" : [ [ "2010" ] ] }, "title" : "Machine learning classification with confidence: Application of transductive conformal predictors to MRI-based diagnostic and prognostic markers in depression", "type" : "article-journal" }, "uris" : [ "http://www.mendeley.com/documents/?uuid=d2f553c3-73c3-3f94-8231-46600abc6f2e" ] } ], "mendeley" : { "formattedCitation" : "(Nouretdinov et al., 2010)", "plainTextFormattedCitation" : "(Nouretdinov et al., 2010)", "previouslyFormattedCitation" : "(Nouretdinov et al., 2010)" }, "properties" : {  }, "schema" : "https://github.com/citation-style-language/schema/raw/master/csl-citation.json" }</w:instrText>
      </w:r>
      <w:r w:rsidR="0091483B" w:rsidRPr="00F4550C">
        <w:rPr>
          <w:rFonts w:ascii="Times New Roman" w:hAnsi="Times New Roman" w:cs="Times New Roman"/>
          <w:sz w:val="24"/>
        </w:rPr>
        <w:fldChar w:fldCharType="separate"/>
      </w:r>
      <w:r w:rsidR="0091483B" w:rsidRPr="00F4550C">
        <w:rPr>
          <w:rFonts w:ascii="Times New Roman" w:hAnsi="Times New Roman" w:cs="Times New Roman"/>
          <w:noProof/>
          <w:sz w:val="24"/>
        </w:rPr>
        <w:t>(Nouretdinov et al., 2010)</w:t>
      </w:r>
      <w:r w:rsidR="0091483B" w:rsidRPr="00F4550C">
        <w:rPr>
          <w:rFonts w:ascii="Times New Roman" w:hAnsi="Times New Roman" w:cs="Times New Roman"/>
          <w:sz w:val="24"/>
        </w:rPr>
        <w:fldChar w:fldCharType="end"/>
      </w:r>
      <w:r w:rsidR="002A6B84" w:rsidRPr="00F4550C">
        <w:rPr>
          <w:rFonts w:ascii="Times New Roman" w:hAnsi="Times New Roman" w:cs="Times New Roman"/>
          <w:sz w:val="24"/>
        </w:rPr>
        <w:t xml:space="preserve">, predicting treatment responsiveness </w:t>
      </w:r>
      <w:r w:rsidR="002A6B84" w:rsidRPr="00F4550C">
        <w:rPr>
          <w:rFonts w:ascii="Times New Roman" w:hAnsi="Times New Roman" w:cs="Times New Roman"/>
          <w:sz w:val="24"/>
        </w:rPr>
        <w:fldChar w:fldCharType="begin" w:fldLock="1"/>
      </w:r>
      <w:r w:rsidR="002A6B84" w:rsidRPr="00F4550C">
        <w:rPr>
          <w:rFonts w:ascii="Times New Roman" w:hAnsi="Times New Roman" w:cs="Times New Roman"/>
          <w:sz w:val="24"/>
        </w:rPr>
        <w:instrText>ADDIN CSL_CITATION { "citationItems" : [ { "id" : "ITEM-1", "itemData" : { "abstract" : "Objective: This study examined the treatment response of patients with first-episode schizophrenia and schizoaffective disorder and potential predictors of response. Method: First-episode patients were assessed on measures of psychopathology, cognition, social functioning, and biological parameters and treated according to a standardized algorithm. Results: One hundred eighteen patients (52% male, mean age 25.2 years) entered the study. The cumulative percentage of patients responding by 1 year was 87%; the median time to response was 9 weeks. The following variables were significantly associated with less likelihood of response to treatment: male sex, obstetric complications, more severe hallucinations and delusions, poorer attention at baseline, and the development of parkin-sonism during antipsychotic treatment. Variables not significantly related to treatment re-sponse were diagnosis (schizophrenia versus schizoaffective disorder), premorbid func-tioning, duration of psychotic symptoms prior to study entry, baseline disorganization, negative and depressive symptoms, baseline motor function, akathisia and dystonia during treatment, growth hormone and homovanillic acid measures, psychotic symptom activation to methylphenidate, and magnetic resonance measures. Conclusions: Patients with first-episode schizophrenia and schizoaffective disorder have high rates of response to antip-sychotic treatment; there are specific clinical and pathobiologic predictors of response. (Am J Psychiatry 1999; 156:544\u2013549) Treatment studies of first-episode schizophrenia are", "author" : [ { "dropping-particle" : "", "family" : "Robinson", "given" : "Delbert G", "non-dropping-particle" : "", "parse-names" : false, "suffix" : "" }, { "dropping-particle" : "", "family" : "Woerner", "given" : "Margaret G", "non-dropping-particle" : "", "parse-names" : false, "suffix" : "" }, { "dropping-particle" : "", "family" : "Alvir", "given" : "Jose Ma J", "non-dropping-particle" : "", "parse-names" : false, "suffix" : "" }, { "dropping-particle" : "", "family" : "Geisler", "given" : "Stephen", "non-dropping-particle" : "", "parse-names" : false, "suffix" : "" }, { "dropping-particle" : "", "family" : "Koreen", "given" : "Amy", "non-dropping-particle" : "", "parse-names" : false, "suffix" : "" }, { "dropping-particle" : "", "family" : "Sheitman", "given" : "Brian", "non-dropping-particle" : "", "parse-names" : false, "suffix" : "" }, { "dropping-particle" : "", "family" : "Chakos", "given" : "Miranda", "non-dropping-particle" : "", "parse-names" : false, "suffix" : "" }, { "dropping-particle" : "", "family" : "Mayerhoff", "given" : "David", "non-dropping-particle" : "", "parse-names" : false, "suffix" : "" }, { "dropping-particle" : "", "family" : "Bilder", "given" : "Robert", "non-dropping-particle" : "", "parse-names" : false, "suffix" : "" }, { "dropping-particle" : "", "family" : "Goldman", "given" : "Robert", "non-dropping-particle" : "", "parse-names" : false, "suffix" : "" }, { "dropping-particle" : "", "family" : "Lieberman", "given" : "A", "non-dropping-particle" : "", "parse-names" : false, "suffix" : "" } ], "container-title" : "Am J Psychiatry", "id" : "ITEM-1", "issued" : { "date-parts" : [ [ "1999" ] ] }, "title" : "Predictors of Treatment Response From a First Episode of Schizophrenia or Schizoaffective Disorder", "type" : "article-journal", "volume" : "1564" }, "uris" : [ "http://www.mendeley.com/documents/?uuid=1a48e5ab-580e-3e27-8b69-e13c69f5be4d" ] }, { "id" : "ITEM-2", "itemData" : { "DOI" : "10.1093/brain/awh526", "ISSN" : "1460-2156", "author" : [ { "dropping-particle" : "", "family" : "Ances", "given" : "Beau M.", "non-dropping-particle" : "", "parse-names" : false, "suffix" : "" }, { "dropping-particle" : "", "family" : "Vitaliani", "given" : "Roberta", "non-dropping-particle" : "", "parse-names" : false, "suffix" : "" }, { "dropping-particle" : "", "family" : "Taylor", "given" : "Robert A.", "non-dropping-particle" : "", "parse-names" : false, "suffix" : "" }, { "dropping-particle" : "", "family" : "Liebeskind", "given" : "David S.", "non-dropping-particle" : "", "parse-names" : false, "suffix" : "" }, { "dropping-particle" : "", "family" : "Voloschin", "given" : "Alfredo", "non-dropping-particle" : "", "parse-names" : false, "suffix" : "" }, { "dropping-particle" : "", "family" : "Houghton", "given" : "David J.", "non-dropping-particle" : "", "parse-names" : false, "suffix" : "" }, { "dropping-particle" : "", "family" : "Galetta", "given" : "Steven L.", "non-dropping-particle" : "", "parse-names" : false, "suffix" : "" }, { "dropping-particle" : "", "family" : "Dichter", "given" : "Marc", "non-dropping-particle" : "", "parse-names" : false, "suffix" : "" }, { "dropping-particle" : "", "family" : "Alavi", "given" : "Abass", "non-dropping-particle" : "", "parse-names" : false, "suffix" : "" }, { "dropping-particle" : "", "family" : "Rosenfeld", "given" : "Myrna R.", "non-dropping-particle" : "", "parse-names" : false, "suffix" : "" }, { "dropping-particle" : "", "family" : "Dalmau", "given" : "Josep", "non-dropping-particle" : "", "parse-names" : false, "suffix" : "" } ], "container-title" : "Brain", "id" : "ITEM-2", "issue" : "8", "issued" : { "date-parts" : [ [ "2005", "8", "1" ] ] }, "page" : "1764-1777", "publisher" : "Oxford University Press", "title" : "Treatment-responsive limbic encephalitis identified by neuropil antibodies: MRI and PET correlates", "type" : "article-journal", "volume" : "128" }, "uris" : [ "http://www.mendeley.com/documents/?uuid=98be837e-3b81-354d-9179-8320e49a6cf5" ] } ], "mendeley" : { "formattedCitation" : "(Ances et al., 2005; Robinson et al., 1999)", "plainTextFormattedCitation" : "(Ances et al., 2005; Robinson et al., 1999)", "previouslyFormattedCitation" : "(Ances et al., 2005; Robinson et al., 1999)" }, "properties" : {  }, "schema" : "https://github.com/citation-style-language/schema/raw/master/csl-citation.json" }</w:instrText>
      </w:r>
      <w:r w:rsidR="002A6B84" w:rsidRPr="00F4550C">
        <w:rPr>
          <w:rFonts w:ascii="Times New Roman" w:hAnsi="Times New Roman" w:cs="Times New Roman"/>
          <w:sz w:val="24"/>
        </w:rPr>
        <w:fldChar w:fldCharType="separate"/>
      </w:r>
      <w:r w:rsidR="002A6B84" w:rsidRPr="00F4550C">
        <w:rPr>
          <w:rFonts w:ascii="Times New Roman" w:hAnsi="Times New Roman" w:cs="Times New Roman"/>
          <w:noProof/>
          <w:sz w:val="24"/>
        </w:rPr>
        <w:t>(Ances et al., 2005; Robinson et al., 1999)</w:t>
      </w:r>
      <w:r w:rsidR="002A6B84" w:rsidRPr="00F4550C">
        <w:rPr>
          <w:rFonts w:ascii="Times New Roman" w:hAnsi="Times New Roman" w:cs="Times New Roman"/>
          <w:sz w:val="24"/>
        </w:rPr>
        <w:fldChar w:fldCharType="end"/>
      </w:r>
      <w:r w:rsidRPr="00F4550C">
        <w:rPr>
          <w:rFonts w:ascii="Times New Roman" w:hAnsi="Times New Roman" w:cs="Times New Roman"/>
          <w:sz w:val="24"/>
        </w:rPr>
        <w:t xml:space="preserve"> or even </w:t>
      </w:r>
      <w:r w:rsidR="006A0A3E" w:rsidRPr="00F4550C">
        <w:rPr>
          <w:rFonts w:ascii="Times New Roman" w:hAnsi="Times New Roman" w:cs="Times New Roman"/>
          <w:sz w:val="24"/>
        </w:rPr>
        <w:t>more effective screening methods</w:t>
      </w:r>
      <w:r w:rsidR="0091483B" w:rsidRPr="00F4550C">
        <w:rPr>
          <w:rFonts w:ascii="Times New Roman" w:hAnsi="Times New Roman" w:cs="Times New Roman"/>
          <w:sz w:val="24"/>
        </w:rPr>
        <w:t xml:space="preserve"> </w:t>
      </w:r>
      <w:r w:rsidR="0091483B" w:rsidRPr="00F4550C">
        <w:rPr>
          <w:rFonts w:ascii="Times New Roman" w:hAnsi="Times New Roman" w:cs="Times New Roman"/>
          <w:sz w:val="24"/>
        </w:rPr>
        <w:fldChar w:fldCharType="begin" w:fldLock="1"/>
      </w:r>
      <w:r w:rsidR="0091483B" w:rsidRPr="00F4550C">
        <w:rPr>
          <w:rFonts w:ascii="Times New Roman" w:hAnsi="Times New Roman" w:cs="Times New Roman"/>
          <w:sz w:val="24"/>
        </w:rPr>
        <w:instrText>ADDIN CSL_CITATION { "citationItems" : [ { "id" : "ITEM-1", "itemData" : { "DOI" : "10.1192/bjp.186.1.18", "abstract" : "Background Background The hypothesis that The hypothesis that schizophrenia is neurodevelopmental was schizophrenia is neurodevelopmental was investigated in a prospective study of investigated in a prospective study of young people with a postulated10^15% young people with a postulated10^15% risk for the development of schizophrenia. risk for the development of schizophrenia.", "author" : [ { "dropping-particle" : "", "family" : "Johnstone", "given" : "Eve C", "non-dropping-particle" : "", "parse-names" : false, "suffix" : "" }, { "dropping-particle" : "", "family" : "Ebmeier", "given" : "Klaus P", "non-dropping-particle" : "", "parse-names" : false, "suffix" : "" }, { "dropping-particle" : "", "family" : "Miller", "given" : "Patrick", "non-dropping-particle" : "", "parse-names" : false, "suffix" : "" }, { "dropping-particle" : "", "family" : "Owens", "given" : "David G C", "non-dropping-particle" : "", "parse-names" : false, "suffix" : "" }, { "dropping-particle" : "", "family" : "Lawrie", "given" : "Stephen M", "non-dropping-particle" : "", "parse-names" : false, "suffix" : "" } ], "container-title" : "The British Journal of Psychiatry", "id" : "ITEM-1", "issued" : { "date-parts" : [ [ "2005" ] ] }, "page" : "18-25", "title" : "Predicting schizophrenia: findings from the Edinburgh High-Risk", "type" : "article-journal", "volume" : "186" }, "uris" : [ "http://www.mendeley.com/documents/?uuid=6cc2d73d-52e2-3cfb-b52c-4e296da0f5b3" ] } ], "mendeley" : { "formattedCitation" : "(Johnstone, Ebmeier, Miller, Owens, &amp; Lawrie, 2005)", "plainTextFormattedCitation" : "(Johnstone, Ebmeier, Miller, Owens, &amp; Lawrie, 2005)", "previouslyFormattedCitation" : "(Johnstone, Ebmeier, Miller, Owens, &amp; Lawrie, 2005)" }, "properties" : {  }, "schema" : "https://github.com/citation-style-language/schema/raw/master/csl-citation.json" }</w:instrText>
      </w:r>
      <w:r w:rsidR="0091483B" w:rsidRPr="00F4550C">
        <w:rPr>
          <w:rFonts w:ascii="Times New Roman" w:hAnsi="Times New Roman" w:cs="Times New Roman"/>
          <w:sz w:val="24"/>
        </w:rPr>
        <w:fldChar w:fldCharType="separate"/>
      </w:r>
      <w:r w:rsidR="0091483B" w:rsidRPr="00F4550C">
        <w:rPr>
          <w:rFonts w:ascii="Times New Roman" w:hAnsi="Times New Roman" w:cs="Times New Roman"/>
          <w:noProof/>
          <w:sz w:val="24"/>
        </w:rPr>
        <w:t>(Johnstone, Ebmeier, Miller, Owens, &amp; Lawrie, 2005)</w:t>
      </w:r>
      <w:r w:rsidR="0091483B" w:rsidRPr="00F4550C">
        <w:rPr>
          <w:rFonts w:ascii="Times New Roman" w:hAnsi="Times New Roman" w:cs="Times New Roman"/>
          <w:sz w:val="24"/>
        </w:rPr>
        <w:fldChar w:fldCharType="end"/>
      </w:r>
      <w:r w:rsidR="006A0A3E" w:rsidRPr="00F4550C">
        <w:rPr>
          <w:rFonts w:ascii="Times New Roman" w:hAnsi="Times New Roman" w:cs="Times New Roman"/>
          <w:sz w:val="24"/>
        </w:rPr>
        <w:t xml:space="preserve"> in psychiatry.</w:t>
      </w:r>
    </w:p>
    <w:p w14:paraId="69C3E0FF" w14:textId="77777777" w:rsidR="006F1717" w:rsidRPr="00F4550C" w:rsidRDefault="006F1717" w:rsidP="00420FB1">
      <w:pPr>
        <w:spacing w:after="0" w:line="360" w:lineRule="auto"/>
        <w:ind w:firstLine="425"/>
        <w:jc w:val="both"/>
        <w:rPr>
          <w:rFonts w:ascii="Times New Roman" w:hAnsi="Times New Roman" w:cs="Times New Roman"/>
          <w:sz w:val="24"/>
        </w:rPr>
      </w:pPr>
    </w:p>
    <w:p w14:paraId="19CCA538" w14:textId="69A3F3FB" w:rsidR="006A1C63" w:rsidRPr="00F4550C" w:rsidRDefault="006A1C63" w:rsidP="006A1C63">
      <w:pPr>
        <w:pStyle w:val="Heading2"/>
        <w:jc w:val="both"/>
        <w:rPr>
          <w:rFonts w:ascii="Times New Roman" w:hAnsi="Times New Roman" w:cs="Times New Roman"/>
          <w:color w:val="auto"/>
          <w:sz w:val="28"/>
          <w:szCs w:val="28"/>
        </w:rPr>
      </w:pPr>
      <w:bookmarkStart w:id="32" w:name="_Toc509584953"/>
      <w:r w:rsidRPr="00F4550C">
        <w:rPr>
          <w:rFonts w:ascii="Times New Roman" w:hAnsi="Times New Roman" w:cs="Times New Roman"/>
          <w:color w:val="auto"/>
          <w:sz w:val="28"/>
          <w:szCs w:val="28"/>
        </w:rPr>
        <w:t xml:space="preserve">1.2 </w:t>
      </w:r>
      <w:r w:rsidR="008A7769" w:rsidRPr="00F4550C">
        <w:rPr>
          <w:rFonts w:ascii="Times New Roman" w:hAnsi="Times New Roman" w:cs="Times New Roman"/>
          <w:color w:val="auto"/>
          <w:sz w:val="28"/>
          <w:szCs w:val="28"/>
        </w:rPr>
        <w:t>Multivariate and a</w:t>
      </w:r>
      <w:r w:rsidR="005811C0" w:rsidRPr="00F4550C">
        <w:rPr>
          <w:rFonts w:ascii="Times New Roman" w:hAnsi="Times New Roman" w:cs="Times New Roman"/>
          <w:color w:val="auto"/>
          <w:sz w:val="28"/>
          <w:szCs w:val="28"/>
        </w:rPr>
        <w:t xml:space="preserve">symmetric EEG and fMRI </w:t>
      </w:r>
      <w:r w:rsidR="008A7769" w:rsidRPr="00F4550C">
        <w:rPr>
          <w:rFonts w:ascii="Times New Roman" w:hAnsi="Times New Roman" w:cs="Times New Roman"/>
          <w:color w:val="auto"/>
          <w:sz w:val="28"/>
          <w:szCs w:val="28"/>
        </w:rPr>
        <w:t>data integration</w:t>
      </w:r>
      <w:bookmarkEnd w:id="32"/>
    </w:p>
    <w:p w14:paraId="643BC8F0" w14:textId="77777777" w:rsidR="006960BE" w:rsidRPr="00F4550C" w:rsidRDefault="006960BE" w:rsidP="006960BE">
      <w:pPr>
        <w:rPr>
          <w:rFonts w:ascii="Times New Roman" w:hAnsi="Times New Roman" w:cs="Times New Roman"/>
        </w:rPr>
      </w:pPr>
    </w:p>
    <w:p w14:paraId="2BA318CB" w14:textId="7B86BA9C"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Despite the short time combined EEG and fMRI has been developing as a</w:t>
      </w:r>
      <w:r w:rsidR="004300AB" w:rsidRPr="00F4550C">
        <w:rPr>
          <w:rFonts w:ascii="Times New Roman" w:hAnsi="Times New Roman" w:cs="Times New Roman"/>
          <w:sz w:val="24"/>
        </w:rPr>
        <w:t xml:space="preserve"> major</w:t>
      </w:r>
      <w:r w:rsidRPr="00F4550C">
        <w:rPr>
          <w:rFonts w:ascii="Times New Roman" w:hAnsi="Times New Roman" w:cs="Times New Roman"/>
          <w:sz w:val="24"/>
        </w:rPr>
        <w:t xml:space="preserve"> research field, there is already a wealth of literature for statistical analyses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"10.1016/j.neuroimage.2012.01.039", "abstract" : "a b s t r a c t In this personalized review, the history of EEG recorded simultaneously with functional MRI (EEG\u2013fMRI) is summarized. A brief overview is given of the hardware development followed by a discussion of EEG\u2013fMRI applications. The technique's development was clinically motivated in the context of epilepsy. Accordingly, the evolution of studies trying to identify with EEG\u2013fMRI the origin of individual epileptiform discharges up to those revealing general mechanisms of epilepsy syndromes is sketched. In epilepsy centers experienced with the methodology, EEG\u2013fMRI has found its place in the presurgical evaluation of patients. In cognitive neuroscience, the multimodal technique has significantly contributed to the understanding of phenomena of the resting state and neuronal oscillations. While most of the studies discussed relate EEG to fMRI by means of prediction, the development of forward models facilitating the symmetrical 'fusion' of EEG and fMRI data is the subject of current neuro-computational research. Recently, intracranial EEG has been safely recorded during (functional) MRI broadly extending the perspectives for epilepsy and research into neuro-vascular coupling. EEG\u2013fMRI has evolved into a mature, generally accessible and in principle easily applicable technique, which is a great achievement. Because this at the same time bears the risk of unreflected use, EEG\u2013 fMRI safety issues are also highlighted.", "author" : [ { "dropping-particle" : "", "family" : "Laufs", "given" : "Helmut", "non-dropping-particle" : "", "parse-names" : false, "suffix" : "" } ], "container-title" : "NeuroImage", "id" : "ITEM-1", "issued" : { "date-parts" : [ [ "2012" ] ] }, "title" : "A personalized history of EEG\u2013fMRI integration", "type" : "article-journal" }, "uris" : [ "http://www.mendeley.com/documents/?uuid=f774acaa-8921-3793-b436-c22e21a19009" ] } ], "mendeley" : { "formattedCitation" : "(Laufs, 2012)", "plainTextFormattedCitation" : "(Laufs, 2012)", "previouslyFormattedCitation" : "(Laufs, 2012)"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(Laufs, 2012)</w:t>
      </w:r>
      <w:r w:rsidRPr="00F4550C">
        <w:rPr>
          <w:rFonts w:ascii="Times New Roman" w:hAnsi="Times New Roman" w:cs="Times New Roman"/>
          <w:sz w:val="24"/>
        </w:rPr>
        <w:fldChar w:fldCharType="end"/>
      </w:r>
      <w:r w:rsidRPr="00F4550C">
        <w:rPr>
          <w:rFonts w:ascii="Times New Roman" w:hAnsi="Times New Roman" w:cs="Times New Roman"/>
          <w:sz w:val="24"/>
        </w:rPr>
        <w:t>. Next to the isolated types of analyses, which can be performed with one modality alone (i.e.</w:t>
      </w:r>
      <w:r w:rsidR="00026DB5" w:rsidRPr="00F4550C">
        <w:rPr>
          <w:rFonts w:ascii="Times New Roman" w:hAnsi="Times New Roman" w:cs="Times New Roman"/>
          <w:sz w:val="24"/>
        </w:rPr>
        <w:t>,</w:t>
      </w:r>
      <w:r w:rsidRPr="00F4550C">
        <w:rPr>
          <w:rFonts w:ascii="Times New Roman" w:hAnsi="Times New Roman" w:cs="Times New Roman"/>
          <w:sz w:val="24"/>
        </w:rPr>
        <w:t xml:space="preserve"> ERP, time-frequency analysis, fMRI contrasts, connectivity analysis), there is asymmetric types of data analysis, such as EEG-informed fMRI and fMRI-informed EEG. In both cases one of the two methods takes precedence over or excludes the other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"10.1523/JNEUROSCI.0447-12.2012", "ISBN" : "1529-2401 (Electronic)\\r0270-6474 (Linking)", "ISSN" : "0270-6474", "PMID" : "22553012", "abstract" : "The simultaneous recording and analysis of electroencephalography (EEG) and fMRI data in human systems, cognitive and clinical neurosciences is rapidly evolving and has received substantial attention. The significance of multimodal brain imaging is documented by a steadily increasing number of laboratories now using simultaneous EEG-fMRI aiming to achieve both high temporal and spatial resolution of human brain function. Due to recent developments in technical and algorithmic instrumentation, the rate-limiting step in multimodal studies has shifted from data acquisition to analytic aspects. Here, we introduce and compare different methods for data integration and identify the benefits that come with each approach, guiding the reader toward an understanding and informed selection of the integration approach most suitable for addressing a particular research question.", "author" : [ { "dropping-particle" : "", "family" : "Huster", "given" : "Ren\u00e9 J", "non-dropping-particle" : "", "parse-names" : false, "suffix" : "" }, { "dropping-particle" : "", "family" : "Debener", "given" : "Stefan", "non-dropping-particle" : "", "parse-names" : false, "suffix" : "" }, { "dropping-particle" : "", "family" : "Eichele", "given" : "Tom", "non-dropping-particle" : "", "parse-names" : false, "suffix" : "" }, { "dropping-particle" : "", "family" : "Herrmann", "given" : "Christoph S", "non-dropping-particle" : "", "parse-names" : false, "suffix" : "" } ], "container-title" : "Journal of Neuroscience", "id" : "ITEM-1", "issue" : "18", "issued" : { "date-parts" : [ [ "2012" ] ] }, "page" : "6053-6060", "title" : "Methods for Simultaneous EEG-fMRI: An Introductory Review", "type" : "article-journal", "volume" : "32" }, "uris" : [ "http://www.mendeley.com/documents/?uuid=6d80a133-c3e1-3091-a15a-30c1dbc9f7e8" ] } ], "mendeley" : { "formattedCitation" : "(Ren\u00e9 J Huster, Debener, Eichele, &amp; Herrmann, 2012)", "manualFormatting" : "(Huster, Debener, &amp; Eichele, 2012)", "plainTextFormattedCitation" : "(Ren\u00e9 J Huster, Debener, Eichele, &amp; Herrmann, 2012)", "previouslyFormattedCitation" : "(Ren\u00e9 J Huster, Debener, Eichele, &amp; Herrmann, 2012)"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(Huster, Debener, &amp; Eichele, 2012)</w:t>
      </w:r>
      <w:r w:rsidRPr="00F4550C">
        <w:rPr>
          <w:rFonts w:ascii="Times New Roman" w:hAnsi="Times New Roman" w:cs="Times New Roman"/>
          <w:sz w:val="24"/>
        </w:rPr>
        <w:fldChar w:fldCharType="end"/>
      </w:r>
      <w:r w:rsidRPr="00F4550C">
        <w:rPr>
          <w:rFonts w:ascii="Times New Roman" w:hAnsi="Times New Roman" w:cs="Times New Roman"/>
          <w:sz w:val="24"/>
        </w:rPr>
        <w:t xml:space="preserve">. Further, each of these analyses only uses part of the data. </w:t>
      </w:r>
    </w:p>
    <w:p w14:paraId="2AFAFC8A" w14:textId="505367D4"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As mentioned in section 1.1, EEG data suffers from poor spatial resolution and the so-called inverse as well as forward problem. Both label the same problem, but from different perspectives. A missing inverse solution denotes the lack of certainty about a neuronal source for a given electric potential in the EEG, whereas a forward solution would give insight into electric potenti</w:t>
      </w:r>
      <w:r w:rsidR="000B73FD" w:rsidRPr="00F4550C">
        <w:rPr>
          <w:rFonts w:ascii="Times New Roman" w:hAnsi="Times New Roman" w:cs="Times New Roman"/>
          <w:sz w:val="24"/>
        </w:rPr>
        <w:t>als created at the head surface</w:t>
      </w:r>
      <w:r w:rsidRPr="00F4550C">
        <w:rPr>
          <w:rFonts w:ascii="Times New Roman" w:hAnsi="Times New Roman" w:cs="Times New Roman"/>
          <w:sz w:val="24"/>
        </w:rPr>
        <w:t xml:space="preserve"> from a given dipole in the brain. One problem with the former</w:t>
      </w:r>
      <w:r w:rsidR="00197D44" w:rsidRPr="00F4550C">
        <w:rPr>
          <w:rFonts w:ascii="Times New Roman" w:hAnsi="Times New Roman" w:cs="Times New Roman"/>
          <w:sz w:val="24"/>
        </w:rPr>
        <w:t>,</w:t>
      </w:r>
      <w:r w:rsidRPr="00F4550C">
        <w:rPr>
          <w:rFonts w:ascii="Times New Roman" w:hAnsi="Times New Roman" w:cs="Times New Roman"/>
          <w:sz w:val="24"/>
        </w:rPr>
        <w:t xml:space="preserve"> for instance</w:t>
      </w:r>
      <w:r w:rsidR="00197D44" w:rsidRPr="00F4550C">
        <w:rPr>
          <w:rFonts w:ascii="Times New Roman" w:hAnsi="Times New Roman" w:cs="Times New Roman"/>
          <w:sz w:val="24"/>
        </w:rPr>
        <w:t>,</w:t>
      </w:r>
      <w:r w:rsidRPr="00F4550C">
        <w:rPr>
          <w:rFonts w:ascii="Times New Roman" w:hAnsi="Times New Roman" w:cs="Times New Roman"/>
          <w:sz w:val="24"/>
        </w:rPr>
        <w:t xml:space="preserve"> is that both skull and brain shapes deviating from normalized head templates can distort the analysis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"10.1016/S1350-4533(99)00038-7", "ISSN" : "1350-4533", "PMID" : "10468356", "abstract" : "The accuracy of the head model affects the solutions of the EEG inverse problems. If a simple three-sphere model and standard conductivity values for brain, skull and scalp regions are used, significant errors may occur in the dipole localisation. One of the most sensitive head model parameters is the conductivity of the skull. A realistic three-dimensional finite-element model provides a method to study the effect of inhomogeneities of the skull on the solutions of EEG inverse problems. In this paper the effect of a local skull conductivity inhomogeneity on source estimation accuracy is analyzed by computer simulations for different numbers of electrodes. It is shown that if the inhomogeneity of the skull conductivity is not taken into account, localisation errors of approximately 1 cm can be encountered in the equivalent current dipole estimation. This modelling error introduces a bias to the solution which cannot be compensated by increasing the number of electrodes.", "author" : [ { "dropping-particle" : "", "family" : "Ollikainen", "given" : "J O", "non-dropping-particle" : "", "parse-names" : false, "suffix" : "" }, { "dropping-particle" : "", "family" : "Vauhkonen", "given" : "M", "non-dropping-particle" : "", "parse-names" : false, "suffix" : "" }, { "dropping-particle" : "", "family" : "Karjalainen", "given" : "P A", "non-dropping-particle" : "", "parse-names" : false, "suffix" : "" }, { "dropping-particle" : "", "family" : "Kaipio", "given" : "J P", "non-dropping-particle" : "", "parse-names" : false, "suffix" : "" } ], "container-title" : "Medical engineering &amp; physics", "id" : "ITEM-1", "issue" : "3", "issued" : { "date-parts" : [ [ "1999", "4" ] ] }, "page" : "143-54", "title" : "Effects of local skull inhomogeneities on EEG source estimation.", "type" : "article-journal", "volume" : "21" }, "uris" : [ "http://www.mendeley.com/documents/?uuid=08934240-8ab7-3ab5-8c2a-4c088298046b" ] } ], "mendeley" : { "formattedCitation" : "(Ollikainen, Vauhkonen, Karjalainen, &amp; Kaipio, 1999)", "plainTextFormattedCitation" : "(Ollikainen, Vauhkonen, Karjalainen, &amp; Kaipio, 1999)", "previouslyFormattedCitation" : "(Ollikainen, Vauhkonen, Karjalainen, &amp; Kaipio, 1999)"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(Ollikainen, Vauhkonen, Karjalainen, &amp; Kaipio, 1999)</w:t>
      </w:r>
      <w:r w:rsidRPr="00F4550C">
        <w:rPr>
          <w:rFonts w:ascii="Times New Roman" w:hAnsi="Times New Roman" w:cs="Times New Roman"/>
          <w:sz w:val="24"/>
        </w:rPr>
        <w:fldChar w:fldCharType="end"/>
      </w:r>
      <w:r w:rsidRPr="00F4550C">
        <w:rPr>
          <w:rFonts w:ascii="Times New Roman" w:hAnsi="Times New Roman" w:cs="Times New Roman"/>
          <w:sz w:val="24"/>
        </w:rPr>
        <w:t xml:space="preserve">. Here, combined EEG-fMRI recordings present a useful tool for improving the creation of inverse and forward solutions. By informing the analysis procedure about anatomical idiosyncrasies of a </w:t>
      </w:r>
      <w:r w:rsidRPr="00F4550C">
        <w:rPr>
          <w:rFonts w:ascii="Times New Roman" w:hAnsi="Times New Roman" w:cs="Times New Roman"/>
          <w:sz w:val="24"/>
        </w:rPr>
        <w:lastRenderedPageBreak/>
        <w:t xml:space="preserve">subject via individual sMRI data, estimating the source of a potential becomes more reliable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"10.1162/jocn.1993.5.2.162", "ISBN" : "0898-929X\\r1530-8898", "ISSN" : "0898-929X", "PMID" : "23972151", "abstract" : "Abstract We describe a comprehensive linear approach to the problem of imaging brain activity with high temporal as well as spatial resolution based on combining EEG and MEG data with anatomical constraints derived from MRI images. The \"inverse problem\" of estimating the distribution of dipole strengths over the cortical surface is highly underdetermined, even given closely spaced EEG and MEG recordings. We have obtained much better solutions to this problem by explicitly incorporating both local cortical orientation as well as spatial covariance of sources and sensors into our formulation. An explicit polygonal model of the cortical manifold is first constructed as follows: (1) slice data in three orthogonal planes of section (needle-shaped voxels) are combined with a linear deblurring technique to make a single high-resolution 3-D image (cubic voxels), (2) the image is recursively flood-filled to determine the topology of the gray-white matter border, and (3) the resulting continuous surface is refined ...", "author" : [ { "dropping-particle" : "", "family" : "Dale", "given" : "Anders M.", "non-dropping-particle" : "", "parse-names" : false, "suffix" : "" }, { "dropping-particle" : "", "family" : "Sereno", "given" : "Martin I.", "non-dropping-particle" : "", "parse-names" : false, "suffix" : "" } ], "container-title" : "Journal of Cognitive Neuroscience", "id" : "ITEM-1", "issue" : "2", "issued" : { "date-parts" : [ [ "1993" ] ] }, "page" : "162-176", "title" : "Improved Localization of Cortical Activity by Combining EEG and MEG with MRI Cortical Surface Reconstruction: A Linear Approach", "type" : "article-journal", "volume" : "5" }, "uris" : [ "http://www.mendeley.com/documents/?uuid=bd76650a-d599-3d21-8628-52499568586e" ] } ], "mendeley" : { "formattedCitation" : "(Dale &amp; Sereno, 1993)", "plainTextFormattedCitation" : "(Dale &amp; Sereno, 1993)", "previouslyFormattedCitation" : "(Dale &amp; Sereno, 1993)"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(Dale &amp; Sereno, 1993)</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14:paraId="79B6F6F9" w14:textId="7DA75A05"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Another way of enhancing the EEG analysis with MRI data is to perform connectivity analyses within the source space. As opposed to the sensor space, which represents the outer head model with EEG electrodes on top, the source space </w:t>
      </w:r>
      <w:r w:rsidR="004300AB" w:rsidRPr="00F4550C">
        <w:rPr>
          <w:rFonts w:ascii="Times New Roman" w:hAnsi="Times New Roman" w:cs="Times New Roman"/>
          <w:sz w:val="24"/>
        </w:rPr>
        <w:t>is a</w:t>
      </w:r>
      <w:r w:rsidRPr="00F4550C">
        <w:rPr>
          <w:rFonts w:ascii="Times New Roman" w:hAnsi="Times New Roman" w:cs="Times New Roman"/>
          <w:sz w:val="24"/>
        </w:rPr>
        <w:t xml:space="preserve"> statistically created </w:t>
      </w:r>
      <w:r w:rsidR="004300AB" w:rsidRPr="00F4550C">
        <w:rPr>
          <w:rFonts w:ascii="Times New Roman" w:hAnsi="Times New Roman" w:cs="Times New Roman"/>
          <w:sz w:val="24"/>
        </w:rPr>
        <w:t>space</w:t>
      </w:r>
      <w:r w:rsidRPr="00F4550C">
        <w:rPr>
          <w:rFonts w:ascii="Times New Roman" w:hAnsi="Times New Roman" w:cs="Times New Roman"/>
          <w:sz w:val="24"/>
        </w:rPr>
        <w:t xml:space="preserve"> where estimated neuronal sources for EEG potentials are located. In assuming there is a common space shared between EEG sources, dipole estimations require a template. Moreover, physiologically it is reasonable to assume that the successive or concurrent emergence of dipoles has interdependent effects on neuronal sources, as in MRI it is widely accepted that brain activity can be analyzed in its connectivity patterns between different brain regions. Brought to the EEG source space, the strength of connectivity (i.e.</w:t>
      </w:r>
      <w:r w:rsidR="00026DB5" w:rsidRPr="00F4550C">
        <w:rPr>
          <w:rFonts w:ascii="Times New Roman" w:hAnsi="Times New Roman" w:cs="Times New Roman"/>
          <w:sz w:val="24"/>
        </w:rPr>
        <w:t>,</w:t>
      </w:r>
      <w:r w:rsidRPr="00F4550C">
        <w:rPr>
          <w:rFonts w:ascii="Times New Roman" w:hAnsi="Times New Roman" w:cs="Times New Roman"/>
          <w:sz w:val="24"/>
        </w:rPr>
        <w:t xml:space="preserve"> correlations between brain activities) can be assessed between EEG sources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"10.1002/hbm.20745", "ISBN" : "1097-0193 (Electronic)\\r1065-9471 (Linking)", "ISSN" : "10659471", "PMID" : "19235884", "abstract" : "Interactions between functionally specialized brain regions are crucial for normal brain function. Magnetoencephalography (MEG) and electroencephalography (EEG) are techniques suited to capture these interactions, because they provide whole head measurements of brain activity in the millisecond range. More than one sensor picks up the activity of an underlying source. This field spread severely limits the utility of connectivity measures computed directly between sensor recordings. Consequentially, neuronal interactions should be studied on the level of the reconstructed sources. This article reviews several methods that have been applied to investigate interactions between brain regions in source space. We will mainly focus on the different measures used to quantify connectivity, and on the different strategies adopted to identify regions of interest. Despite various successful accounts of MEG and EEG source connectivity, caution with respect to the interpretation of the results is still warranted. This is due to the fact that effects of field spread can never be completely abolished in source space. However, in this very exciting and developing field of research this cautionary note should not discourage researchers from further investigation into the connectivity between neuronal sources.", "author" : [ { "dropping-particle" : "", "family" : "Schoffelen", "given" : "Jan Mathijs", "non-dropping-particle" : "", "parse-names" : false, "suffix" : "" }, { "dropping-particle" : "", "family" : "Gross", "given" : "Joachim", "non-dropping-particle" : "", "parse-names" : false, "suffix" : "" } ], "container-title" : "Human Brain Mapping", "id" : "ITEM-1", "issue" : "6", "issued" : { "date-parts" : [ [ "2009" ] ] }, "page" : "1857-1865", "title" : "Source connectivity analysis with MEG and EEG", "type" : "article", "volume" : "30" }, "uris" : [ "http://www.mendeley.com/documents/?uuid=9fbfe3c3-bf11-3b66-b256-62b3ba4a69f4" ] }, { "id" : "ITEM-2", "itemData" : { "DOI" : "10.1371/journal.pone.0181105", "ISSN" : "1932-6203", "author" : [ { "dropping-particle" : "", "family" : "Barzegaran", "given" : "Elham", "non-dropping-particle" : "", "parse-names" : false, "suffix" : "" }, { "dropping-particle" : "", "family" : "Knyazeva", "given" : "Maria G.", "non-dropping-particle" : "", "parse-names" : false, "suffix" : "" } ], "container-title" : "PLOS ONE", "editor" : [ { "dropping-particle" : "", "family" : "Ward", "given" : "Lawrence M.", "non-dropping-particle" : "", "parse-names" : false, "suffix" : "" } ], "id" : "ITEM-2", "issue" : "7", "issued" : { "date-parts" : [ [ "2017", "7", "20" ] ] }, "page" : "e0181105", "publisher" : "Public Library of Science", "title" : "Functional connectivity analysis in EEG source space: The choice of method", "type" : "article-journal", "volume" : "12" }, "uris" : [ "http://www.mendeley.com/documents/?uuid=2f33d478-1949-3fc2-b2ca-7b2788b03706" ] } ], "mendeley" : { "formattedCitation" : "(Barzegaran &amp; Knyazeva, 2017; Schoffelen &amp; Gross, 2009)", "plainTextFormattedCitation" : "(Barzegaran &amp; Knyazeva, 2017; Schoffelen &amp; Gross, 2009)", "previouslyFormattedCitation" : "(Barzegaran &amp; Knyazeva, 2017; Schoffelen &amp; Gross, 2009)"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(Barzegaran &amp; Knyazeva, 2017; Schoffelen &amp; Gross,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This, however, is predicated on a precise definition of brain areas as can be provided by sMRI data. Such connectivity analyses are often carried out using surface data </w:t>
      </w:r>
      <w:r w:rsidRPr="00F4550C">
        <w:rPr>
          <w:rFonts w:ascii="Times New Roman" w:hAnsi="Times New Roman" w:cs="Times New Roman"/>
          <w:sz w:val="24"/>
        </w:rPr>
        <w:fldChar w:fldCharType="begin" w:fldLock="1"/>
      </w:r>
      <w:r w:rsidRPr="00F4550C">
        <w:rPr>
          <w:rFonts w:ascii="Times New Roman" w:hAnsi="Times New Roman" w:cs="Times New Roman"/>
          <w:sz w:val="24"/>
        </w:rPr>
        <w:instrText>ADDIN CSL_CITATION { "citationItems" : [ { "id" : "ITEM-1", "itemData" : { "DOI" : "10.1016/S0013-4694(97)00066-7", "ISBN" : "0013-4694 (Print)", "ISSN" : "00134694", "PMID" : "9402881", "abstract" : "Several methodological issues which impact experimental design and physiological interpretations in EEG coherence studies are considered, including reference electrode and volume conduction contributions to erroneous coherence estimates. A new measure, 'reduced coherency', is introduced as the difference between measured coherency and the coherency expected from uncorrelated neocortical sources, based on simulations and analytic-statistical studies with a volume conductor model. The concept of reduced coherency is shown to be in semi-quantitative agreement with experimental EEG data. The impact of volume conduction on statistical confidence intervals for coherence estimates is discussed. Conventional reference, average reference, bipolar, Laplacian, and cortical image coherencies are shown to be partly independent measures of neocortical dynamic function at different spatial scales, due to each method's unique spatial filtering of intracranial source activity.", "author" : [ { "dropping-particle" : "", "family" : "Nunez", "given" : "Paul L", "non-dropping-particle" : "", "parse-names" : false, "suffix" : "" }, { "dropping-particle" : "", "family" : "Srinivasan", "given" : "Ramesh", "non-dropping-particle" : "", "parse-names" : false, "suffix" : "" }, { "dropping-particle" : "", "family" : "Westdorp", "given" : "Andrew F", "non-dropping-particle" : "", "parse-names" : false, "suffix" : "" }, { "dropping-particle" : "", "family" : "Wijesinghe", "given" : "Ranjith S", "non-dropping-particle" : "", "parse-names" : false, "suffix" : "" }, { "dropping-particle" : "", "family" : "Tucker", "given" : "Don M", "non-dropping-particle" : "", "parse-names" : false, "suffix" : "" }, { "dropping-particle" : "", "family" : "Silberstein", "given" : "Richard B", "non-dropping-particle" : "", "parse-names" : false, "suffix" : "" }, { "dropping-particle" : "", "family" : "Cadusch", "given" : "Peter J", "non-dropping-particle" : "", "parse-names" : false, "suffix" : "" } ], "container-title" : "Electroencephalography and Clinical Neurophysiology", "id" : "ITEM-1", "issue" : "5", "issued" : { "date-parts" : [ [ "1997" ] ] }, "page" : "499-515", "title" : "EEG coherency I: Statistics, reference electrode, volume conduction, Laplacians, cortical imaging, and interpretation at multiple scales", "type" : "article", "volume" : "103" }, "uris" : [ "http://www.mendeley.com/documents/?uuid=98c3607e-1a67-3a91-8ad7-81035c03d263" ] }, { "id" : "ITEM-2", "itemData" : { "ISBN" : "978-0-19-505038-7", "abstract" : "Electroencephalography (EEG) is practiced by neurologists, cognitive neuroscientists, and others interested in functional brain imaging. Whether for clinical or experimental purposes, all studies share a common purpose-to relate scalp potentials to the underlying neurophysiology. Electrical potentials on the scalp exhibit spatial and temporal patterns that depend on the nature and location of the sources and the way that currents and fields spread through tissue. Because these dynamic patterns are correlated with behavior and cognition, EEG provides a \"window on the mind,\" correlating physiology and psychology. This classic and widely acclaimed text, originally published in 1981, filled the large gap between EEG and the physical sciences. It has now been brought completely up to date and will again serve as an invaluable resource for understanding the principles of electric fields in living tissue and for using hard science to study human consciousness and cognition. No comparable volume exists for it is no easy task to explain the problems of EEG in clear language, with mathematics presented mainly in appendices. Among the many topics covered by the Second Edition are micro and meso (intermediate scale) synaptic sources, electrode placement, choice of reference, volume conduction, power and coherence measures, projection of scalp potentials to dura surface, dynamic signatures of conscious experience, neural networks immersed in global fields of synaptic action, and physiological bases for brain source dynamics. The Second Edition is an invaluable resource for neurologists, neuroscientists (especially cognitive neuroscientists), biomedical engineers, and their students and trainees. It will also appeal to physicists, mathematicians, computer scientists, psychiatrists, and industrial engineers interested in EEG.", "author" : [ { "dropping-particle" : "", "family" : "Nunez", "given" : "Paul L", "non-dropping-particle" : "", "parse-names" : false, "suffix" : "" }, { "dropping-particle" : "", "family" : "Srinivasan", "given" : "Ramesh", "non-dropping-particle" : "", "parse-names" : false, "suffix" : "" } ], "id" : "ITEM-2", "issued" : { "date-parts" : [ [ "2006" ] ] }, "number-of-pages" : "640", "title" : "Electric Fields of the Brain: The Neurophysics of EEG, 2nd Edition: 9780195050387: Medicine &amp; Health Science Books", "type" : "book" }, "uris" : [ "http://www.mendeley.com/documents/?uuid=914b0151-69f9-3eda-8732-73beb24c8000" ] }, { "id" : "ITEM-3", "itemData" : { "DOI" : "10.1016/J.JNEUMETH.2007.06.026", "PMID" : "17698205", "author" : [ { "dropping-particle" : "", "family" : "Srinivasan", "given" : "Ramesh", "non-dropping-particle" : "", "parse-names" : false, "suffix" : "" }, { "dropping-particle" : "", "family" : "Winter", "given" : "William R.", "non-dropping-particle" : "", "parse-names" : false, "suffix" : "" }, { "dropping-particle" : "", "family" : "Ding", "given" : "Jian", "non-dropping-particle" : "", "parse-names" : false, "suffix" : "" }, { "dropping-particle" : "", "family" : "Nunez", "given" : "Paul L", "non-dropping-particle" : "", "parse-names" : false, "suffix" : "" } ], "container-title" : "Journal of neuroscience methods", "id" : "ITEM-3", "issue" : "1", "issued" : { "date-parts" : [ [ "2007" ] ] }, "page" : "41", "publisher" : "NIH Public Access", "title" : "EEG and MEG coherence: measures of functional connectivity at distinct spatial scales of neocortical dynamics", "type" : "article-journal", "volume" : "166" }, "uris" : [ "http://www.mendeley.com/documents/?uuid=dba32791-6bec-3fe5-81e1-243f472cb11a" ] } ], "mendeley" : { "formattedCitation" : "(P. L. Nunez et al., 1997; P. L. Nunez &amp; Srinivasan, 2006; Srinivasan, Winter, Ding, &amp; Nunez, 2007)", "manualFormatting" : "(Nunez et al., 1997; Nunez &amp; Srinivasan, 2006; Srinivasan, Winter, Ding, &amp; Nunez, 2007)", "plainTextFormattedCitation" : "(P. L. Nunez et al., 1997; P. L. Nunez &amp; Srinivasan, 2006; Srinivasan, Winter, Ding, &amp; Nunez, 2007)", "previouslyFormattedCitation" : "(P. L. Nunez et al., 1997; P. L. Nunez &amp; Srinivasan, 2006; Srinivasan, Winter, Ding, &amp; Nunez, 2007)"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(Nunez et al., 1997; Nunez &amp; Srinivasan, 2006; Srinivasan, Winter, Ding, &amp; Nunez, 2007)</w:t>
      </w:r>
      <w:r w:rsidRPr="00F4550C">
        <w:rPr>
          <w:rFonts w:ascii="Times New Roman" w:hAnsi="Times New Roman" w:cs="Times New Roman"/>
          <w:sz w:val="24"/>
        </w:rPr>
        <w:fldChar w:fldCharType="end"/>
      </w:r>
      <w:r w:rsidRPr="00F4550C">
        <w:rPr>
          <w:rFonts w:ascii="Times New Roman" w:hAnsi="Times New Roman" w:cs="Times New Roman"/>
          <w:sz w:val="24"/>
        </w:rPr>
        <w:t>. Yet, these models are difficult to interpret and often c</w:t>
      </w:r>
      <w:r w:rsidR="009C4CC1" w:rsidRPr="00F4550C">
        <w:rPr>
          <w:rFonts w:ascii="Times New Roman" w:hAnsi="Times New Roman" w:cs="Times New Roman"/>
          <w:sz w:val="24"/>
        </w:rPr>
        <w:t>riticized for being unreliable. This is due to the lack of</w:t>
      </w:r>
      <w:r w:rsidRPr="00F4550C">
        <w:rPr>
          <w:rFonts w:ascii="Times New Roman" w:hAnsi="Times New Roman" w:cs="Times New Roman"/>
          <w:sz w:val="24"/>
        </w:rPr>
        <w:t xml:space="preserve"> information on neuronal sources and</w:t>
      </w:r>
      <w:r w:rsidR="009C4CC1" w:rsidRPr="00F4550C">
        <w:rPr>
          <w:rFonts w:ascii="Times New Roman" w:hAnsi="Times New Roman" w:cs="Times New Roman"/>
          <w:sz w:val="24"/>
        </w:rPr>
        <w:t xml:space="preserve"> due to the</w:t>
      </w:r>
      <w:r w:rsidRPr="00F4550C">
        <w:rPr>
          <w:rFonts w:ascii="Times New Roman" w:hAnsi="Times New Roman" w:cs="Times New Roman"/>
          <w:sz w:val="24"/>
        </w:rPr>
        <w:t xml:space="preserve"> results </w:t>
      </w:r>
      <w:r w:rsidR="009C4CC1" w:rsidRPr="00F4550C">
        <w:rPr>
          <w:rFonts w:ascii="Times New Roman" w:hAnsi="Times New Roman" w:cs="Times New Roman"/>
          <w:sz w:val="24"/>
        </w:rPr>
        <w:t>being</w:t>
      </w:r>
      <w:r w:rsidRPr="00F4550C">
        <w:rPr>
          <w:rFonts w:ascii="Times New Roman" w:hAnsi="Times New Roman" w:cs="Times New Roman"/>
          <w:sz w:val="24"/>
        </w:rPr>
        <w:t xml:space="preserve"> vulnerable to artefacts caused by conductance heterogeneity of brain layers.</w:t>
      </w:r>
    </w:p>
    <w:p w14:paraId="7B2D9B2D" w14:textId="31F18D00" w:rsidR="006960BE" w:rsidRPr="00F4550C" w:rsidRDefault="006960BE" w:rsidP="006960B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Parallel to </w:t>
      </w:r>
      <w:r w:rsidR="000D60DF" w:rsidRPr="00F4550C">
        <w:rPr>
          <w:rFonts w:ascii="Times New Roman" w:hAnsi="Times New Roman" w:cs="Times New Roman"/>
          <w:sz w:val="24"/>
        </w:rPr>
        <w:t xml:space="preserve">the </w:t>
      </w:r>
      <w:r w:rsidRPr="00F4550C">
        <w:rPr>
          <w:rFonts w:ascii="Times New Roman" w:hAnsi="Times New Roman" w:cs="Times New Roman"/>
          <w:sz w:val="24"/>
        </w:rPr>
        <w:t>enhancement of EEG analyses, entering MRI data into higher statistical models can also be improved by adding EEG data. One of the most wid</w:t>
      </w:r>
      <w:r w:rsidR="000D60DF" w:rsidRPr="00F4550C">
        <w:rPr>
          <w:rFonts w:ascii="Times New Roman" w:hAnsi="Times New Roman" w:cs="Times New Roman"/>
          <w:sz w:val="24"/>
        </w:rPr>
        <w:t>ely</w:t>
      </w:r>
      <w:r w:rsidRPr="00F4550C">
        <w:rPr>
          <w:rFonts w:ascii="Times New Roman" w:hAnsi="Times New Roman" w:cs="Times New Roman"/>
          <w:sz w:val="24"/>
        </w:rPr>
        <w:t xml:space="preserve"> spread and straightforward approaches in this research is to </w:t>
      </w:r>
      <w:r w:rsidR="000D60DF" w:rsidRPr="00F4550C">
        <w:rPr>
          <w:rFonts w:ascii="Times New Roman" w:hAnsi="Times New Roman" w:cs="Times New Roman"/>
          <w:sz w:val="24"/>
        </w:rPr>
        <w:t>compute</w:t>
      </w:r>
      <w:r w:rsidRPr="00F4550C">
        <w:rPr>
          <w:rFonts w:ascii="Times New Roman" w:hAnsi="Times New Roman" w:cs="Times New Roman"/>
          <w:sz w:val="24"/>
        </w:rPr>
        <w:t xml:space="preserve"> single-trial EEG parameters from continuous data. For instance, if there is significant </w:t>
      </w:r>
      <w:r w:rsidR="00B44D09" w:rsidRPr="00F4550C">
        <w:rPr>
          <w:rFonts w:ascii="Times New Roman" w:hAnsi="Times New Roman" w:cs="Times New Roman"/>
          <w:sz w:val="24"/>
        </w:rPr>
        <w:t xml:space="preserve">ERSP </w:t>
      </w:r>
      <w:r w:rsidRPr="00F4550C">
        <w:rPr>
          <w:rFonts w:ascii="Times New Roman" w:hAnsi="Times New Roman" w:cs="Times New Roman"/>
          <w:sz w:val="24"/>
        </w:rPr>
        <w:t>in the theta band</w:t>
      </w:r>
      <w:r w:rsidR="00026DB5" w:rsidRPr="00F4550C">
        <w:rPr>
          <w:rFonts w:ascii="Times New Roman" w:hAnsi="Times New Roman" w:cs="Times New Roman"/>
          <w:sz w:val="24"/>
        </w:rPr>
        <w:t xml:space="preserve"> (i.e., 4-7 Hz)</w:t>
      </w:r>
      <w:r w:rsidRPr="00F4550C">
        <w:rPr>
          <w:rFonts w:ascii="Times New Roman" w:hAnsi="Times New Roman" w:cs="Times New Roman"/>
          <w:sz w:val="24"/>
        </w:rPr>
        <w:t>, single-trial theta power can be extracted from the EEG data</w:t>
      </w:r>
      <w:r w:rsidR="00026DB5" w:rsidRPr="00F4550C">
        <w:rPr>
          <w:rFonts w:ascii="Times New Roman" w:hAnsi="Times New Roman" w:cs="Times New Roman"/>
          <w:sz w:val="24"/>
        </w:rPr>
        <w:t>, convolved with an estimation of the hemodynamic response function (HRF) from the respective subject</w:t>
      </w:r>
      <w:r w:rsidRPr="00F4550C">
        <w:rPr>
          <w:rFonts w:ascii="Times New Roman" w:hAnsi="Times New Roman" w:cs="Times New Roman"/>
          <w:sz w:val="24"/>
        </w:rPr>
        <w:t xml:space="preserve"> and fed as a parametrized EEG measure into the General Linear Model (GLM) of first level fMRI analysis </w:t>
      </w:r>
      <w:r w:rsidRPr="00F4550C">
        <w:rPr>
          <w:rFonts w:ascii="Times New Roman" w:hAnsi="Times New Roman" w:cs="Times New Roman"/>
          <w:sz w:val="24"/>
        </w:rPr>
        <w:fldChar w:fldCharType="begin" w:fldLock="1"/>
      </w:r>
      <w:r w:rsidR="00026DB5" w:rsidRPr="00F4550C">
        <w:rPr>
          <w:rFonts w:ascii="Times New Roman" w:hAnsi="Times New Roman" w:cs="Times New Roman"/>
          <w:sz w:val="24"/>
        </w:rPr>
        <w:instrText>ADDIN CSL_CITATION { "citationItems" : [ { "id" : "ITEM-1", "itemData" : { "DOI" : "10.1016/j.tics.2006.09.010", "ISBN" : "1364-6613 (Print)\\r1364-6613 (Linking)", "ISSN" : "13646613", "PMID" : "17074530", "abstract" : "Two major non-invasive techniques in cognitive neuroscience, electroencephalography (EEG) and functional magnetic resonance imaging (fMRI), have complementary advantages with regard to their spatial and temporal resolution. Recent hardware and software developments have made it feasible to acquire EEG and fMRI data simultaneously. We emphasize the potential of simultaneous EEG and fMRI recordings to pursue new strategies in cognitive neuroimaging. Specifically, we propose that, by exploiting the combined spatiotemporal resolution of the methods, the integration of EEG and fMRI recordings on a single-trial level enables the rich temporal dynamics of information processing to be characterized within spatially well-defined neural networks. \u00a9 2006 Elsevier Ltd. All rights reserved.", "author" : [ { "dropping-particle" : "", "family" : "Debener", "given" : "Stefan", "non-dropping-particle" : "", "parse-names" : false, "suffix" : "" }, { "dropping-particle" : "", "family" : "Ullsperger", "given" : "Markus", "non-dropping-particle" : "", "parse-names" : false, "suffix" : "" }, { "dropping-particle" : "", "family" : "Siegel", "given" : "Markus", "non-dropping-particle" : "", "parse-names" : false, "suffix" : "" }, { "dropping-particle" : "", "family" : "Engel", "given" : "Andreas K", "non-dropping-particle" : "", "parse-names" : false, "suffix" : "" } ], "container-title" : "Trends in Cognitive Sciences", "id" : "ITEM-1", "issue" : "12", "issued" : { "date-parts" : [ [ "2006" ] ] }, "page" : "558-563", "title" : "Single-trial EEG-fMRI reveals the dynamics of cognitive function", "type" : "article-journal", "volume" : "10" }, "uris" : [ "http://www.mendeley.com/documents/?uuid=81b11b1e-0d76-3847-899a-ef360928a6f5" ] }, { "id" : "ITEM-2", "itemData" : { "DOI" : "10.1523/JNEUROSCI.3949-09.2010", "ISBN" : "1529-2401 (Electronic)\\r0270-6474 (Linking)", "ISSN" : "0270-6474", "PMID" : "21148010", "abstract" : "Prior knowledge of the probabilities concerning decision alternatives facilitates the selection of more likely alternatives to the disadvantage of others. The neural basis of prior probability (PP) integration into the decision-making process and associated preparatory processes is, however, still essentially unknown. Furthermore, trial-to-trial fluctuations in PP processing have not been considered thus far. In a previous study, we found that the amplitude of the contingent negative variation (CNV) in a precueing task is sensitive to PP information (Scheibe et al., 2009). We investigated brain regions with a parametric relationship between neural activity and PP and those regions involved in PP processing on a trial-to-trial basis in simultaneously recorded electroencephalographic (EEG) and functional magnetic resonance imaging (fMRI) data. Conventional fMRI analysis focusing on the information content of the probability precue revealed increasing activation of the posterior medial frontal cortex with increasing PP, supporting its putative role in updating action values. EEG-informed fMRI analysis relating single-trial CNV amplitudes to the hemodynamic signal addressed trial-to-trial fluctuations in PP processing. We identified a set of regions mainly consisting of frontal, parietal, and striatal regions that represents unspecific response preparation on a trial-to-trial basis. A subset of these regions, namely, the dorsolateral prefrontal cortex, the inferior frontal gyrus, and the inferior parietal lobule, showed activations that exclusively represented the contributions of PP to the trial-to-trial fluctuations of the CNV.", "author" : [ { "dropping-particle" : "", "family" : "Scheibe", "given" : "Christina", "non-dropping-particle" : "", "parse-names" : false, "suffix" : "" }, { "dropping-particle" : "", "family" : "Ullsperger", "given" : "Markus", "non-dropping-particle" : "", "parse-names" : false, "suffix" : "" }, { "dropping-particle" : "", "family" : "Sommer", "given" : "Werner", "non-dropping-particle" : "", "parse-names" : false, "suffix" : "" }, { "dropping-particle" : "", "family" : "Heekeren", "given" : "Hauke R", "non-dropping-particle" : "", "parse-names" : false, "suffix" : "" } ], "container-title" : "Journal of Neuroscience", "id" : "ITEM-2", "issue" : "49", "issued" : { "date-parts" : [ [ "2010" ] ] }, "page" : "16709-16717", "title" : "Effects of Parametrical and Trial-to-Trial Variation in Prior Probability Processing Revealed by Simultaneous Electroencephalogram/Functional Magnetic Resonance Imaging", "type" : "article-journal", "volume" : "30" }, "uris" : [ "http://www.mendeley.com/documents/?uuid=1dd117e8-935f-3e78-a982-7217c9c9b15d" ] } ], "mendeley" : { "formattedCitation" : "(Stefan Debener, Ullsperger, Siegel, &amp; Engel, 2006; Scheibe, Ullsperger, Sommer, &amp; Heekeren, 2010)", "manualFormatting" : "(Debener, Ullsperger, Siegel, &amp; Engel, 2006; Scheibe, Ullsperger, Sommer, &amp; Heekeren, 2010)", "plainTextFormattedCitation" : "(Stefan Debener, Ullsperger, Siegel, &amp; Engel, 2006; Scheibe, Ullsperger, Sommer, &amp; Heekeren, 2010)", "previouslyFormattedCitation" : "(Stefan Debener, Ullsperger, Siegel, &amp; Engel, 2006; Scheibe, Ullsperger, Sommer, &amp; Heekeren, 2010)"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(Debener, Ullsperger, Siegel, &amp; Engel, 2006; Scheibe, Ullsperger, Sommer, &amp; Heekeren, 2010)</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486FF9" w:rsidRPr="00F4550C">
        <w:rPr>
          <w:rFonts w:ascii="Times New Roman" w:hAnsi="Times New Roman" w:cs="Times New Roman"/>
          <w:sz w:val="24"/>
        </w:rPr>
        <w:t>A basic schematic of the pre-processing and creation of the parametric regressors can be seen in</w:t>
      </w:r>
      <w:r w:rsidR="00F937A0">
        <w:rPr>
          <w:rFonts w:ascii="Times New Roman" w:hAnsi="Times New Roman" w:cs="Times New Roman"/>
          <w:sz w:val="24"/>
        </w:rPr>
        <w:t xml:space="preserve"> </w:t>
      </w:r>
      <w:r w:rsidR="00F937A0">
        <w:rPr>
          <w:rFonts w:ascii="Times New Roman" w:hAnsi="Times New Roman" w:cs="Times New Roman"/>
          <w:sz w:val="24"/>
        </w:rPr>
        <w:fldChar w:fldCharType="begin"/>
      </w:r>
      <w:r w:rsidR="00F937A0">
        <w:rPr>
          <w:rFonts w:ascii="Times New Roman" w:hAnsi="Times New Roman" w:cs="Times New Roman"/>
          <w:sz w:val="24"/>
        </w:rPr>
        <w:instrText xml:space="preserve"> REF _Ref508543988 \h </w:instrText>
      </w:r>
      <w:r w:rsidR="00F937A0">
        <w:rPr>
          <w:rFonts w:ascii="Times New Roman" w:hAnsi="Times New Roman" w:cs="Times New Roman"/>
          <w:sz w:val="24"/>
        </w:rPr>
      </w:r>
      <w:r w:rsidR="00F937A0">
        <w:rPr>
          <w:rFonts w:ascii="Times New Roman" w:hAnsi="Times New Roman" w:cs="Times New Roman"/>
          <w:sz w:val="24"/>
        </w:rPr>
        <w:fldChar w:fldCharType="separate"/>
      </w:r>
      <w:r w:rsidR="00F937A0" w:rsidRPr="00E50F9A">
        <w:rPr>
          <w:rFonts w:ascii="Times New Roman" w:hAnsi="Times New Roman" w:cs="Times New Roman"/>
          <w:b/>
          <w:sz w:val="24"/>
          <w:szCs w:val="24"/>
        </w:rPr>
        <w:t xml:space="preserve">Figure </w:t>
      </w:r>
      <w:r w:rsidR="00F937A0" w:rsidRPr="00E50F9A">
        <w:rPr>
          <w:rFonts w:ascii="Times New Roman" w:hAnsi="Times New Roman" w:cs="Times New Roman"/>
          <w:b/>
          <w:noProof/>
          <w:sz w:val="24"/>
          <w:szCs w:val="24"/>
        </w:rPr>
        <w:t>2</w:t>
      </w:r>
      <w:r w:rsidR="00F937A0">
        <w:rPr>
          <w:rFonts w:ascii="Times New Roman" w:hAnsi="Times New Roman" w:cs="Times New Roman"/>
          <w:sz w:val="24"/>
        </w:rPr>
        <w:fldChar w:fldCharType="end"/>
      </w:r>
      <w:r w:rsidR="00486FF9" w:rsidRPr="00F4550C">
        <w:rPr>
          <w:rFonts w:ascii="Times New Roman" w:hAnsi="Times New Roman" w:cs="Times New Roman"/>
          <w:sz w:val="24"/>
        </w:rPr>
        <w:t>.</w:t>
      </w:r>
      <w:r w:rsidR="00486FF9" w:rsidRPr="00F4550C">
        <w:rPr>
          <w:rFonts w:ascii="Times New Roman" w:hAnsi="Times New Roman" w:cs="Times New Roman"/>
          <w:noProof/>
        </w:rPr>
        <w:t xml:space="preserve"> </w:t>
      </w:r>
    </w:p>
    <w:p w14:paraId="589CB91D" w14:textId="54575475" w:rsidR="005811C0" w:rsidRPr="00F4550C" w:rsidRDefault="006960BE" w:rsidP="00FB22E8">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This approach has </w:t>
      </w:r>
      <w:r w:rsidR="009C4CC1" w:rsidRPr="00F4550C">
        <w:rPr>
          <w:rFonts w:ascii="Times New Roman" w:hAnsi="Times New Roman" w:cs="Times New Roman"/>
          <w:sz w:val="24"/>
        </w:rPr>
        <w:t>multiple</w:t>
      </w:r>
      <w:r w:rsidRPr="00F4550C">
        <w:rPr>
          <w:rFonts w:ascii="Times New Roman" w:hAnsi="Times New Roman" w:cs="Times New Roman"/>
          <w:sz w:val="24"/>
        </w:rPr>
        <w:t xml:space="preserve"> advantages compared to the aforementioned MRI-informed EEG analyses. Firstly, it </w:t>
      </w:r>
      <w:r w:rsidR="008C2348" w:rsidRPr="00F4550C">
        <w:rPr>
          <w:rFonts w:ascii="Times New Roman" w:hAnsi="Times New Roman" w:cs="Times New Roman"/>
          <w:sz w:val="24"/>
        </w:rPr>
        <w:t>enables</w:t>
      </w:r>
      <w:r w:rsidRPr="00F4550C">
        <w:rPr>
          <w:rFonts w:ascii="Times New Roman" w:hAnsi="Times New Roman" w:cs="Times New Roman"/>
          <w:sz w:val="24"/>
        </w:rPr>
        <w:t xml:space="preserve"> an estimation of the contribution of an EEG-derived parameter. Therefore, it </w:t>
      </w:r>
      <w:r w:rsidR="00DC140E" w:rsidRPr="00F4550C">
        <w:rPr>
          <w:rFonts w:ascii="Times New Roman" w:hAnsi="Times New Roman" w:cs="Times New Roman"/>
          <w:sz w:val="24"/>
        </w:rPr>
        <w:t>allows</w:t>
      </w:r>
      <w:r w:rsidRPr="00F4550C">
        <w:rPr>
          <w:rFonts w:ascii="Times New Roman" w:hAnsi="Times New Roman" w:cs="Times New Roman"/>
          <w:sz w:val="24"/>
        </w:rPr>
        <w:t xml:space="preserve"> insight into voxel activation presumably coupled to increased EEG activity, which could also be labelled as a measure for neurovascular coupling. Secondly and perhaps more notably, the estimation is not only performed on a single-subject level,</w:t>
      </w:r>
      <w:r w:rsidR="00DC140E" w:rsidRPr="00F4550C">
        <w:rPr>
          <w:rFonts w:ascii="Times New Roman" w:hAnsi="Times New Roman" w:cs="Times New Roman"/>
          <w:sz w:val="24"/>
        </w:rPr>
        <w:t xml:space="preserve"> but on a single-trial level. An important </w:t>
      </w:r>
      <w:r w:rsidRPr="00F4550C">
        <w:rPr>
          <w:rFonts w:ascii="Times New Roman" w:hAnsi="Times New Roman" w:cs="Times New Roman"/>
          <w:sz w:val="24"/>
        </w:rPr>
        <w:t xml:space="preserve">drawback to asymmetric data integration is that multimodal data is not </w:t>
      </w:r>
      <w:r w:rsidRPr="00F4550C">
        <w:rPr>
          <w:rFonts w:ascii="Times New Roman" w:hAnsi="Times New Roman" w:cs="Times New Roman"/>
          <w:sz w:val="24"/>
        </w:rPr>
        <w:lastRenderedPageBreak/>
        <w:t>fully synchronized. Instead</w:t>
      </w:r>
      <w:r w:rsidR="00DC140E" w:rsidRPr="00F4550C">
        <w:rPr>
          <w:rFonts w:ascii="Times New Roman" w:hAnsi="Times New Roman" w:cs="Times New Roman"/>
          <w:sz w:val="24"/>
        </w:rPr>
        <w:t>,</w:t>
      </w:r>
      <w:r w:rsidRPr="00F4550C">
        <w:rPr>
          <w:rFonts w:ascii="Times New Roman" w:hAnsi="Times New Roman" w:cs="Times New Roman"/>
          <w:sz w:val="24"/>
        </w:rPr>
        <w:t xml:space="preserve"> a small portion of </w:t>
      </w:r>
      <w:r w:rsidR="00DC140E" w:rsidRPr="00F4550C">
        <w:rPr>
          <w:rFonts w:ascii="Times New Roman" w:hAnsi="Times New Roman" w:cs="Times New Roman"/>
          <w:sz w:val="24"/>
        </w:rPr>
        <w:t>one original data set</w:t>
      </w:r>
      <w:r w:rsidRPr="00F4550C">
        <w:rPr>
          <w:rFonts w:ascii="Times New Roman" w:hAnsi="Times New Roman" w:cs="Times New Roman"/>
          <w:sz w:val="24"/>
        </w:rPr>
        <w:t xml:space="preserve"> is allowed to limit or inform the other data set. This, for example, accounts for source estimations in the EEG when only the sMRI data is util</w:t>
      </w:r>
      <w:r w:rsidR="00DC140E" w:rsidRPr="00F4550C">
        <w:rPr>
          <w:rFonts w:ascii="Times New Roman" w:hAnsi="Times New Roman" w:cs="Times New Roman"/>
          <w:sz w:val="24"/>
        </w:rPr>
        <w:t xml:space="preserve">ized in the analysis. </w:t>
      </w:r>
      <w:r w:rsidR="00005D74" w:rsidRPr="00F4550C">
        <w:rPr>
          <w:rFonts w:ascii="Times New Roman" w:hAnsi="Times New Roman" w:cs="Times New Roman"/>
          <w:sz w:val="24"/>
        </w:rPr>
        <w:t xml:space="preserve">Considering the goal of a given integration attempt, this might be entirely sufficient. However, if </w:t>
      </w:r>
      <w:r w:rsidR="00C80C33" w:rsidRPr="00F4550C">
        <w:rPr>
          <w:rFonts w:ascii="Times New Roman" w:hAnsi="Times New Roman" w:cs="Times New Roman"/>
          <w:sz w:val="24"/>
        </w:rPr>
        <w:t xml:space="preserve">the aim is to </w:t>
      </w:r>
      <w:r w:rsidR="000B73FD" w:rsidRPr="00F4550C">
        <w:rPr>
          <w:rFonts w:ascii="Times New Roman" w:hAnsi="Times New Roman" w:cs="Times New Roman"/>
          <w:sz w:val="24"/>
        </w:rPr>
        <w:t>link</w:t>
      </w:r>
      <w:r w:rsidR="00C80C33" w:rsidRPr="00F4550C">
        <w:rPr>
          <w:rFonts w:ascii="Times New Roman" w:hAnsi="Times New Roman" w:cs="Times New Roman"/>
          <w:sz w:val="24"/>
        </w:rPr>
        <w:t xml:space="preserve"> EEG and MRI as much as possible, doing so on a single-trial level, as entering a parametric EEG-regressors into the MRI GLM allows,</w:t>
      </w:r>
      <w:r w:rsidR="0099116B" w:rsidRPr="00F4550C">
        <w:rPr>
          <w:rFonts w:ascii="Times New Roman" w:hAnsi="Times New Roman" w:cs="Times New Roman"/>
          <w:sz w:val="24"/>
        </w:rPr>
        <w:t xml:space="preserve"> makes more sense</w:t>
      </w:r>
      <w:r w:rsidR="00C80C33" w:rsidRPr="00F4550C">
        <w:rPr>
          <w:rFonts w:ascii="Times New Roman" w:hAnsi="Times New Roman" w:cs="Times New Roman"/>
          <w:sz w:val="24"/>
        </w:rPr>
        <w:t>. However, with explaining more variability in voxel activation patterns as the primary goal of this analysis, it can hardly be argued that it reveals any information about the EEG. Thus, it remains an EEG-informed fMRI analysis and an asymmetric way of thinking about multimodal results.</w:t>
      </w:r>
    </w:p>
    <w:p w14:paraId="371D8E1E" w14:textId="0281D224" w:rsidR="002B6DA9" w:rsidRPr="00F4550C" w:rsidRDefault="00465717" w:rsidP="00FB22E8">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85888" behindDoc="0" locked="0" layoutInCell="1" allowOverlap="1" wp14:anchorId="49676F37" wp14:editId="6598689B">
                <wp:simplePos x="0" y="0"/>
                <wp:positionH relativeFrom="column">
                  <wp:posOffset>40005</wp:posOffset>
                </wp:positionH>
                <wp:positionV relativeFrom="page">
                  <wp:posOffset>5965825</wp:posOffset>
                </wp:positionV>
                <wp:extent cx="5759450" cy="3736341"/>
                <wp:effectExtent l="0" t="0" r="6350" b="0"/>
                <wp:wrapTopAndBottom/>
                <wp:docPr id="225" name="Group 225"/>
                <wp:cNvGraphicFramePr/>
                <a:graphic xmlns:a="http://schemas.openxmlformats.org/drawingml/2006/main">
                  <a:graphicData uri="http://schemas.microsoft.com/office/word/2010/wordprocessingGroup">
                    <wpg:wgp>
                      <wpg:cNvGrpSpPr/>
                      <wpg:grpSpPr>
                        <a:xfrm>
                          <a:off x="0" y="0"/>
                          <a:ext cx="5759450" cy="3736341"/>
                          <a:chOff x="0" y="0"/>
                          <a:chExt cx="5760720" cy="3746073"/>
                        </a:xfrm>
                      </wpg:grpSpPr>
                      <pic:pic xmlns:pic="http://schemas.openxmlformats.org/drawingml/2006/picture">
                        <pic:nvPicPr>
                          <pic:cNvPr id="18" name="Picture 1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720" cy="2918086"/>
                          </a:xfrm>
                          <a:prstGeom prst="rect">
                            <a:avLst/>
                          </a:prstGeom>
                        </pic:spPr>
                      </pic:pic>
                      <wps:wsp>
                        <wps:cNvPr id="223" name="Text Box 223"/>
                        <wps:cNvSpPr txBox="1"/>
                        <wps:spPr>
                          <a:xfrm>
                            <a:off x="0" y="3075676"/>
                            <a:ext cx="5760720" cy="670397"/>
                          </a:xfrm>
                          <a:prstGeom prst="rect">
                            <a:avLst/>
                          </a:prstGeom>
                          <a:solidFill>
                            <a:prstClr val="white"/>
                          </a:solidFill>
                          <a:ln>
                            <a:noFill/>
                          </a:ln>
                        </wps:spPr>
                        <wps:txbx>
                          <w:txbxContent>
                            <w:p w14:paraId="2783F4BE" w14:textId="55888DF3" w:rsidR="00367162" w:rsidRPr="00E50F9A" w:rsidRDefault="00367162" w:rsidP="00465717">
                              <w:pPr>
                                <w:jc w:val="both"/>
                                <w:rPr>
                                  <w:rFonts w:ascii="Times New Roman" w:hAnsi="Times New Roman" w:cs="Times New Roman"/>
                                  <w:color w:val="000000" w:themeColor="text1"/>
                                  <w:sz w:val="24"/>
                                  <w:szCs w:val="24"/>
                                </w:rPr>
                              </w:pPr>
                              <w:bookmarkStart w:id="33" w:name="_Ref508543988"/>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Pr>
                                  <w:rFonts w:ascii="Times New Roman" w:hAnsi="Times New Roman" w:cs="Times New Roman"/>
                                  <w:b/>
                                  <w:noProof/>
                                  <w:sz w:val="24"/>
                                  <w:szCs w:val="24"/>
                                </w:rPr>
                                <w:t>2</w:t>
                              </w:r>
                              <w:r w:rsidRPr="00E50F9A">
                                <w:rPr>
                                  <w:rFonts w:ascii="Times New Roman" w:hAnsi="Times New Roman" w:cs="Times New Roman"/>
                                  <w:b/>
                                  <w:sz w:val="24"/>
                                  <w:szCs w:val="24"/>
                                </w:rPr>
                                <w:fldChar w:fldCharType="end"/>
                              </w:r>
                              <w:bookmarkEnd w:id="33"/>
                              <w:r w:rsidRPr="00E50F9A">
                                <w:rPr>
                                  <w:rFonts w:ascii="Times New Roman" w:hAnsi="Times New Roman" w:cs="Times New Roman"/>
                                  <w:color w:val="000000" w:themeColor="text1"/>
                                  <w:sz w:val="24"/>
                                  <w:szCs w:val="24"/>
                                </w:rPr>
                                <w:t xml:space="preserve"> Schematic procedure of pre-processing of EEG data (red arrows) as well as the computation of the EEG regressor for EEG-informed prediction of fMRI voxel activation (blue arrow), adapted from Debener et al. </w:t>
                              </w:r>
                              <w:r w:rsidRPr="00E50F9A">
                                <w:rPr>
                                  <w:rFonts w:ascii="Times New Roman" w:hAnsi="Times New Roman" w:cs="Times New Roman"/>
                                  <w:sz w:val="24"/>
                                  <w:szCs w:val="24"/>
                                </w:rPr>
                                <w:fldChar w:fldCharType="begin" w:fldLock="1"/>
                              </w:r>
                              <w:r w:rsidRPr="00E50F9A">
                                <w:rPr>
                                  <w:rFonts w:ascii="Times New Roman" w:hAnsi="Times New Roman" w:cs="Times New Roman"/>
                                  <w:sz w:val="24"/>
                                  <w:szCs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et al., 2006)", "manualFormatting" : "(2006)", "plainTextFormattedCitation" : "(S Debener et al., 2006)", "previouslyFormattedCitation" : "(S Debener et al., 2006)" }, "properties" : {  }, "schema" : "https://github.com/citation-style-language/schema/raw/master/csl-citation.json" }</w:instrText>
                              </w:r>
                              <w:r w:rsidRPr="00E50F9A">
                                <w:rPr>
                                  <w:rFonts w:ascii="Times New Roman" w:hAnsi="Times New Roman" w:cs="Times New Roman"/>
                                  <w:sz w:val="24"/>
                                  <w:szCs w:val="24"/>
                                </w:rPr>
                                <w:fldChar w:fldCharType="separate"/>
                              </w:r>
                              <w:r w:rsidRPr="00E50F9A">
                                <w:rPr>
                                  <w:rFonts w:ascii="Times New Roman" w:hAnsi="Times New Roman" w:cs="Times New Roman"/>
                                  <w:noProof/>
                                  <w:sz w:val="24"/>
                                  <w:szCs w:val="24"/>
                                </w:rPr>
                                <w:t>(2006)</w:t>
                              </w:r>
                              <w:r w:rsidRPr="00E50F9A">
                                <w:rPr>
                                  <w:rFonts w:ascii="Times New Roman" w:hAnsi="Times New Roman" w:cs="Times New Roman"/>
                                  <w:sz w:val="24"/>
                                  <w:szCs w:val="24"/>
                                </w:rPr>
                                <w:fldChar w:fldCharType="end"/>
                              </w:r>
                              <w:r w:rsidRPr="00E50F9A">
                                <w:rPr>
                                  <w:rFonts w:ascii="Times New Roman" w:hAnsi="Times New Roman" w:cs="Times New Roman"/>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676F37" id="Group 225" o:spid="_x0000_s1041" style="position:absolute;left:0;text-align:left;margin-left:3.15pt;margin-top:469.75pt;width:453.5pt;height:294.2pt;z-index:251685888;mso-wrap-distance-top:14.2pt;mso-wrap-distance-bottom:14.2pt;mso-position-vertical-relative:page;mso-width-relative:margin;mso-height-relative:margin" coordsize="57607,37460"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l5eX/29vb/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9vb//v7+///////////////////&#13;&#10;////////////////////////////////////////////////////////////////////////////&#13;&#10;////////////////////////////////////////////////////////////////////////////&#13;&#10;////////////////////////////////////////////////////////////////////////////&#13;&#10;//////////////////////////////////////////////////////v7+//b29v/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Hh4f//////&#13;&#10;////////////////////////////////////////////////////////////////////////////&#13;&#10;////////////////////////////////////////////////////////////////////////////&#13;&#10;////////////////////////////////////////////////////////////////////////////&#13;&#10;/////////////////////////////////////////////////////////////////+Hh4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u7u7/8XF&#13;&#10;x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13;&#10;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13;&#10;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13;&#10;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13;&#10;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13;&#10;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13;&#10;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13;&#10;////////////////////////////////////////////////////////////////////////////&#13;&#10;////////////////////////////////////////////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13;&#10;////////////////////////////////////////////////////////////////////////////&#13;&#10;////////////////////////////////////////////////////////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enp6/wAAAP+QkJD/09PT/9nZ2f+xsbH/FhYW/1paWv/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13;&#10;////////////////////////////////////////////////////////////////////////////&#13;&#10;////////////////////////////////////////////////////////////////////////////&#13;&#10;////////////////////////////////////////////////////////////////////////////&#13;&#10;////////////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13;&#10;////////////////////////////////////////////////////////////////////////////&#13;&#10;////////////////////////////////////////////////////////////////////////////&#13;&#10;////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13;&#10;////////////////////////////////////////////////////////////////////////////&#13;&#10;////////////////////////////////////////////////////////////////////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0NDQ/0lJSf8CAgL/BAQE/wsLC/8DAwP/UlJS/8/Pz//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13;&#10;////////////////////////////////////////////////////////////////////////////&#13;&#10;////////////////////////////////////////////////////////////////////////////&#13;&#10;////////////////////////////////////////////////////////////////////////////&#13;&#10;////////////////////////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13;&#10;////////////////////////////////////////////////////////////////////////////&#13;&#10;////////////////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13;&#10;////////////////////////////////////////////////////////////////////////////&#13;&#10;////////////////////////////////////////////////////////////////////////////&#13;&#10;////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Ozs7/t7e3/7m5uf/T09P/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13;&#10;////////////////////////////////////////////////////////////////////////////&#13;&#10;////////////////////////////////////////////////////////////////////////////&#13;&#10;////////////////////////////////////////////////////////////////////////////&#13;&#10;////////////////////////////////////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13;&#10;////////////////////////////////////////////////////////////////////////////&#13;&#10;////////////////////////////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13;&#10;////////////////////////////////////////////////////////////////////////////&#13;&#10;////////////////////////////////////////////////////////////////////////////&#13;&#10;////////////////////////////////////////////////////////////////////////////&#13;&#10;////////////////////////////////////////////////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13;&#10;////////////////////////////////////////////////////////////////////////////&#13;&#10;////////////////////////////////////////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&#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13;&#10;////////////////////////////////////////////////////////////////////////////&#13;&#10;////////////////////////////////////////////////////////////////////////////&#13;&#10;////////////////////////////////////////////////////////////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13;&#10;////////////////////////////////////////////////////////////////////////////&#13;&#10;////////////////////////////////////////////////////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13;&#10;////////////////////////////////////////////////////////////////////////////&#13;&#10;////////////////////////////////////////////////////////////////////////////&#13;&#10;////////////////////////////////////////////////////////////////////////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13;&#10;////////////////////////////////////////////////////////////////////////////&#13;&#10;////////////////////////////////////////////////////////////////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13;&#10;////////////////////////////////////////////////////////////////////////////&#13;&#10;////////////////////////////////////////////////////////////////////////////&#13;&#10;////////////////////////////////////////////////////////////////////////////&#13;&#10;////////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13;&#10;////////////////////////////////////////////////////////////////////////////&#13;&#10;////////////////////////////////////////////////////////////////////////////&#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13;&#10;////////////////////////////////////////////////////////////////////////////&#13;&#10;////////////////////////////////////////////////////////////////////////////&#13;&#10;////////////////////////////////////////////////////////////////////////////&#13;&#10;////////////////////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13;&#10;////////////////////////////////////////////////////////////////////////////&#13;&#10;////////////////////////////////////////////////////////////////////////////&#13;&#10;////////////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&#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8vLy/+hoaH/r6+v/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13;&#10;////////////////////////////////////////////////////////////////////////////&#13;&#10;////////////////////////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13;&#10;////////////////////////////////////////////////////////////////////////////&#13;&#10;////////////////////////////////////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13;&#10;////////////////////////////////////////////////////////////////////////////&#13;&#10;////////////////////////////////////////////////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13;&#10;////////////////////////////////////////////////////////////////////////////&#13;&#10;////////////////////////////////////////////////////////////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Dg4P//////////////////&#13;&#10;////////////////////////////////////////////////////////////////////////////&#13;&#10;////////////////////////////////////////////////////////////////////////////&#13;&#10;////////////////////////////////////////////////////////////////////////////&#13;&#10;/////////////////////////////////////////////////////+Hh4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9vb//v7+///////&#13;&#10;////////////////////////////////////////////////////////////////////////////&#13;&#10;////////////////////////////////////////////////////////////////////////////&#13;&#10;////////////////////////////////////////////////////////////////////////////&#13;&#10;//////////////////////////////////////////////////////////////////v7+//b29v/&#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&#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13;&#10;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&#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13;&#10;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vb2//h4eH/8PDw//7+/v//////////////////////////////////////////&#13;&#10;////////////////////////////////////////////////////////////////////////////&#13;&#10;////////////////////////////////////////////////////////////////////////////&#13;&#10;//////////////////////////////////////////////////////////j4+P/i4uL/2tra/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tra/9zc3P/19fX/////////////////////////&#13;&#10;////////////////////////////////////////////////////////////////////////////&#13;&#10;////////////////////////////////////////////////////////////////////////////&#13;&#10;////////////////////////////////////////////////////////////////8PDw/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7+/v////////&#13;&#10;////////////////////////////////////////////////////////////////////////////&#13;&#10;////////////////////////////////////////////////////////////////////////////&#13;&#10;///////////////////////////////////////////////////////////////////////p6e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X19f//////////////////////////////////////////////////////////////////&#13;&#10;////////////////////////////////////////////////////////////////////////////&#13;&#10;////////////////////////////////////////////////////////////////////////////&#13;&#10;//Dw8P/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zc3P/+/v7/////////////////////////////////////////////////&#13;&#10;////////////////////////////////////////////////////////////////////////////&#13;&#10;////////////////////////////////////////////////////////////////////////////&#13;&#10;////////+Pj4/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13;&#10;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13;&#10;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13;&#10;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Y2Nj/Dg4O/zQ0NP/ExMT/2dnZ/9LS0v9hYWH/BgYG/7+/v//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13;&#10;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lpaW/xkZGf8AAAD/DAwM/wICAv8fHx//&#13;&#10;mpqa/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13;&#10;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fX1//CwsL/sbGx&#13;&#10;/8fHx//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13;&#10;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0pKSv8sLCz/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13;&#10;////////////////////////////////////////////////////////////////////////////&#13;&#10;///////////////////////////////////////////////////////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13;&#10;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&#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0pKSv8sLCz/&#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13;&#10;////////////////////////////////////////////////////////////////////////////&#13;&#10;///////////////////////////////////////////////////////////////////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13;&#10;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13;&#10;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13;&#10;////////////////////////////////////////////////////////////////////////////&#13;&#10;////////////////////////////////////////////////////////////////////////////&#13;&#10;///////////////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13;&#10;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13;&#10;////////////////////////////////////////////////////////////////////////////&#13;&#10;////////////////////////////////////////////////////////////////////////////&#13;&#10;///////////////////////////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13;&#10;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13;&#10;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13;&#10;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13;&#10;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13;&#10;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13;&#10;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7e3t/8AAAD/mZm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13;&#10;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7e3t/8AAAD/mZm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fX1/+xsbH/09PT/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13;&#10;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h4eH/////////////////////////////////////&#13;&#10;////////////////////////////////////////////////////////////////////////////&#13;&#10;////////////////////////////////////////////////////////////////////////////&#13;&#10;///////////////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13;&#10;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ra2v/w8PD/////////////////////////&#13;&#10;////////////////////////////////////////////////////////////////////////////&#13;&#10;////////////////////////////////////////////////////////////////////////////&#13;&#10;///////////////////////////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13;&#10;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zc3P/+/v7/////////////&#13;&#10;////////////////////////////////////////////////////////////////////////////&#13;&#10;////////////////////////////////////////////////////////////////////////////&#13;&#10;///////////////////////////////////////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13;&#10;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X19f//////&#13;&#10;////////////////////////////////////////////////////////////////////////////&#13;&#10;////////////////////////////////////////////////////////////////////////////&#13;&#10;///////////////////////////////////////////////////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13;&#10;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7+/v&#13;&#10;////////////////////////////////////////////////////////////////////////////&#13;&#10;////////////////////////////////////////////////////////////////////////////&#13;&#10;///////////////////////////////////////////////////////////////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13;&#10;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tra/9zc&#13;&#10;3P/19fX/////////////////////////////////////////////////////////////////////&#13;&#10;////////////////////////////////////////////////////////////////////////////&#13;&#10;///////////////////////////////////////////////////////////////////////////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13;&#10;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ra2v/h&#13;&#10;4eH/8PDw//7+/v//////////////////////////////////////////////////////////////&#13;&#10;////////////////////////////////////////////////////////////////////////////&#13;&#10;////////////////////////////////////////////////////////////////////////////&#13;&#10;///////////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jY2P8ODg7/NDQ0/8TExP/Z2dn/0tLS&#13;&#10;/2FhYf8GBgb/v7+//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Wlpb/GRkZ/wAA&#13;&#10;AP8MDAz/AgIC/x8fH/+ampr/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19fX/8LCwv+xsbH/x8fH/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&#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&#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13;&#10;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13;&#10;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13;&#10;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13;&#10;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13;&#10;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13;&#10;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13;&#10;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13;&#10;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13;&#10;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13;&#10;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13;&#10;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enp6/wAAAP+QkJD/09PT/9nZ2f+xsbH/FhYW/1paWv/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13;&#10;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&#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0NDQ/0lJSf8CAgL/BAQE/wsLC/8DAwP/UlJS/8/Pz//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13;&#10;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Ozs7/t7e3/7m5uf/T09P/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13;&#10;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13;&#10;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13;&#10;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13;&#10;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13;&#10;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13;&#10;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srKy/56env/Kysr/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13;&#10;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hISE/5iYmP/Z&#13;&#10;2dn/2dnZ/9nZ2f+np6f/AQEB/42Njf/Z2dn/2dnZ/8LCwv8AAAD/e3t7/9nZ2f/Nzc3/p6en/wEB&#13;&#10;Af+NjY3/2dnZ/9nZ2f/Z2dn/2dnZ/9nZ2f/Z2dn/2dnZ/9nZ2f/Z2dn/2dnZ/9nZ2f/Z2dn/2dnZ&#13;&#10;/9nZ2f/Z2dn/2dnZ/9nZ2f/Z2dn/vLy8/2xsbP/Nzc3/2dnZ/9nZ2f/Z2dn/PDw8/yEhI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13;&#10;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13;&#10;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13;&#10;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13;&#10;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13;&#10;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13;&#10;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&#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42" type="#_x0000_t75" style="position:absolute;width:57607;height:29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">
                  <v:imagedata r:id="rId16" o:title=""/>
                </v:shape>
                <v:shape id="Text Box 223" o:spid="_x0000_s1043" type="#_x0000_t202" style="position:absolute;top:30756;width:57607;height:67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" stroked="f">
                  <v:textbox style="mso-fit-shape-to-text:t" inset="0,0,0,0">
                    <w:txbxContent>
                      <w:p w14:paraId="2783F4BE" w14:textId="55888DF3" w:rsidR="00367162" w:rsidRPr="00E50F9A" w:rsidRDefault="00367162" w:rsidP="00465717">
                        <w:pPr>
                          <w:jc w:val="both"/>
                          <w:rPr>
                            <w:rFonts w:ascii="Times New Roman" w:hAnsi="Times New Roman" w:cs="Times New Roman"/>
                            <w:color w:val="000000" w:themeColor="text1"/>
                            <w:sz w:val="24"/>
                            <w:szCs w:val="24"/>
                          </w:rPr>
                        </w:pPr>
                        <w:bookmarkStart w:id="34" w:name="_Ref508543988"/>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Pr>
                            <w:rFonts w:ascii="Times New Roman" w:hAnsi="Times New Roman" w:cs="Times New Roman"/>
                            <w:b/>
                            <w:noProof/>
                            <w:sz w:val="24"/>
                            <w:szCs w:val="24"/>
                          </w:rPr>
                          <w:t>2</w:t>
                        </w:r>
                        <w:r w:rsidRPr="00E50F9A">
                          <w:rPr>
                            <w:rFonts w:ascii="Times New Roman" w:hAnsi="Times New Roman" w:cs="Times New Roman"/>
                            <w:b/>
                            <w:sz w:val="24"/>
                            <w:szCs w:val="24"/>
                          </w:rPr>
                          <w:fldChar w:fldCharType="end"/>
                        </w:r>
                        <w:bookmarkEnd w:id="34"/>
                        <w:r w:rsidRPr="00E50F9A">
                          <w:rPr>
                            <w:rFonts w:ascii="Times New Roman" w:hAnsi="Times New Roman" w:cs="Times New Roman"/>
                            <w:color w:val="000000" w:themeColor="text1"/>
                            <w:sz w:val="24"/>
                            <w:szCs w:val="24"/>
                          </w:rPr>
                          <w:t xml:space="preserve"> Schematic procedure of pre-processing of EEG data (red arrows) as well as the computation of the EEG regressor for EEG-informed prediction of fMRI voxel activation (blue arrow), adapted from Debener et al. </w:t>
                        </w:r>
                        <w:r w:rsidRPr="00E50F9A">
                          <w:rPr>
                            <w:rFonts w:ascii="Times New Roman" w:hAnsi="Times New Roman" w:cs="Times New Roman"/>
                            <w:sz w:val="24"/>
                            <w:szCs w:val="24"/>
                          </w:rPr>
                          <w:fldChar w:fldCharType="begin" w:fldLock="1"/>
                        </w:r>
                        <w:r w:rsidRPr="00E50F9A">
                          <w:rPr>
                            <w:rFonts w:ascii="Times New Roman" w:hAnsi="Times New Roman" w:cs="Times New Roman"/>
                            <w:sz w:val="24"/>
                            <w:szCs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et al., 2006)", "manualFormatting" : "(2006)", "plainTextFormattedCitation" : "(S Debener et al., 2006)", "previouslyFormattedCitation" : "(S Debener et al., 2006)" }, "properties" : {  }, "schema" : "https://github.com/citation-style-language/schema/raw/master/csl-citation.json" }</w:instrText>
                        </w:r>
                        <w:r w:rsidRPr="00E50F9A">
                          <w:rPr>
                            <w:rFonts w:ascii="Times New Roman" w:hAnsi="Times New Roman" w:cs="Times New Roman"/>
                            <w:sz w:val="24"/>
                            <w:szCs w:val="24"/>
                          </w:rPr>
                          <w:fldChar w:fldCharType="separate"/>
                        </w:r>
                        <w:r w:rsidRPr="00E50F9A">
                          <w:rPr>
                            <w:rFonts w:ascii="Times New Roman" w:hAnsi="Times New Roman" w:cs="Times New Roman"/>
                            <w:noProof/>
                            <w:sz w:val="24"/>
                            <w:szCs w:val="24"/>
                          </w:rPr>
                          <w:t>(2006)</w:t>
                        </w:r>
                        <w:r w:rsidRPr="00E50F9A">
                          <w:rPr>
                            <w:rFonts w:ascii="Times New Roman" w:hAnsi="Times New Roman" w:cs="Times New Roman"/>
                            <w:sz w:val="24"/>
                            <w:szCs w:val="24"/>
                          </w:rPr>
                          <w:fldChar w:fldCharType="end"/>
                        </w:r>
                        <w:r w:rsidRPr="00E50F9A">
                          <w:rPr>
                            <w:rFonts w:ascii="Times New Roman" w:hAnsi="Times New Roman" w:cs="Times New Roman"/>
                            <w:color w:val="000000" w:themeColor="text1"/>
                            <w:sz w:val="24"/>
                            <w:szCs w:val="24"/>
                          </w:rPr>
                          <w:t>.</w:t>
                        </w:r>
                      </w:p>
                    </w:txbxContent>
                  </v:textbox>
                </v:shape>
                <w10:wrap type="topAndBottom" anchory="page"/>
              </v:group>
            </w:pict>
          </mc:Fallback>
        </mc:AlternateContent>
      </w:r>
      <w:r w:rsidR="002B6DA9" w:rsidRPr="00F4550C">
        <w:rPr>
          <w:rFonts w:ascii="Times New Roman" w:hAnsi="Times New Roman" w:cs="Times New Roman"/>
          <w:sz w:val="24"/>
        </w:rPr>
        <w:t>In order to adequately</w:t>
      </w:r>
      <w:r w:rsidR="00892240" w:rsidRPr="00F4550C">
        <w:rPr>
          <w:rFonts w:ascii="Times New Roman" w:hAnsi="Times New Roman" w:cs="Times New Roman"/>
          <w:sz w:val="24"/>
        </w:rPr>
        <w:t xml:space="preserve"> test a hypothesis, such a</w:t>
      </w:r>
      <w:r w:rsidR="001704A6" w:rsidRPr="00F4550C">
        <w:rPr>
          <w:rFonts w:ascii="Times New Roman" w:hAnsi="Times New Roman" w:cs="Times New Roman"/>
          <w:sz w:val="24"/>
        </w:rPr>
        <w:t xml:space="preserve">s joint increased theta, </w:t>
      </w:r>
      <w:r w:rsidR="00892240" w:rsidRPr="00F4550C">
        <w:rPr>
          <w:rFonts w:ascii="Times New Roman" w:hAnsi="Times New Roman" w:cs="Times New Roman"/>
          <w:sz w:val="24"/>
        </w:rPr>
        <w:t>late positive potentials</w:t>
      </w:r>
      <w:r w:rsidR="001704A6" w:rsidRPr="00F4550C">
        <w:rPr>
          <w:rFonts w:ascii="Times New Roman" w:hAnsi="Times New Roman" w:cs="Times New Roman"/>
          <w:sz w:val="24"/>
        </w:rPr>
        <w:t xml:space="preserve"> and decreased prefrontal BOLD responses</w:t>
      </w:r>
      <w:r w:rsidR="00892240" w:rsidRPr="00F4550C">
        <w:rPr>
          <w:rFonts w:ascii="Times New Roman" w:hAnsi="Times New Roman" w:cs="Times New Roman"/>
          <w:sz w:val="24"/>
        </w:rPr>
        <w:t xml:space="preserve"> being associated with </w:t>
      </w:r>
      <w:r w:rsidR="00F501F9" w:rsidRPr="00F4550C">
        <w:rPr>
          <w:rFonts w:ascii="Times New Roman" w:hAnsi="Times New Roman" w:cs="Times New Roman"/>
          <w:sz w:val="24"/>
        </w:rPr>
        <w:t xml:space="preserve">proactive </w:t>
      </w:r>
      <w:r w:rsidR="001704A6" w:rsidRPr="00F4550C">
        <w:rPr>
          <w:rFonts w:ascii="Times New Roman" w:hAnsi="Times New Roman" w:cs="Times New Roman"/>
          <w:sz w:val="24"/>
        </w:rPr>
        <w:t xml:space="preserve">control, it seems implausible to have one data source taking precedence. Demonstrating that EEG-derived parametric regressors can add explanatory value in predicting significant voxel activation is merely ample evidence supporting the hypothesis. EEG regressors have to </w:t>
      </w:r>
      <w:r w:rsidR="00333FCD" w:rsidRPr="00F4550C">
        <w:rPr>
          <w:rFonts w:ascii="Times New Roman" w:hAnsi="Times New Roman" w:cs="Times New Roman"/>
          <w:sz w:val="24"/>
        </w:rPr>
        <w:t>be averaged</w:t>
      </w:r>
      <w:r w:rsidR="001704A6" w:rsidRPr="00F4550C">
        <w:rPr>
          <w:rFonts w:ascii="Times New Roman" w:hAnsi="Times New Roman" w:cs="Times New Roman"/>
          <w:sz w:val="24"/>
        </w:rPr>
        <w:t xml:space="preserve"> over an epoch to enter the GLM as a single value per trial, which is a misrepresentation of the original time course information.</w:t>
      </w:r>
      <w:r w:rsidR="004B2928" w:rsidRPr="00F4550C">
        <w:rPr>
          <w:rFonts w:ascii="Times New Roman" w:hAnsi="Times New Roman" w:cs="Times New Roman"/>
          <w:sz w:val="24"/>
        </w:rPr>
        <w:t xml:space="preserve"> Moreover, the calculated results speak for additional variance explanation in functional contrasts. Therefore, a small fraction of the EEG data is related to a small fraction of the fMRI data. It is hard to argue that minimizing the utilized data is a valid </w:t>
      </w:r>
      <w:r w:rsidR="004B2928" w:rsidRPr="00F4550C">
        <w:rPr>
          <w:rFonts w:ascii="Times New Roman" w:hAnsi="Times New Roman" w:cs="Times New Roman"/>
          <w:sz w:val="24"/>
        </w:rPr>
        <w:lastRenderedPageBreak/>
        <w:t>representation of the supposedly underlying cognitive processes. The same would account for taking an MRI-informed source estimation and comparing it with EEG results; it would simply represent a fraction of data that has been integrated asymmetrically.</w:t>
      </w:r>
      <w:r w:rsidR="007208A3" w:rsidRPr="00F4550C">
        <w:rPr>
          <w:rFonts w:ascii="Times New Roman" w:hAnsi="Times New Roman" w:cs="Times New Roman"/>
          <w:sz w:val="24"/>
        </w:rPr>
        <w:t xml:space="preserve"> </w:t>
      </w:r>
      <w:r w:rsidR="00197D44" w:rsidRPr="00F4550C">
        <w:rPr>
          <w:rFonts w:ascii="Times New Roman" w:hAnsi="Times New Roman" w:cs="Times New Roman"/>
          <w:sz w:val="24"/>
        </w:rPr>
        <w:t>M</w:t>
      </w:r>
      <w:r w:rsidR="007208A3" w:rsidRPr="00F4550C">
        <w:rPr>
          <w:rFonts w:ascii="Times New Roman" w:hAnsi="Times New Roman" w:cs="Times New Roman"/>
          <w:sz w:val="24"/>
        </w:rPr>
        <w:t>ore variance in both data sets can be tapped into when joining them.</w:t>
      </w:r>
      <w:r w:rsidR="00451FCA" w:rsidRPr="00F4550C">
        <w:rPr>
          <w:rFonts w:ascii="Times New Roman" w:hAnsi="Times New Roman" w:cs="Times New Roman"/>
          <w:sz w:val="24"/>
        </w:rPr>
        <w:t xml:space="preserve"> While still </w:t>
      </w:r>
      <w:r w:rsidR="00197D44" w:rsidRPr="00F4550C">
        <w:rPr>
          <w:rFonts w:ascii="Times New Roman" w:hAnsi="Times New Roman" w:cs="Times New Roman"/>
          <w:sz w:val="24"/>
        </w:rPr>
        <w:t>being</w:t>
      </w:r>
      <w:r w:rsidR="00451FCA" w:rsidRPr="00F4550C">
        <w:rPr>
          <w:rFonts w:ascii="Times New Roman" w:hAnsi="Times New Roman" w:cs="Times New Roman"/>
          <w:sz w:val="24"/>
        </w:rPr>
        <w:t xml:space="preserve"> meaningful, these results</w:t>
      </w:r>
      <w:r w:rsidR="007208A3" w:rsidRPr="00F4550C">
        <w:rPr>
          <w:rFonts w:ascii="Times New Roman" w:hAnsi="Times New Roman" w:cs="Times New Roman"/>
          <w:sz w:val="24"/>
        </w:rPr>
        <w:t xml:space="preserve"> of asymmetric integration</w:t>
      </w:r>
      <w:r w:rsidR="00451FCA" w:rsidRPr="00F4550C">
        <w:rPr>
          <w:rFonts w:ascii="Times New Roman" w:hAnsi="Times New Roman" w:cs="Times New Roman"/>
          <w:sz w:val="24"/>
        </w:rPr>
        <w:t>, for example, do not allow for the</w:t>
      </w:r>
      <w:r w:rsidR="0077637E" w:rsidRPr="00F4550C">
        <w:rPr>
          <w:rFonts w:ascii="Times New Roman" w:hAnsi="Times New Roman" w:cs="Times New Roman"/>
          <w:sz w:val="24"/>
        </w:rPr>
        <w:t xml:space="preserve"> previously discussed</w:t>
      </w:r>
      <w:r w:rsidR="00451FCA" w:rsidRPr="00F4550C">
        <w:rPr>
          <w:rFonts w:ascii="Times New Roman" w:hAnsi="Times New Roman" w:cs="Times New Roman"/>
          <w:sz w:val="24"/>
        </w:rPr>
        <w:t xml:space="preserve"> improved validity</w:t>
      </w:r>
      <w:r w:rsidR="0077637E" w:rsidRPr="00F4550C">
        <w:rPr>
          <w:rFonts w:ascii="Times New Roman" w:hAnsi="Times New Roman" w:cs="Times New Roman"/>
          <w:sz w:val="24"/>
        </w:rPr>
        <w:t xml:space="preserve"> or the inclusion of</w:t>
      </w:r>
      <w:r w:rsidR="00197D44" w:rsidRPr="00F4550C">
        <w:rPr>
          <w:rFonts w:ascii="Times New Roman" w:hAnsi="Times New Roman" w:cs="Times New Roman"/>
          <w:sz w:val="24"/>
        </w:rPr>
        <w:t xml:space="preserve"> single trial variance from two</w:t>
      </w:r>
      <w:r w:rsidR="0077637E" w:rsidRPr="00F4550C">
        <w:rPr>
          <w:rFonts w:ascii="Times New Roman" w:hAnsi="Times New Roman" w:cs="Times New Roman"/>
          <w:sz w:val="24"/>
        </w:rPr>
        <w:t xml:space="preserve"> multimodal data sets</w:t>
      </w:r>
      <w:r w:rsidR="00451FCA" w:rsidRPr="00F4550C">
        <w:rPr>
          <w:rFonts w:ascii="Times New Roman" w:hAnsi="Times New Roman" w:cs="Times New Roman"/>
          <w:sz w:val="24"/>
        </w:rPr>
        <w:t xml:space="preserve"> that </w:t>
      </w:r>
      <w:r w:rsidR="0077637E" w:rsidRPr="00F4550C">
        <w:rPr>
          <w:rFonts w:ascii="Times New Roman" w:hAnsi="Times New Roman" w:cs="Times New Roman"/>
          <w:sz w:val="24"/>
        </w:rPr>
        <w:t xml:space="preserve">is set as the integral goal </w:t>
      </w:r>
      <w:r w:rsidR="00197D44" w:rsidRPr="00F4550C">
        <w:rPr>
          <w:rFonts w:ascii="Times New Roman" w:hAnsi="Times New Roman" w:cs="Times New Roman"/>
          <w:sz w:val="24"/>
        </w:rPr>
        <w:t>in combining</w:t>
      </w:r>
      <w:r w:rsidR="0077637E" w:rsidRPr="00F4550C">
        <w:rPr>
          <w:rFonts w:ascii="Times New Roman" w:hAnsi="Times New Roman" w:cs="Times New Roman"/>
          <w:sz w:val="24"/>
        </w:rPr>
        <w:t xml:space="preserve"> EEG and fMRI.</w:t>
      </w:r>
    </w:p>
    <w:p w14:paraId="133D8E1E" w14:textId="77777777" w:rsidR="00FB22E8" w:rsidRPr="00F4550C" w:rsidRDefault="00FB22E8" w:rsidP="00FB22E8">
      <w:pPr>
        <w:spacing w:after="0" w:line="360" w:lineRule="auto"/>
        <w:ind w:firstLine="425"/>
        <w:jc w:val="both"/>
        <w:rPr>
          <w:rFonts w:ascii="Times New Roman" w:hAnsi="Times New Roman" w:cs="Times New Roman"/>
          <w:sz w:val="24"/>
        </w:rPr>
      </w:pPr>
    </w:p>
    <w:p w14:paraId="1A9B9292" w14:textId="62C0A835" w:rsidR="00470B7E" w:rsidRPr="00F4550C" w:rsidRDefault="006A1C63" w:rsidP="00420FB1">
      <w:pPr>
        <w:pStyle w:val="Heading2"/>
        <w:jc w:val="both"/>
        <w:rPr>
          <w:rFonts w:ascii="Times New Roman" w:hAnsi="Times New Roman" w:cs="Times New Roman"/>
          <w:color w:val="auto"/>
          <w:sz w:val="28"/>
          <w:szCs w:val="28"/>
        </w:rPr>
      </w:pPr>
      <w:bookmarkStart w:id="35" w:name="_Toc509584954"/>
      <w:r w:rsidRPr="00F4550C">
        <w:rPr>
          <w:rFonts w:ascii="Times New Roman" w:hAnsi="Times New Roman" w:cs="Times New Roman"/>
          <w:color w:val="auto"/>
          <w:sz w:val="28"/>
          <w:szCs w:val="28"/>
        </w:rPr>
        <w:t>1.3</w:t>
      </w:r>
      <w:r w:rsidR="00470B7E" w:rsidRPr="00F4550C">
        <w:rPr>
          <w:rFonts w:ascii="Times New Roman" w:hAnsi="Times New Roman" w:cs="Times New Roman"/>
          <w:color w:val="auto"/>
          <w:sz w:val="28"/>
          <w:szCs w:val="28"/>
        </w:rPr>
        <w:t xml:space="preserve"> Approaches for multimodal data fusion</w:t>
      </w:r>
      <w:bookmarkEnd w:id="35"/>
    </w:p>
    <w:p w14:paraId="5D52AF26" w14:textId="77777777" w:rsidR="002073C9" w:rsidRPr="00F4550C" w:rsidRDefault="002073C9" w:rsidP="00420FB1">
      <w:pPr>
        <w:spacing w:after="0" w:line="360" w:lineRule="auto"/>
        <w:ind w:firstLine="425"/>
        <w:jc w:val="both"/>
        <w:rPr>
          <w:rFonts w:ascii="Times New Roman" w:hAnsi="Times New Roman" w:cs="Times New Roman"/>
          <w:sz w:val="24"/>
        </w:rPr>
      </w:pPr>
    </w:p>
    <w:p w14:paraId="679B0131" w14:textId="354B2925" w:rsidR="00522F58" w:rsidRPr="00F4550C" w:rsidRDefault="005B664F" w:rsidP="00BC73AA">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The main advantage of data fusion is that it represents a multivariate approach which </w:t>
      </w:r>
      <w:r w:rsidR="001B0B24" w:rsidRPr="00F4550C">
        <w:rPr>
          <w:rFonts w:ascii="Times New Roman" w:hAnsi="Times New Roman" w:cs="Times New Roman"/>
          <w:sz w:val="24"/>
        </w:rPr>
        <w:t>attempts to take</w:t>
      </w:r>
      <w:r w:rsidRPr="00F4550C">
        <w:rPr>
          <w:rFonts w:ascii="Times New Roman" w:hAnsi="Times New Roman" w:cs="Times New Roman"/>
          <w:sz w:val="24"/>
        </w:rPr>
        <w:t xml:space="preserve"> into account almost all available information</w:t>
      </w:r>
      <w:r w:rsidR="00CC4D67" w:rsidRPr="00F4550C">
        <w:rPr>
          <w:rFonts w:ascii="Times New Roman" w:hAnsi="Times New Roman" w:cs="Times New Roman"/>
          <w:sz w:val="24"/>
        </w:rPr>
        <w:t xml:space="preserve"> </w:t>
      </w:r>
      <w:r w:rsidR="00CC4D67" w:rsidRPr="00F4550C">
        <w:rPr>
          <w:rFonts w:ascii="Times New Roman" w:hAnsi="Times New Roman" w:cs="Times New Roman"/>
          <w:sz w:val="24"/>
        </w:rPr>
        <w:fldChar w:fldCharType="begin" w:fldLock="1"/>
      </w:r>
      <w:r w:rsidR="004B238E" w:rsidRPr="00F4550C">
        <w:rPr>
          <w:rFonts w:ascii="Times New Roman" w:hAnsi="Times New Roman" w:cs="Times New Roman"/>
          <w:sz w:val="24"/>
        </w:rPr>
        <w:instrText>ADDIN CSL_CITATION { "citationItems" : [ { "id" : "ITEM-1", "itemData" : { "DOI" : "10.1016/j.jneumeth.2011.10.031", "ISSN" : "1872-678X", "PMID" : "22108139", "abstract" : "The development of various neuroimaging techniques is rapidly improving the measurements of brain function/structure. However, despite improvements in individual modalities, it is becoming increasingly clear that the most effective research approaches will utilize multi-modal fusion, which takes advantage of the fact that each modality provides a limited view of the brain. The goal of multi-modal fusion is to capitalize on the strength of each modality in a joint analysis, rather than a separate analysis of each. This is a more complicated endeavor that must be approached more carefully and efficient methods should be developed to draw generalized and valid conclusions from high dimensional data with a limited number of subjects. Numerous research efforts have been reported in the field based on various statistical approaches, e.g. independent component analysis (ICA), canonical correlation analysis (CCA) and partial least squares (PLS). In this review paper, we survey a number of multivariate methods appearing in previous multimodal fusion reports, mostly fMRI with other modality, which were performed with or without prior information. A table for comparing optimization assumptions, purpose of the analysis, the need of priors, dimension reduction strategies and input data types is provided, which may serve as a valuable reference that helps readers understand the trade-offs of the 7 methods comprehensively. Finally, we evaluate 3 representative methods via simulation and give some suggestions on how to select an appropriate method based on a given research.", "author" : [ { "dropping-particle" : "", "family" : "Sui", "given" : "Jing", "non-dropping-particle" : "", "parse-names" : false, "suffix" : "" }, { "dropping-particle" : "", "family" : "Adali", "given" : "T\u00fclay", "non-dropping-particle" : "", "parse-names" : false, "suffix" : "" }, { "dropping-particle" : "", "family" : "Yu", "given" : "Qingbao", "non-dropping-particle" : "", "parse-names" : false, "suffix" : "" }, { "dropping-particle" : "", "family" : "Chen", "given" : "Jiayu", "non-dropping-particle" : "", "parse-names" : false, "suffix" : "" }, { "dropping-particle" : "", "family" : "Calhoun", "given" : "Vince D", "non-dropping-particle" : "", "parse-names" : false, "suffix" : "" } ], "container-title" : "Journal of neuroscience methods", "id" : "ITEM-1", "issue" : "1", "issued" : { "date-parts" : [ [ "2012", "2", "15" ] ] }, "page" : "68-81", "publisher" : "NIH Public Access", "title" : "A review of multivariate methods for multimodal fusion of brain imaging data.", "type" : "article-journal", "volume" : "204" }, "uris" : [ "http://www.mendeley.com/documents/?uuid=c3031959-5d23-38eb-b050-6019403a4111" ] }, { "id" : "ITEM-2", "itemData" : { "DOI" : "10.1523/JNEUROSCI.0447-12.2012", "ISBN" : "1529-2401 (Electronic)\\r0270-6474 (Linking)", "ISSN" : "0270-6474", "PMID" : "22553012", "abstract" : "The simultaneous recording and analysis of electroencephalography (EEG) and fMRI data in human systems, cognitive and clinical neurosciences is rapidly evolving and has received substantial attention. The significance of multimodal brain imaging is documented by a steadily increasing number of laboratories now using simultaneous EEG-fMRI aiming to achieve both high temporal and spatial resolution of human brain function. Due to recent developments in technical and algorithmic instrumentation, the rate-limiting step in multimodal studies has shifted from data acquisition to analytic aspects. Here, we introduce and compare different methods for data integration and identify the benefits that come with each approach, guiding the reader toward an understanding and informed selection of the integration approach most suitable for addressing a particular research question.", "author" : [ { "dropping-particle" : "", "family" : "Huster", "given" : "Ren\u00e9 J", "non-dropping-particle" : "", "parse-names" : false, "suffix" : "" }, { "dropping-particle" : "", "family" : "Debener", "given" : "Stefan", "non-dropping-particle" : "", "parse-names" : false, "suffix" : "" }, { "dropping-particle" : "", "family" : "Eichele", "given" : "Tom", "non-dropping-particle" : "", "parse-names" : false, "suffix" : "" }, { "dropping-particle" : "", "family" : "Herrmann", "given" : "Christoph S", "non-dropping-particle" : "", "parse-names" : false, "suffix" : "" } ], "container-title" : "Journal of Neuroscience", "id" : "ITEM-2", "issue" : "18", "issued" : { "date-parts" : [ [ "2012" ] ] }, "page" : "6053-6060", "title" : "Methods for Simultaneous EEG-fMRI: An Introductory Review", "type" : "article-journal", "volume" : "32" }, "uris" : [ "http://www.mendeley.com/documents/?uuid=6d80a133-c3e1-3091-a15a-30c1dbc9f7e8" ] } ], "mendeley" : { "formattedCitation" : "(Ren\u00e9 J Huster et al., 2012; Sui, Adali, Yu, Chen, &amp; Calhoun, 2012)", "manualFormatting" : "(Huster et al., 2012; Sui, Adali, Yu, Chen, &amp; Calhoun, 2012)", "plainTextFormattedCitation" : "(Ren\u00e9 J Huster et al., 2012; Sui, Adali, Yu, Chen, &amp; Calhoun, 2012)", "previouslyFormattedCitation" : "(Ren\u00e9 J Huster et al., 2012; Sui, Adali, Yu, Chen, &amp; Calhoun, 2012)" }, "properties" : {  }, "schema" : "https://github.com/citation-style-language/schema/raw/master/csl-citation.json" }</w:instrText>
      </w:r>
      <w:r w:rsidR="00CC4D67" w:rsidRPr="00F4550C">
        <w:rPr>
          <w:rFonts w:ascii="Times New Roman" w:hAnsi="Times New Roman" w:cs="Times New Roman"/>
          <w:sz w:val="24"/>
        </w:rPr>
        <w:fldChar w:fldCharType="separate"/>
      </w:r>
      <w:r w:rsidR="004B238E" w:rsidRPr="00F4550C">
        <w:rPr>
          <w:rFonts w:ascii="Times New Roman" w:hAnsi="Times New Roman" w:cs="Times New Roman"/>
          <w:noProof/>
          <w:sz w:val="24"/>
        </w:rPr>
        <w:t>(Huster</w:t>
      </w:r>
      <w:r w:rsidR="00CC4D67" w:rsidRPr="00F4550C">
        <w:rPr>
          <w:rFonts w:ascii="Times New Roman" w:hAnsi="Times New Roman" w:cs="Times New Roman"/>
          <w:noProof/>
          <w:sz w:val="24"/>
        </w:rPr>
        <w:t xml:space="preserve"> et al., 2012; Sui, Adali, Yu, Chen, &amp; Calhoun, 2012)</w:t>
      </w:r>
      <w:r w:rsidR="00CC4D67" w:rsidRPr="00F4550C">
        <w:rPr>
          <w:rFonts w:ascii="Times New Roman" w:hAnsi="Times New Roman" w:cs="Times New Roman"/>
          <w:sz w:val="24"/>
        </w:rPr>
        <w:fldChar w:fldCharType="end"/>
      </w:r>
      <w:r w:rsidRPr="00F4550C">
        <w:rPr>
          <w:rFonts w:ascii="Times New Roman" w:hAnsi="Times New Roman" w:cs="Times New Roman"/>
          <w:sz w:val="24"/>
        </w:rPr>
        <w:t>.</w:t>
      </w:r>
      <w:r w:rsidR="004B238E" w:rsidRPr="00F4550C">
        <w:rPr>
          <w:rFonts w:ascii="Times New Roman" w:hAnsi="Times New Roman" w:cs="Times New Roman"/>
          <w:sz w:val="24"/>
        </w:rPr>
        <w:t xml:space="preserve"> As in supervised machine learning </w:t>
      </w:r>
      <w:r w:rsidR="004B238E" w:rsidRPr="00F4550C">
        <w:rPr>
          <w:rFonts w:ascii="Times New Roman" w:hAnsi="Times New Roman" w:cs="Times New Roman"/>
          <w:sz w:val="24"/>
        </w:rPr>
        <w:fldChar w:fldCharType="begin" w:fldLock="1"/>
      </w:r>
      <w:r w:rsidR="004B238E" w:rsidRPr="00F4550C">
        <w:rPr>
          <w:rFonts w:ascii="Times New Roman" w:hAnsi="Times New Roman" w:cs="Times New Roman"/>
          <w:sz w:val="24"/>
        </w:rPr>
        <w:instrText>ADDIN CSL_CITATION { "citationItems" : [ { "id" : "ITEM-1", "itemData" : { "DOI" : "10.4067/S0716-97602007000500005", "ISBN" : "0716-9760 (Print)\\n0716-9760 (Linking)", "ISSN" : "07169760", "PMID" : "18575676", "abstract" : "Classification algorithms help predict the qualitative properties of a subject's mental state by extracting useful information from the highly multivariate non-invasive recordings of his brain activity. In particular, applying them to Magneto-encephalography (MEG) and electro-encephalography (EEG) is a challenging and promising task with prominent practical applications to e.g. Brain Computer Interface (BCI). In this paper, we first review the principles of the major classification techniques and discuss their application to MEG and EEG data classification. Next, we investigate the behavior of classification methods using real data recorded during a MEG visuomotor experiment. In particular, we study the influence of the classification algorithm, of the quantitative functional variables used in this classifier, and of the validation method. In addition, our findings suggest that by investigating the distribution of classifier coefficients, it is possible to infer knowledge and construct functional interpretations of the underlying neural mechanisms of the performed tasks. Finally, the promising results reported here (up to 97% classification accuracy on 1-second time windows) reflect the considerable potential of MEG for the continuous classification of mental states.", "author" : [ { "dropping-particle" : "", "family" : "Besserve", "given" : "Michel", "non-dropping-particle" : "", "parse-names" : false, "suffix" : "" }, { "dropping-particle" : "", "family" : "Jerbi", "given" : "Karim", "non-dropping-particle" : "", "parse-names" : false, "suffix" : "" }, { "dropping-particle" : "", "family" : "Laurent", "given" : "Francois", "non-dropping-particle" : "", "parse-names" : false, "suffix" : "" }, { "dropping-particle" : "", "family" : "Baillet", "given" : "Sylvain", "non-dropping-particle" : "", "parse-names" : false, "suffix" : "" }, { "dropping-particle" : "", "family" : "Martinerie", "given" : "Jacques", "non-dropping-particle" : "", "parse-names" : false, "suffix" : "" }, { "dropping-particle" : "", "family" : "Garnero", "given" : "Line", "non-dropping-particle" : "", "parse-names" : false, "suffix" : "" } ], "container-title" : "Biological Research", "id" : "ITEM-1", "issue" : "4", "issued" : { "date-parts" : [ [ "2007" ] ] }, "page" : "415-437", "publisher" : "Sociedad de Biolog\u00eda de Chile", "title" : "Classification methods for ongoing EEG and MEG signals", "type" : "paper-conference", "volume" : "40" }, "uris" : [ "http://www.mendeley.com/documents/?uuid=df668a5d-674b-3783-9b06-f2838753322c"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"publisher" : "NIH Public Access", "title" : "Machine learning classifiers and fMRI: a tutorial overview.", "type" : "article-journal", "volume" : "45" }, "uris" : [ "http://www.mendeley.com/documents/?uuid=8486dc2a-1084-3c87-a243-b15d0eb38325" ] } ], "mendeley" : { "formattedCitation" : "(Besserve et al., 2007; Pereira, Mitchell, &amp; Botvinick, 2009)", "plainTextFormattedCitation" : "(Besserve et al., 2007; Pereira, Mitchell, &amp; Botvinick, 2009)", "previouslyFormattedCitation" : "(Besserve et al., 2007; Pereira, Mitchell, &amp; Botvinick, 2009)" }, "properties" : {  }, "schema" : "https://github.com/citation-style-language/schema/raw/master/csl-citation.json" }</w:instrText>
      </w:r>
      <w:r w:rsidR="004B238E" w:rsidRPr="00F4550C">
        <w:rPr>
          <w:rFonts w:ascii="Times New Roman" w:hAnsi="Times New Roman" w:cs="Times New Roman"/>
          <w:sz w:val="24"/>
        </w:rPr>
        <w:fldChar w:fldCharType="separate"/>
      </w:r>
      <w:r w:rsidR="004B238E" w:rsidRPr="00F4550C">
        <w:rPr>
          <w:rFonts w:ascii="Times New Roman" w:hAnsi="Times New Roman" w:cs="Times New Roman"/>
          <w:noProof/>
          <w:sz w:val="24"/>
        </w:rPr>
        <w:t>(Besserve et al., 2007; Pereira, Mitchell, &amp; Botvinick, 2009)</w:t>
      </w:r>
      <w:r w:rsidR="004B238E" w:rsidRPr="00F4550C">
        <w:rPr>
          <w:rFonts w:ascii="Times New Roman" w:hAnsi="Times New Roman" w:cs="Times New Roman"/>
          <w:sz w:val="24"/>
        </w:rPr>
        <w:fldChar w:fldCharType="end"/>
      </w:r>
      <w:r w:rsidR="004B238E" w:rsidRPr="00F4550C">
        <w:rPr>
          <w:rFonts w:ascii="Times New Roman" w:hAnsi="Times New Roman" w:cs="Times New Roman"/>
          <w:sz w:val="24"/>
        </w:rPr>
        <w:t>, data fusion can be informed by categorical variables about the experiment (i.e., distinction between conditions)</w:t>
      </w:r>
      <w:r w:rsidR="00BC73AA" w:rsidRPr="00F4550C">
        <w:rPr>
          <w:rFonts w:ascii="Times New Roman" w:hAnsi="Times New Roman" w:cs="Times New Roman"/>
          <w:sz w:val="24"/>
        </w:rPr>
        <w:t xml:space="preserve"> and can identify common signal sources in data sets associated with levels of the categorical variable </w:t>
      </w:r>
      <w:r w:rsidR="00BC73AA" w:rsidRPr="00F4550C">
        <w:rPr>
          <w:rFonts w:ascii="Times New Roman" w:hAnsi="Times New Roman" w:cs="Times New Roman"/>
          <w:sz w:val="24"/>
        </w:rPr>
        <w:fldChar w:fldCharType="begin" w:fldLock="1"/>
      </w:r>
      <w:r w:rsidR="00BC73AA" w:rsidRPr="00F4550C">
        <w:rPr>
          <w:rFonts w:ascii="Times New Roman" w:hAnsi="Times New Roman" w:cs="Times New Roman"/>
          <w:sz w:val="24"/>
        </w:rPr>
        <w:instrText>ADDIN CSL_CITATION { "citationItems" : [ { "id" : "ITEM-1", "itemData" : { "DOI" : "10.1016/j.tics.2009.02.004", "ISBN" : "1364-6613 (Print)\\n1364-6613 (Linking)", "ISSN" : "13646613", "PMID" : "19375378", "abstract" : "Despite many years of research on the neural correlates of consciousness (NCCs), it is still unclear how the detailed contents of consciousness are represented in the human brain. It is often assumed that specific contents of consciousness are encoded in dedicated core NCCs - one for each different aspect of conscious experience. Now, the approach of multivariate decoding provides a novel framework for studying the relationship between consciousness and content-selective processing in more detail. This approach makes it possible to assess how conscious experience is encoded in the brain and how the encoding of sensory information is affected when it enters awareness. \u00a9 2009 Elsevier Ltd. All rights reserved.", "author" : [ { "dropping-particle" : "", "family" : "Haynes", "given" : "John Dylan", "non-dropping-particle" : "", "parse-names" : false, "suffix" : "" } ], "container-title" : "Trends in Cognitive Sciences", "id" : "ITEM-1", "issue" : "5", "issued" : { "date-parts" : [ [ "2009" ] ] }, "page" : "194-202", "title" : "Decoding visual consciousness from human brain signals", "type" : "article-journal", "volume" : "13" }, "uris" : [ "http://www.mendeley.com/documents/?uuid=9c6fd301-14c2-39e1-bb98-c3bf231ca97e" ] } ], "mendeley" : { "formattedCitation" : "(Haynes, 2009)", "manualFormatting" : "(e.g., Haynes, 2009)", "plainTextFormattedCitation" : "(Haynes, 2009)", "previouslyFormattedCitation" : "(Haynes, 2009)" }, "properties" : {  }, "schema" : "https://github.com/citation-style-language/schema/raw/master/csl-citation.json" }</w:instrText>
      </w:r>
      <w:r w:rsidR="00BC73AA" w:rsidRPr="00F4550C">
        <w:rPr>
          <w:rFonts w:ascii="Times New Roman" w:hAnsi="Times New Roman" w:cs="Times New Roman"/>
          <w:sz w:val="24"/>
        </w:rPr>
        <w:fldChar w:fldCharType="separate"/>
      </w:r>
      <w:r w:rsidR="00BC73AA" w:rsidRPr="00F4550C">
        <w:rPr>
          <w:rFonts w:ascii="Times New Roman" w:hAnsi="Times New Roman" w:cs="Times New Roman"/>
          <w:noProof/>
          <w:sz w:val="24"/>
        </w:rPr>
        <w:t>(e.g., Haynes, 2009)</w:t>
      </w:r>
      <w:r w:rsidR="00BC73AA" w:rsidRPr="00F4550C">
        <w:rPr>
          <w:rFonts w:ascii="Times New Roman" w:hAnsi="Times New Roman" w:cs="Times New Roman"/>
          <w:sz w:val="24"/>
        </w:rPr>
        <w:fldChar w:fldCharType="end"/>
      </w:r>
      <w:r w:rsidR="00BC73AA" w:rsidRPr="00F4550C">
        <w:rPr>
          <w:rFonts w:ascii="Times New Roman" w:hAnsi="Times New Roman" w:cs="Times New Roman"/>
          <w:sz w:val="24"/>
        </w:rPr>
        <w:t xml:space="preserve">. Again, as in machine learning, the extent of informing data limiting the analysis can be varied. To multimodal data fusion as well there is blind, semi-blind or informed approaches </w:t>
      </w:r>
      <w:r w:rsidR="00BC73AA" w:rsidRPr="00F4550C">
        <w:rPr>
          <w:rFonts w:ascii="Times New Roman" w:hAnsi="Times New Roman" w:cs="Times New Roman"/>
          <w:sz w:val="24"/>
        </w:rPr>
        <w:fldChar w:fldCharType="begin" w:fldLock="1"/>
      </w:r>
      <w:r w:rsidR="00BC73AA" w:rsidRPr="00F4550C">
        <w:rPr>
          <w:rFonts w:ascii="Times New Roman" w:hAnsi="Times New Roman" w:cs="Times New Roman"/>
          <w:sz w:val="24"/>
        </w:rPr>
        <w:instrText>ADDIN CSL_CITATION { "citationItems" : [ { "id" : "ITEM-1", "itemData" : { "DOI" : "10.1016/j.jneumeth.2011.10.031", "ISSN" : "1872-678X", "PMID" : "22108139", "abstract" : "The development of various neuroimaging techniques is rapidly improving the measurements of brain function/structure. However, despite improvements in individual modalities, it is becoming increasingly clear that the most effective research approaches will utilize multi-modal fusion, which takes advantage of the fact that each modality provides a limited view of the brain. The goal of multi-modal fusion is to capitalize on the strength of each modality in a joint analysis, rather than a separate analysis of each. This is a more complicated endeavor that must be approached more carefully and efficient methods should be developed to draw generalized and valid conclusions from high dimensional data with a limited number of subjects. Numerous research efforts have been reported in the field based on various statistical approaches, e.g. independent component analysis (ICA), canonical correlation analysis (CCA) and partial least squares (PLS). In this review paper, we survey a number of multivariate methods appearing in previous multimodal fusion reports, mostly fMRI with other modality, which were performed with or without prior information. A table for comparing optimization assumptions, purpose of the analysis, the need of priors, dimension reduction strategies and input data types is provided, which may serve as a valuable reference that helps readers understand the trade-offs of the 7 methods comprehensively. Finally, we evaluate 3 representative methods via simulation and give some suggestions on how to select an appropriate method based on a given research.", "author" : [ { "dropping-particle" : "", "family" : "Sui", "given" : "Jing", "non-dropping-particle" : "", "parse-names" : false, "suffix" : "" }, { "dropping-particle" : "", "family" : "Adali", "given" : "T\u00fclay", "non-dropping-particle" : "", "parse-names" : false, "suffix" : "" }, { "dropping-particle" : "", "family" : "Yu", "given" : "Qingbao", "non-dropping-particle" : "", "parse-names" : false, "suffix" : "" }, { "dropping-particle" : "", "family" : "Chen", "given" : "Jiayu", "non-dropping-particle" : "", "parse-names" : false, "suffix" : "" }, { "dropping-particle" : "", "family" : "Calhoun", "given" : "Vince D", "non-dropping-particle" : "", "parse-names" : false, "suffix" : "" } ], "container-title" : "Journal of neuroscience methods", "id" : "ITEM-1", "issue" : "1", "issued" : { "date-parts" : [ [ "2012", "2", "15" ] ] }, "page" : "68-81", "publisher" : "NIH Public Access", "title" : "A review of multivariate methods for multimodal fusion of brain imaging data.", "type" : "article-journal", "volume" : "204" }, "uris" : [ "http://www.mendeley.com/documents/?uuid=c3031959-5d23-38eb-b050-6019403a4111" ] } ], "mendeley" : { "formattedCitation" : "(Sui et al., 2012)", "plainTextFormattedCitation" : "(Sui et al., 2012)", "previouslyFormattedCitation" : "(Sui et al., 2012)" }, "properties" : {  }, "schema" : "https://github.com/citation-style-language/schema/raw/master/csl-citation.json" }</w:instrText>
      </w:r>
      <w:r w:rsidR="00BC73AA" w:rsidRPr="00F4550C">
        <w:rPr>
          <w:rFonts w:ascii="Times New Roman" w:hAnsi="Times New Roman" w:cs="Times New Roman"/>
          <w:sz w:val="24"/>
        </w:rPr>
        <w:fldChar w:fldCharType="separate"/>
      </w:r>
      <w:r w:rsidR="00BC73AA" w:rsidRPr="00F4550C">
        <w:rPr>
          <w:rFonts w:ascii="Times New Roman" w:hAnsi="Times New Roman" w:cs="Times New Roman"/>
          <w:noProof/>
          <w:sz w:val="24"/>
        </w:rPr>
        <w:t>(Sui et al., 2012)</w:t>
      </w:r>
      <w:r w:rsidR="00BC73AA" w:rsidRPr="00F4550C">
        <w:rPr>
          <w:rFonts w:ascii="Times New Roman" w:hAnsi="Times New Roman" w:cs="Times New Roman"/>
          <w:sz w:val="24"/>
        </w:rPr>
        <w:fldChar w:fldCharType="end"/>
      </w:r>
      <w:r w:rsidR="00BC73AA" w:rsidRPr="00F4550C">
        <w:rPr>
          <w:rFonts w:ascii="Times New Roman" w:hAnsi="Times New Roman" w:cs="Times New Roman"/>
          <w:sz w:val="24"/>
        </w:rPr>
        <w:t>. In addition to the specificity level of analyzed data and prior information of the analysis, common approaches can be distinguished by</w:t>
      </w:r>
      <w:r w:rsidR="00085DF5" w:rsidRPr="00F4550C">
        <w:rPr>
          <w:rFonts w:ascii="Times New Roman" w:hAnsi="Times New Roman" w:cs="Times New Roman"/>
          <w:sz w:val="24"/>
        </w:rPr>
        <w:t xml:space="preserve"> </w:t>
      </w:r>
      <w:r w:rsidR="003C0FD0" w:rsidRPr="00F4550C">
        <w:rPr>
          <w:rFonts w:ascii="Times New Roman" w:hAnsi="Times New Roman" w:cs="Times New Roman"/>
          <w:sz w:val="24"/>
        </w:rPr>
        <w:t>prerequisite</w:t>
      </w:r>
      <w:r w:rsidR="00085DF5" w:rsidRPr="00F4550C">
        <w:rPr>
          <w:rFonts w:ascii="Times New Roman" w:hAnsi="Times New Roman" w:cs="Times New Roman"/>
          <w:sz w:val="24"/>
        </w:rPr>
        <w:t xml:space="preserve"> statistical or</w:t>
      </w:r>
      <w:r w:rsidR="00BC73AA" w:rsidRPr="00F4550C">
        <w:rPr>
          <w:rFonts w:ascii="Times New Roman" w:hAnsi="Times New Roman" w:cs="Times New Roman"/>
          <w:sz w:val="24"/>
        </w:rPr>
        <w:t xml:space="preserve"> physiological </w:t>
      </w:r>
      <w:r w:rsidR="003D7029" w:rsidRPr="00F4550C">
        <w:rPr>
          <w:rFonts w:ascii="Times New Roman" w:hAnsi="Times New Roman" w:cs="Times New Roman"/>
          <w:sz w:val="24"/>
        </w:rPr>
        <w:t>assumptions about one data modality</w:t>
      </w:r>
      <w:r w:rsidR="003C0FD0" w:rsidRPr="00F4550C">
        <w:rPr>
          <w:rFonts w:ascii="Times New Roman" w:hAnsi="Times New Roman" w:cs="Times New Roman"/>
          <w:sz w:val="24"/>
        </w:rPr>
        <w:t>, both</w:t>
      </w:r>
      <w:r w:rsidR="003D7029" w:rsidRPr="00F4550C">
        <w:rPr>
          <w:rFonts w:ascii="Times New Roman" w:hAnsi="Times New Roman" w:cs="Times New Roman"/>
          <w:sz w:val="24"/>
        </w:rPr>
        <w:t xml:space="preserve"> or </w:t>
      </w:r>
      <w:r w:rsidR="003C0FD0" w:rsidRPr="00F4550C">
        <w:rPr>
          <w:rFonts w:ascii="Times New Roman" w:hAnsi="Times New Roman" w:cs="Times New Roman"/>
          <w:sz w:val="24"/>
        </w:rPr>
        <w:t>the relation between modalities</w:t>
      </w:r>
      <w:r w:rsidR="003D7029" w:rsidRPr="00F4550C">
        <w:rPr>
          <w:rFonts w:ascii="Times New Roman" w:hAnsi="Times New Roman" w:cs="Times New Roman"/>
          <w:sz w:val="24"/>
        </w:rPr>
        <w:t>.</w:t>
      </w:r>
    </w:p>
    <w:p w14:paraId="67A48A2C" w14:textId="62B2C390" w:rsidR="005B664F" w:rsidRPr="00F4550C" w:rsidRDefault="005B664F" w:rsidP="00420FB1">
      <w:pPr>
        <w:spacing w:after="0" w:line="360" w:lineRule="auto"/>
        <w:ind w:firstLine="425"/>
        <w:jc w:val="both"/>
        <w:rPr>
          <w:rFonts w:ascii="Times New Roman" w:hAnsi="Times New Roman" w:cs="Times New Roman"/>
          <w:sz w:val="24"/>
        </w:rPr>
      </w:pPr>
    </w:p>
    <w:p w14:paraId="79A7AA6F" w14:textId="28EFAB0A" w:rsidR="00522F58" w:rsidRPr="00F4550C" w:rsidRDefault="006A1C63" w:rsidP="00DF1C26">
      <w:pPr>
        <w:pStyle w:val="Heading3"/>
        <w:ind w:left="425"/>
        <w:rPr>
          <w:rFonts w:ascii="Times New Roman" w:hAnsi="Times New Roman" w:cs="Times New Roman"/>
          <w:color w:val="auto"/>
        </w:rPr>
      </w:pPr>
      <w:bookmarkStart w:id="36" w:name="_Toc509584955"/>
      <w:r w:rsidRPr="00F4550C">
        <w:rPr>
          <w:rFonts w:ascii="Times New Roman" w:hAnsi="Times New Roman" w:cs="Times New Roman"/>
          <w:color w:val="auto"/>
        </w:rPr>
        <w:t>1.3</w:t>
      </w:r>
      <w:r w:rsidR="00522F58" w:rsidRPr="00F4550C">
        <w:rPr>
          <w:rFonts w:ascii="Times New Roman" w:hAnsi="Times New Roman" w:cs="Times New Roman"/>
          <w:color w:val="auto"/>
        </w:rPr>
        <w:t xml:space="preserve">.1 Joint </w:t>
      </w:r>
      <w:r w:rsidR="00881DC4" w:rsidRPr="00F4550C">
        <w:rPr>
          <w:rFonts w:ascii="Times New Roman" w:hAnsi="Times New Roman" w:cs="Times New Roman"/>
          <w:color w:val="auto"/>
        </w:rPr>
        <w:t xml:space="preserve">and Parallel </w:t>
      </w:r>
      <w:r w:rsidR="00522F58" w:rsidRPr="00F4550C">
        <w:rPr>
          <w:rFonts w:ascii="Times New Roman" w:hAnsi="Times New Roman" w:cs="Times New Roman"/>
          <w:color w:val="auto"/>
        </w:rPr>
        <w:t>Independent Component Analysis</w:t>
      </w:r>
      <w:bookmarkEnd w:id="36"/>
    </w:p>
    <w:p w14:paraId="7D9A2F04" w14:textId="1EA7CEF8" w:rsidR="00DF1C26" w:rsidRPr="00F4550C" w:rsidRDefault="00DF1C26" w:rsidP="00DF1C26">
      <w:pPr>
        <w:rPr>
          <w:rFonts w:ascii="Times New Roman" w:hAnsi="Times New Roman" w:cs="Times New Roman"/>
        </w:rPr>
      </w:pPr>
    </w:p>
    <w:p w14:paraId="3F59AC99" w14:textId="44C64F8A" w:rsidR="001E3C9E" w:rsidRPr="00F4550C" w:rsidRDefault="002A541C" w:rsidP="001E3C9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 popular method</w:t>
      </w:r>
      <w:r w:rsidR="00DC765E" w:rsidRPr="00F4550C">
        <w:rPr>
          <w:rFonts w:ascii="Times New Roman" w:hAnsi="Times New Roman" w:cs="Times New Roman"/>
          <w:sz w:val="24"/>
        </w:rPr>
        <w:t xml:space="preserve"> </w:t>
      </w:r>
      <w:r w:rsidRPr="00F4550C">
        <w:rPr>
          <w:rFonts w:ascii="Times New Roman" w:hAnsi="Times New Roman" w:cs="Times New Roman"/>
          <w:sz w:val="24"/>
        </w:rPr>
        <w:t>for fusing different kinds of medical imaging and EEG data is</w:t>
      </w:r>
      <w:r w:rsidR="00C04732" w:rsidRPr="00F4550C">
        <w:rPr>
          <w:rFonts w:ascii="Times New Roman" w:hAnsi="Times New Roman" w:cs="Times New Roman"/>
          <w:sz w:val="24"/>
        </w:rPr>
        <w:t xml:space="preserve"> joint independent component a</w:t>
      </w:r>
      <w:r w:rsidR="00DC765E" w:rsidRPr="00F4550C">
        <w:rPr>
          <w:rFonts w:ascii="Times New Roman" w:hAnsi="Times New Roman" w:cs="Times New Roman"/>
          <w:sz w:val="24"/>
        </w:rPr>
        <w:t xml:space="preserve">nalysis (jICA) </w:t>
      </w:r>
      <w:r w:rsidRPr="00F4550C">
        <w:rPr>
          <w:rFonts w:ascii="Times New Roman" w:hAnsi="Times New Roman" w:cs="Times New Roman"/>
          <w:sz w:val="24"/>
        </w:rPr>
        <w:fldChar w:fldCharType="begin" w:fldLock="1"/>
      </w:r>
      <w:r w:rsidR="00C534AF" w:rsidRPr="00F4550C">
        <w:rPr>
          <w:rFonts w:ascii="Times New Roman" w:hAnsi="Times New Roman" w:cs="Times New Roman"/>
          <w:sz w:val="24"/>
        </w:rPr>
        <w:instrText>ADDIN CSL_CITATION { "citationItems" : [ { "id" : "ITEM-1", "itemData" : { "abstract" : "Concurrent event-related EEG-fMRI recordings pick up volume-conducted and hemodynamically convoluted signals from latent neural sources that are spatially and temporally mixed across the brain, i.e. the observed data in both modalities represent multiple, simultaneously active, regionally overlapping neuronal mass responses. This mixing process decreases the sensitivity of voxel-by-voxel prediction of hemodynamic activation by the EEG when multiple sources contribute to either the predictor and/or the response variables. In order to address this problem, we used independent component analysis (ICA) to recover maps from the fMRI and timecourses from the EEG, and matched these components across the modalities by correlating their trial-to-trial modulation. The analysis was implemented as a group-level ICA that extracts a single set of components from the data and directly allows for population inferences about consistently expressed function-relevant spatiotemporal responses. We illustrate the utility of this method by extracting a previously undetected but relevant EEG-fMRI component from a concurrent auditory target detection experiment. ?? 2007 Elsevier B.V. All rights reserved.", "author" : [ { "dropping-particle" : "", "family" : "Eichele", "given" : "Tom", "non-dropping-particle" : "", "parse-names" : false, "suffix" : "" }, { "dropping-particle" : "", "family" : "Calhoun", "given" : "Vince D.", "non-dropping-particle" : "", "parse-names" : false, "suffix" : "" }, { "dropping-particle" : "", "family" : "Moosmann", "given" : "Matthias", "non-dropping-particle" : "", "parse-names" : false, "suffix" : "" }, { "dropping-particle" : "", "family" : "Specht", "given" : "Karsten", "non-dropping-particle" : "", "parse-names" : false, "suffix" : "" }, { "dropping-particle" : "", "family" : "Jongsma", "given" : "Marijtje L A", "non-dropping-particle" : "", "parse-names" : false, "suffix" : "" }, { "dropping-particle" : "", "family" : "Quiroga", "given" : "Rodrigo Quian", "non-dropping-particle" : "", "parse-names" : false, "suffix" : "" }, { "dropping-particle" : "", "family" : "Nordby", "given" : "Helge", "non-dropping-particle" : "", "parse-names" : false, "suffix" : "" }, { "dropping-particle" : "", "family" : "Hugdahl", "given" : "Kenneth", "non-dropping-particle" : "", "parse-names" : false, "suffix" : "" } ], "container-title" : "International Journal of Psychophysiology", "id" : "ITEM-1", "issue" : "3", "issued" : { "date-parts" : [ [ "2008", "3" ] ] }, "page" : "222-234", "title" : "Unmixing concurrent EEG-fMRI with parallel independent component analysis", "type" : "article-journal", "volume" : "67" }, "uris" : [ "http://www.mendeley.com/documents/?uuid=1c6d6203-62de-4892-9c97-9dd5f65be3d6" ] }, { "id" : "ITEM-2", "itemData" : { "DOI" : "10.1109/IEMBS.2006.259810", "ISBN" : "1424400325", "ISSN" : "05891019", "PMID" : "17946195", "abstract" : "The acquisition of multiple brain imaging types for a given study\\nis a very common practice. However these data are typically examined\\nin separate analyses, rather than in a combined model. We propose\\na novel methodology to perform joint independent component analysis\\nacross image modalities, including structural MRI data, functional\\nMRI activation data and EEG data, and to visualize the results via\\na joint histogram visualization technique. Evaluation of which combination\\nof fused data is most useful is determined by using the Kullback-Leibler\\ndivergence. We demonstrate our method on a data set composed of functional\\nMRI data from two tasks, structural MRI data, and EEG data collected\\non patients with schizophrenia and healthy controls. We show that\\ncombining data types can improve our ability to distinguish differences\\nbetween groups.", "author" : [ { "dropping-particle" : "", "family" : "Calhoun", "given" : "V", "non-dropping-particle" : "", "parse-names" : false, "suffix" : "" }, { "dropping-particle" : "", "family" : "Adah", "given" : "T.", "non-dropping-particle" : "", "parse-names" : false, "suffix" : "" }, { "dropping-particle" : "", "family" : "Liu", "given" : "J", "non-dropping-particle" : "", "parse-names" : false, "suffix" : "" } ], "container-title" : "Annual International Conference of the IEEE Engineering in Medicine and Biology - Proceedings", "id" : "ITEM-2", "issued" : { "date-parts" : [ [ "2006" ] ] }, "page" : "3672-3675", "title" : "A feature-based approach to combine functional MRI, structural MRI and EEG brain imaging data", "type" : "paper-conference" }, "uris" : [ "http://www.mendeley.com/documents/?uuid=77efe967-d765-34a7-9edd-5e6172eb12b4" ] }, { "id" : "ITEM-3", "itemData" : { "DOI" : "10.1016/j.neuroimage.2008.10.057", "ISBN" : "1095-9572 (Electronic)\\n1095-9572 (Linking)", "ISSN" : "10959572", "PMID" : "19059344", "abstract" : "Independent component analysis (ICA) has become an increasingly utilized approach for analyzing brain imaging data. In contrast to the widely used general linear model (GLM) that requires the user to parameterize the data (e.g. the brain's response to stimuli), ICA, by relying upon a general assumption of independence, allows the user to be agnostic regarding the exact form of the response. In addition, ICA is intrinsically a multivariate approach, and hence each component provides a grouping of brain activity into regions that share the same response pattern thus providing a natural measure of functional connectivity. There are a wide variety of ICA approaches that have been proposed, in this paper we focus upon two distinct methods. The first part of this paper reviews the use of ICA for making group inferences from fMRI data. We provide an overview of current approaches for utilizing ICA to make group inferences with a focus upon the group ICA approach implemented in the GIFT software. In the next part of this paper, we provide an overview of the use of ICA to combine or fuse multimodal data. ICA has proven particularly useful for data fusion of multiple tasks or data modalities such as single nucleotide polymorphism (SNP) data or event-related potentials. As demonstrated by a number of examples in this paper, ICA is a powerful and versatile data-driven approach for studying the brain.", "author" : [ { "dropping-particle" : "", "family" : "Calhoun", "given" : "Vince D.", "non-dropping-particle" : "", "parse-names" : false, "suffix" : "" }, { "dropping-particle" : "", "family" : "Liu", "given" : "Jingyu", "non-dropping-particle" : "", "parse-names" : false, "suffix" : "" }, { "dropping-particle" : "", "family" : "Adali", "given" : "T\u00fclay", "non-dropping-particle" : "", "parse-names" : false, "suffix" : "" } ], "container-title" : "NeuroImage", "id" : "ITEM-3", "issue" : "1 Suppl", "issued" : { "date-parts" : [ [ "2009", "3" ] ] }, "page" : "S163-S172", "title" : "A review of group ICA for fMRI data and ICA for joint inference of imaging, genetic, and ERP data.", "type" : "article", "volume" : "45" }, "uris" : [ "http://www.mendeley.com/documents/?uuid=27d8b92e-67ef-3078-8f76-37c43464c78a" ] }, { "id" : "ITEM-4",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"ITEM-4",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"(V. Calhoun, Adah, &amp; Liu, 2006; V. D. Calhoun, Liu, &amp; Adali, 2009; Eichele et al., 2008; Kyathanahally et al., 2016)", "manualFormatting" : "(Calhoun, Adali, &amp; Liu, 2006; Calhoun, Liu, &amp; Adali, 2009; Eichele et al., 2008; Kyathanahally, Franco-Watkins, Zhang, Calhoun, &amp; Deshpande, 2016)", "plainTextFormattedCitation" : "(V. Calhoun, Adah, &amp; Liu, 2006; V. D. Calhoun, Liu, &amp; Adali, 2009; Eichele et al., 2008; Kyathanahally et al., 2016)", "previouslyFormattedCitation" : "(V. Calhoun, Adah, &amp; Liu, 2006; V. D. Calhoun, Liu, &amp; Adali, 2009; Eichele et al., 2008; Kyathanahally et al., 2016)"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(Calhoun, Adali, &amp; Liu, 2006; Calhoun, Liu, &amp; Adali, 2009; Eichele et al., 2008; Kyathanahally, Franco-Watkins, Zhang, Calhoun, &amp; Deshpande, 2016)</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8B58F8" w:rsidRPr="00F4550C">
        <w:rPr>
          <w:rFonts w:ascii="Times New Roman" w:hAnsi="Times New Roman" w:cs="Times New Roman"/>
          <w:sz w:val="24"/>
        </w:rPr>
        <w:t xml:space="preserve">As </w:t>
      </w:r>
      <w:r w:rsidR="003E4CED" w:rsidRPr="00F4550C">
        <w:rPr>
          <w:rFonts w:ascii="Times New Roman" w:hAnsi="Times New Roman" w:cs="Times New Roman"/>
          <w:sz w:val="24"/>
        </w:rPr>
        <w:t>with</w:t>
      </w:r>
      <w:r w:rsidR="008B58F8" w:rsidRPr="00F4550C">
        <w:rPr>
          <w:rFonts w:ascii="Times New Roman" w:hAnsi="Times New Roman" w:cs="Times New Roman"/>
          <w:sz w:val="24"/>
        </w:rPr>
        <w:t xml:space="preserve"> ICA</w:t>
      </w:r>
      <w:r w:rsidR="003E4CED" w:rsidRPr="00F4550C">
        <w:rPr>
          <w:rFonts w:ascii="Times New Roman" w:hAnsi="Times New Roman" w:cs="Times New Roman"/>
          <w:sz w:val="24"/>
        </w:rPr>
        <w:t xml:space="preserve"> i</w:t>
      </w:r>
      <w:r w:rsidR="008B58F8" w:rsidRPr="00F4550C">
        <w:rPr>
          <w:rFonts w:ascii="Times New Roman" w:hAnsi="Times New Roman" w:cs="Times New Roman"/>
          <w:sz w:val="24"/>
        </w:rPr>
        <w:t xml:space="preserve">n single modalities, </w:t>
      </w:r>
      <w:r w:rsidR="003E4CED" w:rsidRPr="00F4550C">
        <w:rPr>
          <w:rFonts w:ascii="Times New Roman" w:hAnsi="Times New Roman" w:cs="Times New Roman"/>
          <w:sz w:val="24"/>
        </w:rPr>
        <w:t>a generative model with an unknown, linear mixing process of signal components is assumed to underlie the</w:t>
      </w:r>
      <w:r w:rsidR="002C4FA8" w:rsidRPr="00F4550C">
        <w:rPr>
          <w:rFonts w:ascii="Times New Roman" w:hAnsi="Times New Roman" w:cs="Times New Roman"/>
          <w:sz w:val="24"/>
        </w:rPr>
        <w:t xml:space="preserve"> observed imaging or electrophysiological</w:t>
      </w:r>
      <w:r w:rsidR="003E4CED" w:rsidRPr="00F4550C">
        <w:rPr>
          <w:rFonts w:ascii="Times New Roman" w:hAnsi="Times New Roman" w:cs="Times New Roman"/>
          <w:sz w:val="24"/>
        </w:rPr>
        <w:t xml:space="preserve"> data. </w:t>
      </w:r>
      <w:r w:rsidR="00851E0F" w:rsidRPr="00F4550C">
        <w:rPr>
          <w:rFonts w:ascii="Times New Roman" w:hAnsi="Times New Roman" w:cs="Times New Roman"/>
          <w:sz w:val="24"/>
        </w:rPr>
        <w:t xml:space="preserve">The basic idea of ICA is dimension or data reduction. At first, this might seem counter-intuitive, since the goal in data fusion is maximal data usage, but analyzing EEG and fMRI poses a severe problem to any type of signal decomposition, which is high dimensionality. With usual ICA in EEG, a two-dimensional data structure </w:t>
      </w:r>
      <w:r w:rsidR="00C37074" w:rsidRPr="00F4550C">
        <w:rPr>
          <w:rFonts w:ascii="Times New Roman" w:hAnsi="Times New Roman" w:cs="Times New Roman"/>
          <w:sz w:val="24"/>
        </w:rPr>
        <w:t>is explored (i.e.,</w:t>
      </w:r>
      <w:r w:rsidR="00851E0F" w:rsidRPr="00F4550C">
        <w:rPr>
          <w:rFonts w:ascii="Times New Roman" w:hAnsi="Times New Roman" w:cs="Times New Roman"/>
          <w:sz w:val="24"/>
        </w:rPr>
        <w:t xml:space="preserve"> electrodes</w:t>
      </w:r>
      <w:r w:rsidR="00C37074" w:rsidRPr="00F4550C">
        <w:rPr>
          <w:rFonts w:ascii="Times New Roman" w:hAnsi="Times New Roman" w:cs="Times New Roman"/>
          <w:sz w:val="24"/>
        </w:rPr>
        <w:t xml:space="preserve"> by time</w:t>
      </w:r>
      <w:r w:rsidR="00851E0F" w:rsidRPr="00F4550C">
        <w:rPr>
          <w:rFonts w:ascii="Times New Roman" w:hAnsi="Times New Roman" w:cs="Times New Roman"/>
          <w:sz w:val="24"/>
        </w:rPr>
        <w:t xml:space="preserve">), which can be very conveniently displayed in an unmixing matrix. In a combined feature matrix with voxels from fMRI data, there is a large quantity of variables </w:t>
      </w:r>
      <w:r w:rsidR="00851E0F" w:rsidRPr="00F4550C">
        <w:rPr>
          <w:rFonts w:ascii="Times New Roman" w:hAnsi="Times New Roman" w:cs="Times New Roman"/>
          <w:sz w:val="24"/>
        </w:rPr>
        <w:lastRenderedPageBreak/>
        <w:t xml:space="preserve">depicting a three-dimensional space being observed over time. This </w:t>
      </w:r>
      <w:r w:rsidR="00196158" w:rsidRPr="00F4550C">
        <w:rPr>
          <w:rFonts w:ascii="Times New Roman" w:hAnsi="Times New Roman" w:cs="Times New Roman"/>
          <w:sz w:val="24"/>
        </w:rPr>
        <w:t xml:space="preserve">is </w:t>
      </w:r>
      <w:r w:rsidR="00851E0F" w:rsidRPr="00F4550C">
        <w:rPr>
          <w:rFonts w:ascii="Times New Roman" w:hAnsi="Times New Roman" w:cs="Times New Roman"/>
          <w:sz w:val="24"/>
        </w:rPr>
        <w:t>a far more complex, multidimensional data structure, which, in order to be interpretable, has to be decomposed.</w:t>
      </w:r>
    </w:p>
    <w:p w14:paraId="502D98AC" w14:textId="6E3F43B8" w:rsidR="002C4FA8" w:rsidRPr="00F4550C" w:rsidRDefault="003E4CED" w:rsidP="001E3C9E">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jICA aims at identifying maximally independent components</w:t>
      </w:r>
      <w:r w:rsidR="002C4FA8" w:rsidRPr="00F4550C">
        <w:rPr>
          <w:rFonts w:ascii="Times New Roman" w:hAnsi="Times New Roman" w:cs="Times New Roman"/>
          <w:sz w:val="24"/>
        </w:rPr>
        <w:t xml:space="preserve"> from multiple </w:t>
      </w:r>
      <w:r w:rsidR="00E70A97" w:rsidRPr="00F4550C">
        <w:rPr>
          <w:rFonts w:ascii="Times New Roman" w:hAnsi="Times New Roman" w:cs="Times New Roman"/>
          <w:sz w:val="24"/>
        </w:rPr>
        <w:t>sources</w:t>
      </w:r>
      <w:r w:rsidRPr="00F4550C">
        <w:rPr>
          <w:rFonts w:ascii="Times New Roman" w:hAnsi="Times New Roman" w:cs="Times New Roman"/>
          <w:sz w:val="24"/>
        </w:rPr>
        <w:t xml:space="preserve"> contributing to the signal by unmixing signal parameters. However, </w:t>
      </w:r>
      <w:r w:rsidR="00B73766" w:rsidRPr="00F4550C">
        <w:rPr>
          <w:rFonts w:ascii="Times New Roman" w:hAnsi="Times New Roman" w:cs="Times New Roman"/>
          <w:sz w:val="24"/>
        </w:rPr>
        <w:t>a</w:t>
      </w:r>
      <w:r w:rsidRPr="00F4550C">
        <w:rPr>
          <w:rFonts w:ascii="Times New Roman" w:hAnsi="Times New Roman" w:cs="Times New Roman"/>
          <w:sz w:val="24"/>
        </w:rPr>
        <w:t xml:space="preserve"> spatiotemporal</w:t>
      </w:r>
      <w:r w:rsidR="002C4FA8" w:rsidRPr="00F4550C">
        <w:rPr>
          <w:rFonts w:ascii="Times New Roman" w:hAnsi="Times New Roman" w:cs="Times New Roman"/>
          <w:sz w:val="24"/>
        </w:rPr>
        <w:t xml:space="preserve"> decomposition, instead of a purely temporal or spatial one,</w:t>
      </w:r>
      <w:r w:rsidRPr="00F4550C">
        <w:rPr>
          <w:rFonts w:ascii="Times New Roman" w:hAnsi="Times New Roman" w:cs="Times New Roman"/>
          <w:sz w:val="24"/>
        </w:rPr>
        <w:t xml:space="preserve"> is performed on at least two different data modalities</w:t>
      </w:r>
      <w:r w:rsidR="00E70A97" w:rsidRPr="00F4550C">
        <w:rPr>
          <w:rFonts w:ascii="Times New Roman" w:hAnsi="Times New Roman" w:cs="Times New Roman"/>
          <w:sz w:val="24"/>
        </w:rPr>
        <w:t xml:space="preserve"> to extract new features</w:t>
      </w:r>
      <w:r w:rsidRPr="00F4550C">
        <w:rPr>
          <w:rFonts w:ascii="Times New Roman" w:hAnsi="Times New Roman" w:cs="Times New Roman"/>
          <w:sz w:val="24"/>
        </w:rPr>
        <w:t>.</w:t>
      </w:r>
      <w:r w:rsidR="00E70A97" w:rsidRPr="00F4550C">
        <w:rPr>
          <w:rFonts w:ascii="Times New Roman" w:hAnsi="Times New Roman" w:cs="Times New Roman"/>
          <w:sz w:val="24"/>
        </w:rPr>
        <w:t xml:space="preserve"> In the context of multimodal data fusion, a feature refers to a data set, representing a relevant part of each data modality, which contributes to a data matrix as an input vector. In other words, it is a simpler data space to display links between modalities.</w:t>
      </w:r>
    </w:p>
    <w:p w14:paraId="3042656D" w14:textId="3C89F539" w:rsidR="001C39F2" w:rsidRPr="00F4550C" w:rsidRDefault="00465717" w:rsidP="002C4FA8">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88960" behindDoc="0" locked="0" layoutInCell="1" allowOverlap="1" wp14:anchorId="4C761D5B" wp14:editId="22F1E5E4">
                <wp:simplePos x="0" y="0"/>
                <wp:positionH relativeFrom="column">
                  <wp:posOffset>22937</wp:posOffset>
                </wp:positionH>
                <wp:positionV relativeFrom="page">
                  <wp:posOffset>6724881</wp:posOffset>
                </wp:positionV>
                <wp:extent cx="5759450" cy="2670810"/>
                <wp:effectExtent l="0" t="0" r="6350" b="0"/>
                <wp:wrapTopAndBottom/>
                <wp:docPr id="239" name="Group 239"/>
                <wp:cNvGraphicFramePr/>
                <a:graphic xmlns:a="http://schemas.openxmlformats.org/drawingml/2006/main">
                  <a:graphicData uri="http://schemas.microsoft.com/office/word/2010/wordprocessingGroup">
                    <wpg:wgp>
                      <wpg:cNvGrpSpPr/>
                      <wpg:grpSpPr>
                        <a:xfrm>
                          <a:off x="0" y="0"/>
                          <a:ext cx="5759450" cy="2670810"/>
                          <a:chOff x="0" y="0"/>
                          <a:chExt cx="5760000" cy="2674547"/>
                        </a:xfrm>
                      </wpg:grpSpPr>
                      <pic:pic xmlns:pic="http://schemas.openxmlformats.org/drawingml/2006/picture">
                        <pic:nvPicPr>
                          <pic:cNvPr id="21" name="Grafik 21"/>
                          <pic:cNvPicPr>
                            <a:picLocks noChangeAspect="1"/>
                          </pic:cNvPicPr>
                        </pic:nvPicPr>
                        <pic:blipFill rotWithShape="1">
                          <a:blip r:embed="rId17">
                            <a:extLst>
                              <a:ext uri="{28A0092B-C50C-407E-A947-70E740481C1C}">
                                <a14:useLocalDpi xmlns:a14="http://schemas.microsoft.com/office/drawing/2010/main" val="0"/>
                              </a:ext>
                            </a:extLst>
                          </a:blip>
                          <a:srcRect b="9636"/>
                          <a:stretch/>
                        </pic:blipFill>
                        <pic:spPr>
                          <a:xfrm>
                            <a:off x="0" y="0"/>
                            <a:ext cx="5760000" cy="1919976"/>
                          </a:xfrm>
                          <a:prstGeom prst="rect">
                            <a:avLst/>
                          </a:prstGeom>
                        </pic:spPr>
                      </pic:pic>
                      <wps:wsp>
                        <wps:cNvPr id="235" name="Text Box 235"/>
                        <wps:cNvSpPr txBox="1"/>
                        <wps:spPr>
                          <a:xfrm>
                            <a:off x="1185" y="2018592"/>
                            <a:ext cx="5758815" cy="655955"/>
                          </a:xfrm>
                          <a:prstGeom prst="rect">
                            <a:avLst/>
                          </a:prstGeom>
                          <a:solidFill>
                            <a:prstClr val="white"/>
                          </a:solidFill>
                          <a:ln>
                            <a:noFill/>
                          </a:ln>
                        </wps:spPr>
                        <wps:txbx>
                          <w:txbxContent>
                            <w:p w14:paraId="09C88FCC" w14:textId="6B9FE6BC" w:rsidR="00367162" w:rsidRPr="00E50F9A" w:rsidRDefault="00367162" w:rsidP="00E50F9A">
                              <w:pPr>
                                <w:pStyle w:val="Caption"/>
                                <w:jc w:val="both"/>
                                <w:rPr>
                                  <w:rFonts w:ascii="Times New Roman" w:hAnsi="Times New Roman" w:cs="Times New Roman"/>
                                  <w:i w:val="0"/>
                                  <w:noProof/>
                                  <w:color w:val="000000" w:themeColor="text1"/>
                                  <w:sz w:val="24"/>
                                  <w:szCs w:val="24"/>
                                  <w:lang w:val="en-US"/>
                                </w:rPr>
                              </w:pPr>
                              <w:bookmarkStart w:id="37" w:name="_Ref508543931"/>
                              <w:r w:rsidRPr="00E50F9A">
                                <w:rPr>
                                  <w:rFonts w:ascii="Times New Roman" w:hAnsi="Times New Roman" w:cs="Times New Roman"/>
                                  <w:b/>
                                  <w:i w:val="0"/>
                                  <w:color w:val="000000" w:themeColor="text1"/>
                                  <w:sz w:val="24"/>
                                  <w:szCs w:val="24"/>
                                  <w:lang w:val="en-US"/>
                                </w:rPr>
                                <w:t xml:space="preserve">Figure </w:t>
                              </w:r>
                              <w:r w:rsidRPr="00E50F9A">
                                <w:rPr>
                                  <w:rFonts w:ascii="Times New Roman" w:hAnsi="Times New Roman" w:cs="Times New Roman"/>
                                  <w:b/>
                                  <w:i w:val="0"/>
                                  <w:color w:val="000000" w:themeColor="text1"/>
                                  <w:sz w:val="24"/>
                                  <w:szCs w:val="24"/>
                                </w:rPr>
                                <w:fldChar w:fldCharType="begin"/>
                              </w:r>
                              <w:r w:rsidRPr="00E50F9A">
                                <w:rPr>
                                  <w:rFonts w:ascii="Times New Roman" w:hAnsi="Times New Roman" w:cs="Times New Roman"/>
                                  <w:b/>
                                  <w:i w:val="0"/>
                                  <w:color w:val="000000" w:themeColor="text1"/>
                                  <w:sz w:val="24"/>
                                  <w:szCs w:val="24"/>
                                  <w:lang w:val="en-US"/>
                                </w:rPr>
                                <w:instrText xml:space="preserve"> SEQ Figure \* ARABIC </w:instrText>
                              </w:r>
                              <w:r w:rsidRPr="00E50F9A">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3</w:t>
                              </w:r>
                              <w:r w:rsidRPr="00E50F9A">
                                <w:rPr>
                                  <w:rFonts w:ascii="Times New Roman" w:hAnsi="Times New Roman" w:cs="Times New Roman"/>
                                  <w:b/>
                                  <w:i w:val="0"/>
                                  <w:color w:val="000000" w:themeColor="text1"/>
                                  <w:sz w:val="24"/>
                                  <w:szCs w:val="24"/>
                                </w:rPr>
                                <w:fldChar w:fldCharType="end"/>
                              </w:r>
                              <w:bookmarkEnd w:id="37"/>
                              <w:r w:rsidRPr="00E50F9A">
                                <w:rPr>
                                  <w:rFonts w:ascii="Times New Roman" w:hAnsi="Times New Roman" w:cs="Times New Roman"/>
                                  <w:b/>
                                  <w:i w:val="0"/>
                                  <w:color w:val="000000" w:themeColor="text1"/>
                                  <w:sz w:val="24"/>
                                  <w:szCs w:val="24"/>
                                  <w:lang w:val="en-US"/>
                                </w:rPr>
                                <w:t xml:space="preserve"> </w:t>
                              </w:r>
                              <w:r w:rsidRPr="00E50F9A">
                                <w:rPr>
                                  <w:rFonts w:ascii="Times New Roman" w:hAnsi="Times New Roman" w:cs="Times New Roman"/>
                                  <w:i w:val="0"/>
                                  <w:color w:val="000000" w:themeColor="text1"/>
                                  <w:sz w:val="24"/>
                                  <w:lang w:val="en-US"/>
                                </w:rPr>
                                <w:t xml:space="preserve">Illustration of jICA with coupled feature matrix of multimodal datasets </w:t>
                              </w:r>
                              <m:oMath>
                                <m:sSub>
                                  <m:sSubPr>
                                    <m:ctrlPr>
                                      <w:rPr>
                                        <w:rFonts w:ascii="Cambria Math" w:hAnsi="Cambria Math" w:cs="Times New Roman"/>
                                        <w:i w:val="0"/>
                                        <w:color w:val="000000" w:themeColor="text1"/>
                                        <w:sz w:val="24"/>
                                      </w:rPr>
                                    </m:ctrlPr>
                                  </m:sSubPr>
                                  <m:e>
                                    <m:r>
                                      <w:rPr>
                                        <w:rFonts w:ascii="Cambria Math" w:hAnsi="Cambria Math" w:cs="Times New Roman"/>
                                        <w:color w:val="000000" w:themeColor="text1"/>
                                        <w:sz w:val="24"/>
                                        <w:lang w:val="en-US"/>
                                      </w:rPr>
                                      <m:t>X</m:t>
                                    </m:r>
                                  </m:e>
                                  <m:sub>
                                    <m:r>
                                      <w:rPr>
                                        <w:rFonts w:ascii="Cambria Math" w:hAnsi="Cambria Math" w:cs="Times New Roman"/>
                                        <w:color w:val="000000" w:themeColor="text1"/>
                                        <w:sz w:val="24"/>
                                        <w:lang w:val="en-US"/>
                                      </w:rPr>
                                      <m:t>F</m:t>
                                    </m:r>
                                  </m:sub>
                                </m:sSub>
                              </m:oMath>
                              <w:r w:rsidRPr="00E50F9A">
                                <w:rPr>
                                  <w:rFonts w:ascii="Times New Roman" w:eastAsiaTheme="minorEastAsia" w:hAnsi="Times New Roman" w:cs="Times New Roman"/>
                                  <w:i w:val="0"/>
                                  <w:color w:val="000000" w:themeColor="text1"/>
                                  <w:sz w:val="24"/>
                                  <w:lang w:val="en-US"/>
                                </w:rPr>
                                <w:t xml:space="preserve"> and </w:t>
                              </w:r>
                              <m:oMath>
                                <m:sSub>
                                  <m:sSubPr>
                                    <m:ctrlPr>
                                      <w:rPr>
                                        <w:rFonts w:ascii="Cambria Math" w:eastAsiaTheme="minorEastAsia" w:hAnsi="Cambria Math" w:cs="Times New Roman"/>
                                        <w:i w:val="0"/>
                                        <w:color w:val="000000" w:themeColor="text1"/>
                                        <w:sz w:val="24"/>
                                      </w:rPr>
                                    </m:ctrlPr>
                                  </m:sSubPr>
                                  <m:e>
                                    <m:r>
                                      <w:rPr>
                                        <w:rFonts w:ascii="Cambria Math" w:eastAsiaTheme="minorEastAsia" w:hAnsi="Cambria Math" w:cs="Times New Roman"/>
                                        <w:color w:val="000000" w:themeColor="text1"/>
                                        <w:sz w:val="24"/>
                                        <w:lang w:val="en-US"/>
                                      </w:rPr>
                                      <m:t>X</m:t>
                                    </m:r>
                                  </m:e>
                                  <m:sub>
                                    <m:r>
                                      <w:rPr>
                                        <w:rFonts w:ascii="Cambria Math" w:eastAsiaTheme="minorEastAsia" w:hAnsi="Cambria Math" w:cs="Times New Roman"/>
                                        <w:color w:val="000000" w:themeColor="text1"/>
                                        <w:sz w:val="24"/>
                                        <w:lang w:val="en-US"/>
                                      </w:rPr>
                                      <m:t>G</m:t>
                                    </m:r>
                                  </m:sub>
                                </m:sSub>
                              </m:oMath>
                              <w:r w:rsidRPr="00E50F9A">
                                <w:rPr>
                                  <w:rFonts w:ascii="Times New Roman" w:eastAsiaTheme="minorEastAsia" w:hAnsi="Times New Roman" w:cs="Times New Roman"/>
                                  <w:i w:val="0"/>
                                  <w:color w:val="000000" w:themeColor="text1"/>
                                  <w:sz w:val="24"/>
                                  <w:lang w:val="en-US"/>
                                </w:rPr>
                                <w:t xml:space="preserve"> in a shared data matrix (left) and in an umixed matrix with shared beta weights (right) adapted from Calhoun and Adali </w:t>
                              </w:r>
                              <w:r w:rsidRPr="00E50F9A">
                                <w:rPr>
                                  <w:rFonts w:ascii="Times New Roman" w:eastAsiaTheme="minorEastAsia" w:hAnsi="Times New Roman" w:cs="Times New Roman"/>
                                  <w:i w:val="0"/>
                                  <w:color w:val="000000" w:themeColor="text1"/>
                                  <w:sz w:val="24"/>
                                </w:rPr>
                                <w:fldChar w:fldCharType="begin" w:fldLock="1"/>
                              </w:r>
                              <w:r w:rsidRPr="00E50F9A">
                                <w:rPr>
                                  <w:rFonts w:ascii="Times New Roman" w:eastAsiaTheme="minorEastAsia" w:hAnsi="Times New Roman" w:cs="Times New Roman"/>
                                  <w:i w:val="0"/>
                                  <w:color w:val="000000" w:themeColor="text1"/>
                                  <w:sz w:val="24"/>
                                  <w:lang w:val="en-US"/>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"(2009)", "plainTextFormattedCitation" : "(V. D. Calhoun &amp; Adali, 2009)", "previouslyFormattedCitation" : "(V. D. Calhoun &amp; Adali, 2009)" }, "properties" : {  }, "schema" : "https://github.com/citation-style-language/schema/raw/master/csl-citation.json" }</w:instrText>
                              </w:r>
                              <w:r w:rsidRPr="00E50F9A">
                                <w:rPr>
                                  <w:rFonts w:ascii="Times New Roman" w:eastAsiaTheme="minorEastAsia" w:hAnsi="Times New Roman" w:cs="Times New Roman"/>
                                  <w:i w:val="0"/>
                                  <w:color w:val="000000" w:themeColor="text1"/>
                                  <w:sz w:val="24"/>
                                </w:rPr>
                                <w:fldChar w:fldCharType="separate"/>
                              </w:r>
                              <w:r w:rsidRPr="00E50F9A">
                                <w:rPr>
                                  <w:rFonts w:ascii="Times New Roman" w:eastAsiaTheme="minorEastAsia" w:hAnsi="Times New Roman" w:cs="Times New Roman"/>
                                  <w:i w:val="0"/>
                                  <w:noProof/>
                                  <w:color w:val="000000" w:themeColor="text1"/>
                                  <w:sz w:val="24"/>
                                  <w:lang w:val="en-US"/>
                                </w:rPr>
                                <w:t>(2009)</w:t>
                              </w:r>
                              <w:r w:rsidRPr="00E50F9A">
                                <w:rPr>
                                  <w:rFonts w:ascii="Times New Roman" w:eastAsiaTheme="minorEastAsia" w:hAnsi="Times New Roman" w:cs="Times New Roman"/>
                                  <w:i w:val="0"/>
                                  <w:color w:val="000000" w:themeColor="text1"/>
                                  <w:sz w:val="24"/>
                                </w:rPr>
                                <w:fldChar w:fldCharType="end"/>
                              </w:r>
                              <w:r w:rsidRPr="00E50F9A">
                                <w:rPr>
                                  <w:rFonts w:ascii="Times New Roman" w:eastAsiaTheme="minorEastAsia" w:hAnsi="Times New Roman" w:cs="Times New Roman"/>
                                  <w:i w:val="0"/>
                                  <w:color w:val="000000" w:themeColor="text1"/>
                                  <w:sz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761D5B" id="Group 239" o:spid="_x0000_s1044" style="position:absolute;left:0;text-align:left;margin-left:1.8pt;margin-top:529.5pt;width:453.5pt;height:210.3pt;z-index:251688960;mso-wrap-distance-top:14.2pt;mso-wrap-distance-bottom:14.2pt;mso-position-vertical-relative:page;mso-width-relative:margin;mso-height-relative:margin" coordsize="57600,267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">
                <v:shape id="Grafik 21" o:spid="_x0000_s1045" type="#_x0000_t75" style="position:absolute;width:57600;height:19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">
                  <v:imagedata r:id="rId18" o:title="" cropbottom="6315f"/>
                </v:shape>
                <v:shape id="Text Box 235" o:spid="_x0000_s1046" type="#_x0000_t202" style="position:absolute;left:11;top:20185;width:57589;height:6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" stroked="f">
                  <v:textbox style="mso-fit-shape-to-text:t" inset="0,0,0,0">
                    <w:txbxContent>
                      <w:p w14:paraId="09C88FCC" w14:textId="6B9FE6BC" w:rsidR="00367162" w:rsidRPr="00E50F9A" w:rsidRDefault="00367162" w:rsidP="00E50F9A">
                        <w:pPr>
                          <w:pStyle w:val="Caption"/>
                          <w:jc w:val="both"/>
                          <w:rPr>
                            <w:rFonts w:ascii="Times New Roman" w:hAnsi="Times New Roman" w:cs="Times New Roman"/>
                            <w:i w:val="0"/>
                            <w:noProof/>
                            <w:color w:val="000000" w:themeColor="text1"/>
                            <w:sz w:val="24"/>
                            <w:szCs w:val="24"/>
                            <w:lang w:val="en-US"/>
                          </w:rPr>
                        </w:pPr>
                        <w:bookmarkStart w:id="38" w:name="_Ref508543931"/>
                        <w:r w:rsidRPr="00E50F9A">
                          <w:rPr>
                            <w:rFonts w:ascii="Times New Roman" w:hAnsi="Times New Roman" w:cs="Times New Roman"/>
                            <w:b/>
                            <w:i w:val="0"/>
                            <w:color w:val="000000" w:themeColor="text1"/>
                            <w:sz w:val="24"/>
                            <w:szCs w:val="24"/>
                            <w:lang w:val="en-US"/>
                          </w:rPr>
                          <w:t xml:space="preserve">Figure </w:t>
                        </w:r>
                        <w:r w:rsidRPr="00E50F9A">
                          <w:rPr>
                            <w:rFonts w:ascii="Times New Roman" w:hAnsi="Times New Roman" w:cs="Times New Roman"/>
                            <w:b/>
                            <w:i w:val="0"/>
                            <w:color w:val="000000" w:themeColor="text1"/>
                            <w:sz w:val="24"/>
                            <w:szCs w:val="24"/>
                          </w:rPr>
                          <w:fldChar w:fldCharType="begin"/>
                        </w:r>
                        <w:r w:rsidRPr="00E50F9A">
                          <w:rPr>
                            <w:rFonts w:ascii="Times New Roman" w:hAnsi="Times New Roman" w:cs="Times New Roman"/>
                            <w:b/>
                            <w:i w:val="0"/>
                            <w:color w:val="000000" w:themeColor="text1"/>
                            <w:sz w:val="24"/>
                            <w:szCs w:val="24"/>
                            <w:lang w:val="en-US"/>
                          </w:rPr>
                          <w:instrText xml:space="preserve"> SEQ Figure \* ARABIC </w:instrText>
                        </w:r>
                        <w:r w:rsidRPr="00E50F9A">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3</w:t>
                        </w:r>
                        <w:r w:rsidRPr="00E50F9A">
                          <w:rPr>
                            <w:rFonts w:ascii="Times New Roman" w:hAnsi="Times New Roman" w:cs="Times New Roman"/>
                            <w:b/>
                            <w:i w:val="0"/>
                            <w:color w:val="000000" w:themeColor="text1"/>
                            <w:sz w:val="24"/>
                            <w:szCs w:val="24"/>
                          </w:rPr>
                          <w:fldChar w:fldCharType="end"/>
                        </w:r>
                        <w:bookmarkEnd w:id="38"/>
                        <w:r w:rsidRPr="00E50F9A">
                          <w:rPr>
                            <w:rFonts w:ascii="Times New Roman" w:hAnsi="Times New Roman" w:cs="Times New Roman"/>
                            <w:b/>
                            <w:i w:val="0"/>
                            <w:color w:val="000000" w:themeColor="text1"/>
                            <w:sz w:val="24"/>
                            <w:szCs w:val="24"/>
                            <w:lang w:val="en-US"/>
                          </w:rPr>
                          <w:t xml:space="preserve"> </w:t>
                        </w:r>
                        <w:r w:rsidRPr="00E50F9A">
                          <w:rPr>
                            <w:rFonts w:ascii="Times New Roman" w:hAnsi="Times New Roman" w:cs="Times New Roman"/>
                            <w:i w:val="0"/>
                            <w:color w:val="000000" w:themeColor="text1"/>
                            <w:sz w:val="24"/>
                            <w:lang w:val="en-US"/>
                          </w:rPr>
                          <w:t xml:space="preserve">Illustration of jICA with coupled feature matrix of multimodal datasets </w:t>
                        </w:r>
                        <m:oMath>
                          <m:sSub>
                            <m:sSubPr>
                              <m:ctrlPr>
                                <w:rPr>
                                  <w:rFonts w:ascii="Cambria Math" w:hAnsi="Cambria Math" w:cs="Times New Roman"/>
                                  <w:i w:val="0"/>
                                  <w:color w:val="000000" w:themeColor="text1"/>
                                  <w:sz w:val="24"/>
                                </w:rPr>
                              </m:ctrlPr>
                            </m:sSubPr>
                            <m:e>
                              <m:r>
                                <w:rPr>
                                  <w:rFonts w:ascii="Cambria Math" w:hAnsi="Cambria Math" w:cs="Times New Roman"/>
                                  <w:color w:val="000000" w:themeColor="text1"/>
                                  <w:sz w:val="24"/>
                                  <w:lang w:val="en-US"/>
                                </w:rPr>
                                <m:t>X</m:t>
                              </m:r>
                            </m:e>
                            <m:sub>
                              <m:r>
                                <w:rPr>
                                  <w:rFonts w:ascii="Cambria Math" w:hAnsi="Cambria Math" w:cs="Times New Roman"/>
                                  <w:color w:val="000000" w:themeColor="text1"/>
                                  <w:sz w:val="24"/>
                                  <w:lang w:val="en-US"/>
                                </w:rPr>
                                <m:t>F</m:t>
                              </m:r>
                            </m:sub>
                          </m:sSub>
                        </m:oMath>
                        <w:r w:rsidRPr="00E50F9A">
                          <w:rPr>
                            <w:rFonts w:ascii="Times New Roman" w:eastAsiaTheme="minorEastAsia" w:hAnsi="Times New Roman" w:cs="Times New Roman"/>
                            <w:i w:val="0"/>
                            <w:color w:val="000000" w:themeColor="text1"/>
                            <w:sz w:val="24"/>
                            <w:lang w:val="en-US"/>
                          </w:rPr>
                          <w:t xml:space="preserve"> and </w:t>
                        </w:r>
                        <m:oMath>
                          <m:sSub>
                            <m:sSubPr>
                              <m:ctrlPr>
                                <w:rPr>
                                  <w:rFonts w:ascii="Cambria Math" w:eastAsiaTheme="minorEastAsia" w:hAnsi="Cambria Math" w:cs="Times New Roman"/>
                                  <w:i w:val="0"/>
                                  <w:color w:val="000000" w:themeColor="text1"/>
                                  <w:sz w:val="24"/>
                                </w:rPr>
                              </m:ctrlPr>
                            </m:sSubPr>
                            <m:e>
                              <m:r>
                                <w:rPr>
                                  <w:rFonts w:ascii="Cambria Math" w:eastAsiaTheme="minorEastAsia" w:hAnsi="Cambria Math" w:cs="Times New Roman"/>
                                  <w:color w:val="000000" w:themeColor="text1"/>
                                  <w:sz w:val="24"/>
                                  <w:lang w:val="en-US"/>
                                </w:rPr>
                                <m:t>X</m:t>
                              </m:r>
                            </m:e>
                            <m:sub>
                              <m:r>
                                <w:rPr>
                                  <w:rFonts w:ascii="Cambria Math" w:eastAsiaTheme="minorEastAsia" w:hAnsi="Cambria Math" w:cs="Times New Roman"/>
                                  <w:color w:val="000000" w:themeColor="text1"/>
                                  <w:sz w:val="24"/>
                                  <w:lang w:val="en-US"/>
                                </w:rPr>
                                <m:t>G</m:t>
                              </m:r>
                            </m:sub>
                          </m:sSub>
                        </m:oMath>
                        <w:r w:rsidRPr="00E50F9A">
                          <w:rPr>
                            <w:rFonts w:ascii="Times New Roman" w:eastAsiaTheme="minorEastAsia" w:hAnsi="Times New Roman" w:cs="Times New Roman"/>
                            <w:i w:val="0"/>
                            <w:color w:val="000000" w:themeColor="text1"/>
                            <w:sz w:val="24"/>
                            <w:lang w:val="en-US"/>
                          </w:rPr>
                          <w:t xml:space="preserve"> in a shared data matrix (left) and in an umixed matrix with shared beta weights (right) adapted from Calhoun and Adali </w:t>
                        </w:r>
                        <w:r w:rsidRPr="00E50F9A">
                          <w:rPr>
                            <w:rFonts w:ascii="Times New Roman" w:eastAsiaTheme="minorEastAsia" w:hAnsi="Times New Roman" w:cs="Times New Roman"/>
                            <w:i w:val="0"/>
                            <w:color w:val="000000" w:themeColor="text1"/>
                            <w:sz w:val="24"/>
                          </w:rPr>
                          <w:fldChar w:fldCharType="begin" w:fldLock="1"/>
                        </w:r>
                        <w:r w:rsidRPr="00E50F9A">
                          <w:rPr>
                            <w:rFonts w:ascii="Times New Roman" w:eastAsiaTheme="minorEastAsia" w:hAnsi="Times New Roman" w:cs="Times New Roman"/>
                            <w:i w:val="0"/>
                            <w:color w:val="000000" w:themeColor="text1"/>
                            <w:sz w:val="24"/>
                            <w:lang w:val="en-US"/>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"(2009)", "plainTextFormattedCitation" : "(V. D. Calhoun &amp; Adali, 2009)", "previouslyFormattedCitation" : "(V. D. Calhoun &amp; Adali, 2009)" }, "properties" : {  }, "schema" : "https://github.com/citation-style-language/schema/raw/master/csl-citation.json" }</w:instrText>
                        </w:r>
                        <w:r w:rsidRPr="00E50F9A">
                          <w:rPr>
                            <w:rFonts w:ascii="Times New Roman" w:eastAsiaTheme="minorEastAsia" w:hAnsi="Times New Roman" w:cs="Times New Roman"/>
                            <w:i w:val="0"/>
                            <w:color w:val="000000" w:themeColor="text1"/>
                            <w:sz w:val="24"/>
                          </w:rPr>
                          <w:fldChar w:fldCharType="separate"/>
                        </w:r>
                        <w:r w:rsidRPr="00E50F9A">
                          <w:rPr>
                            <w:rFonts w:ascii="Times New Roman" w:eastAsiaTheme="minorEastAsia" w:hAnsi="Times New Roman" w:cs="Times New Roman"/>
                            <w:i w:val="0"/>
                            <w:noProof/>
                            <w:color w:val="000000" w:themeColor="text1"/>
                            <w:sz w:val="24"/>
                            <w:lang w:val="en-US"/>
                          </w:rPr>
                          <w:t>(2009)</w:t>
                        </w:r>
                        <w:r w:rsidRPr="00E50F9A">
                          <w:rPr>
                            <w:rFonts w:ascii="Times New Roman" w:eastAsiaTheme="minorEastAsia" w:hAnsi="Times New Roman" w:cs="Times New Roman"/>
                            <w:i w:val="0"/>
                            <w:color w:val="000000" w:themeColor="text1"/>
                            <w:sz w:val="24"/>
                          </w:rPr>
                          <w:fldChar w:fldCharType="end"/>
                        </w:r>
                        <w:r w:rsidRPr="00E50F9A">
                          <w:rPr>
                            <w:rFonts w:ascii="Times New Roman" w:eastAsiaTheme="minorEastAsia" w:hAnsi="Times New Roman" w:cs="Times New Roman"/>
                            <w:i w:val="0"/>
                            <w:color w:val="000000" w:themeColor="text1"/>
                            <w:sz w:val="24"/>
                            <w:lang w:val="en-US"/>
                          </w:rPr>
                          <w:t>.</w:t>
                        </w:r>
                      </w:p>
                    </w:txbxContent>
                  </v:textbox>
                </v:shape>
                <w10:wrap type="topAndBottom" anchory="page"/>
              </v:group>
            </w:pict>
          </mc:Fallback>
        </mc:AlternateContent>
      </w:r>
      <w:r w:rsidR="00E830F8" w:rsidRPr="00F4550C">
        <w:rPr>
          <w:rFonts w:ascii="Times New Roman" w:hAnsi="Times New Roman" w:cs="Times New Roman"/>
          <w:sz w:val="24"/>
        </w:rPr>
        <w:t>In te</w:t>
      </w:r>
      <w:r w:rsidR="00862A63" w:rsidRPr="00F4550C">
        <w:rPr>
          <w:rFonts w:ascii="Times New Roman" w:hAnsi="Times New Roman" w:cs="Times New Roman"/>
          <w:sz w:val="24"/>
        </w:rPr>
        <w:t>rms o</w:t>
      </w:r>
      <w:r w:rsidR="00E830F8" w:rsidRPr="00F4550C">
        <w:rPr>
          <w:rFonts w:ascii="Times New Roman" w:hAnsi="Times New Roman" w:cs="Times New Roman"/>
          <w:sz w:val="24"/>
        </w:rPr>
        <w:t xml:space="preserve">f ERP and fMRI data, </w:t>
      </w:r>
      <w:r w:rsidR="00085DF5" w:rsidRPr="00F4550C">
        <w:rPr>
          <w:rFonts w:ascii="Times New Roman" w:hAnsi="Times New Roman" w:cs="Times New Roman"/>
          <w:sz w:val="24"/>
        </w:rPr>
        <w:t>a</w:t>
      </w:r>
      <w:r w:rsidR="00E70A97" w:rsidRPr="00F4550C">
        <w:rPr>
          <w:rFonts w:ascii="Times New Roman" w:hAnsi="Times New Roman" w:cs="Times New Roman"/>
          <w:sz w:val="24"/>
        </w:rPr>
        <w:t xml:space="preserve"> </w:t>
      </w:r>
      <w:r w:rsidR="00E830F8" w:rsidRPr="00F4550C">
        <w:rPr>
          <w:rFonts w:ascii="Times New Roman" w:hAnsi="Times New Roman" w:cs="Times New Roman"/>
          <w:sz w:val="24"/>
        </w:rPr>
        <w:t>spatio</w:t>
      </w:r>
      <w:r w:rsidR="00197D44" w:rsidRPr="00F4550C">
        <w:rPr>
          <w:rFonts w:ascii="Times New Roman" w:hAnsi="Times New Roman" w:cs="Times New Roman"/>
          <w:sz w:val="24"/>
        </w:rPr>
        <w:t>-</w:t>
      </w:r>
      <w:r w:rsidR="00E830F8" w:rsidRPr="00F4550C">
        <w:rPr>
          <w:rFonts w:ascii="Times New Roman" w:hAnsi="Times New Roman" w:cs="Times New Roman"/>
          <w:sz w:val="24"/>
        </w:rPr>
        <w:t>temporal decomposition</w:t>
      </w:r>
      <w:r w:rsidR="00085DF5" w:rsidRPr="00F4550C">
        <w:rPr>
          <w:rFonts w:ascii="Times New Roman" w:hAnsi="Times New Roman" w:cs="Times New Roman"/>
          <w:sz w:val="24"/>
        </w:rPr>
        <w:t xml:space="preserve"> from jICA</w:t>
      </w:r>
      <w:r w:rsidR="00E830F8" w:rsidRPr="00F4550C">
        <w:rPr>
          <w:rFonts w:ascii="Times New Roman" w:hAnsi="Times New Roman" w:cs="Times New Roman"/>
          <w:sz w:val="24"/>
        </w:rPr>
        <w:t xml:space="preserve"> refers to the</w:t>
      </w:r>
      <w:r w:rsidR="00B73766" w:rsidRPr="00F4550C">
        <w:rPr>
          <w:rFonts w:ascii="Times New Roman" w:hAnsi="Times New Roman" w:cs="Times New Roman"/>
          <w:sz w:val="24"/>
        </w:rPr>
        <w:t xml:space="preserve"> ERP</w:t>
      </w:r>
      <w:r w:rsidR="00E830F8" w:rsidRPr="00F4550C">
        <w:rPr>
          <w:rFonts w:ascii="Times New Roman" w:hAnsi="Times New Roman" w:cs="Times New Roman"/>
          <w:sz w:val="24"/>
        </w:rPr>
        <w:t xml:space="preserve"> time course and voxel intensity.</w:t>
      </w:r>
      <w:r w:rsidR="002C4FA8" w:rsidRPr="00F4550C">
        <w:rPr>
          <w:rFonts w:ascii="Times New Roman" w:hAnsi="Times New Roman" w:cs="Times New Roman"/>
          <w:sz w:val="24"/>
        </w:rPr>
        <w:t xml:space="preserve"> </w:t>
      </w:r>
      <w:r w:rsidR="00085DF5" w:rsidRPr="00F4550C">
        <w:rPr>
          <w:rFonts w:ascii="Times New Roman" w:hAnsi="Times New Roman" w:cs="Times New Roman"/>
          <w:sz w:val="24"/>
        </w:rPr>
        <w:t>However</w:t>
      </w:r>
      <w:r w:rsidR="003E4CED" w:rsidRPr="00F4550C">
        <w:rPr>
          <w:rFonts w:ascii="Times New Roman" w:hAnsi="Times New Roman" w:cs="Times New Roman"/>
          <w:sz w:val="24"/>
        </w:rPr>
        <w:t xml:space="preserve">, </w:t>
      </w:r>
      <w:r w:rsidR="00E830F8" w:rsidRPr="00F4550C">
        <w:rPr>
          <w:rFonts w:ascii="Times New Roman" w:hAnsi="Times New Roman" w:cs="Times New Roman"/>
          <w:sz w:val="24"/>
        </w:rPr>
        <w:t>the jICA</w:t>
      </w:r>
      <w:r w:rsidR="003E4CED" w:rsidRPr="00F4550C">
        <w:rPr>
          <w:rFonts w:ascii="Times New Roman" w:hAnsi="Times New Roman" w:cs="Times New Roman"/>
          <w:sz w:val="24"/>
        </w:rPr>
        <w:t xml:space="preserve"> adds a strong constraint</w:t>
      </w:r>
      <w:r w:rsidR="005C0B78" w:rsidRPr="00F4550C">
        <w:rPr>
          <w:rFonts w:ascii="Times New Roman" w:hAnsi="Times New Roman" w:cs="Times New Roman"/>
          <w:sz w:val="24"/>
        </w:rPr>
        <w:t xml:space="preserve"> by assuming that</w:t>
      </w:r>
      <w:r w:rsidR="003E4CED" w:rsidRPr="00F4550C">
        <w:rPr>
          <w:rFonts w:ascii="Times New Roman" w:hAnsi="Times New Roman" w:cs="Times New Roman"/>
          <w:sz w:val="24"/>
        </w:rPr>
        <w:t xml:space="preserve"> </w:t>
      </w:r>
      <w:r w:rsidR="00085DF5" w:rsidRPr="00F4550C">
        <w:rPr>
          <w:rFonts w:ascii="Times New Roman" w:hAnsi="Times New Roman" w:cs="Times New Roman"/>
          <w:sz w:val="24"/>
        </w:rPr>
        <w:t>neuronal sources</w:t>
      </w:r>
      <w:r w:rsidR="005C0B78" w:rsidRPr="00F4550C">
        <w:rPr>
          <w:rFonts w:ascii="Times New Roman" w:hAnsi="Times New Roman" w:cs="Times New Roman"/>
          <w:sz w:val="24"/>
        </w:rPr>
        <w:t xml:space="preserve"> associated with the two data modalities</w:t>
      </w:r>
      <w:r w:rsidR="005A460E" w:rsidRPr="00F4550C">
        <w:rPr>
          <w:rFonts w:ascii="Times New Roman" w:hAnsi="Times New Roman" w:cs="Times New Roman"/>
          <w:sz w:val="24"/>
        </w:rPr>
        <w:t xml:space="preserve"> </w:t>
      </w:r>
      <w:r w:rsidR="00196158" w:rsidRPr="00F4550C">
        <w:rPr>
          <w:rFonts w:ascii="Times New Roman" w:hAnsi="Times New Roman" w:cs="Times New Roman"/>
          <w:sz w:val="24"/>
        </w:rPr>
        <w:t>vary</w:t>
      </w:r>
      <w:r w:rsidR="005A460E" w:rsidRPr="00F4550C">
        <w:rPr>
          <w:rFonts w:ascii="Times New Roman" w:hAnsi="Times New Roman" w:cs="Times New Roman"/>
          <w:sz w:val="24"/>
        </w:rPr>
        <w:t xml:space="preserve"> the same way across subjects</w:t>
      </w:r>
      <w:r w:rsidR="005C0B78" w:rsidRPr="00F4550C">
        <w:rPr>
          <w:rFonts w:ascii="Times New Roman" w:hAnsi="Times New Roman" w:cs="Times New Roman"/>
          <w:sz w:val="24"/>
        </w:rPr>
        <w:t>.</w:t>
      </w:r>
      <w:r w:rsidR="004C5AED" w:rsidRPr="00F4550C">
        <w:rPr>
          <w:rFonts w:ascii="Times New Roman" w:hAnsi="Times New Roman" w:cs="Times New Roman"/>
          <w:sz w:val="24"/>
        </w:rPr>
        <w:t xml:space="preserve"> Therefore, only </w:t>
      </w:r>
      <w:r w:rsidR="00085DF5" w:rsidRPr="00F4550C">
        <w:rPr>
          <w:rFonts w:ascii="Times New Roman" w:hAnsi="Times New Roman" w:cs="Times New Roman"/>
          <w:sz w:val="24"/>
        </w:rPr>
        <w:t>features</w:t>
      </w:r>
      <w:r w:rsidR="004C5AED" w:rsidRPr="00F4550C">
        <w:rPr>
          <w:rFonts w:ascii="Times New Roman" w:hAnsi="Times New Roman" w:cs="Times New Roman"/>
          <w:sz w:val="24"/>
        </w:rPr>
        <w:t xml:space="preserve"> with identical linear covariation are extracted from the unmixed data matrix. Correspondingly, beta weights are assigned to pairs of components from both data modalities</w:t>
      </w:r>
      <w:r w:rsidR="00F937A0">
        <w:rPr>
          <w:rFonts w:ascii="Times New Roman" w:hAnsi="Times New Roman" w:cs="Times New Roman"/>
          <w:sz w:val="24"/>
        </w:rPr>
        <w:t xml:space="preserve"> (see </w:t>
      </w:r>
      <w:r w:rsidR="00F937A0" w:rsidRPr="00F937A0">
        <w:rPr>
          <w:rFonts w:ascii="Times New Roman" w:hAnsi="Times New Roman" w:cs="Times New Roman"/>
          <w:sz w:val="24"/>
        </w:rPr>
        <w:fldChar w:fldCharType="begin"/>
      </w:r>
      <w:r w:rsidR="00F937A0" w:rsidRPr="00F937A0">
        <w:rPr>
          <w:rFonts w:ascii="Times New Roman" w:hAnsi="Times New Roman" w:cs="Times New Roman"/>
          <w:sz w:val="24"/>
        </w:rPr>
        <w:instrText xml:space="preserve"> REF _Ref508543931 \h  \* MERGEFORMAT </w:instrText>
      </w:r>
      <w:r w:rsidR="00F937A0" w:rsidRPr="00F937A0">
        <w:rPr>
          <w:rFonts w:ascii="Times New Roman" w:hAnsi="Times New Roman" w:cs="Times New Roman"/>
          <w:sz w:val="24"/>
        </w:rPr>
      </w:r>
      <w:r w:rsidR="00F937A0" w:rsidRPr="00F937A0">
        <w:rPr>
          <w:rFonts w:ascii="Times New Roman" w:hAnsi="Times New Roman" w:cs="Times New Roman"/>
          <w:sz w:val="24"/>
        </w:rPr>
        <w:fldChar w:fldCharType="separate"/>
      </w:r>
      <w:r w:rsidR="00F937A0" w:rsidRPr="00F937A0">
        <w:rPr>
          <w:rFonts w:ascii="Times New Roman" w:hAnsi="Times New Roman" w:cs="Times New Roman"/>
          <w:b/>
          <w:color w:val="000000" w:themeColor="text1"/>
          <w:sz w:val="24"/>
          <w:szCs w:val="24"/>
        </w:rPr>
        <w:t xml:space="preserve">Figure </w:t>
      </w:r>
      <w:r w:rsidR="00F937A0" w:rsidRPr="00F937A0">
        <w:rPr>
          <w:rFonts w:ascii="Times New Roman" w:hAnsi="Times New Roman" w:cs="Times New Roman"/>
          <w:b/>
          <w:noProof/>
          <w:color w:val="000000" w:themeColor="text1"/>
          <w:sz w:val="24"/>
          <w:szCs w:val="24"/>
        </w:rPr>
        <w:t>3</w:t>
      </w:r>
      <w:r w:rsidR="00F937A0" w:rsidRPr="00F937A0">
        <w:rPr>
          <w:rFonts w:ascii="Times New Roman" w:hAnsi="Times New Roman" w:cs="Times New Roman"/>
          <w:sz w:val="24"/>
        </w:rPr>
        <w:fldChar w:fldCharType="end"/>
      </w:r>
      <w:r w:rsidR="009420B0" w:rsidRPr="00F4550C">
        <w:rPr>
          <w:rFonts w:ascii="Times New Roman" w:hAnsi="Times New Roman" w:cs="Times New Roman"/>
          <w:sz w:val="24"/>
        </w:rPr>
        <w:t>)</w:t>
      </w:r>
      <w:r w:rsidR="004C5AED" w:rsidRPr="00F4550C">
        <w:rPr>
          <w:rFonts w:ascii="Times New Roman" w:hAnsi="Times New Roman" w:cs="Times New Roman"/>
          <w:sz w:val="24"/>
        </w:rPr>
        <w:t xml:space="preserve">. </w:t>
      </w:r>
      <w:r w:rsidR="00836683" w:rsidRPr="00F4550C">
        <w:rPr>
          <w:rFonts w:ascii="Times New Roman" w:hAnsi="Times New Roman" w:cs="Times New Roman"/>
          <w:sz w:val="24"/>
        </w:rPr>
        <w:t>When extracting complementary components from</w:t>
      </w:r>
      <w:r w:rsidR="004C5AED" w:rsidRPr="00F4550C">
        <w:rPr>
          <w:rFonts w:ascii="Times New Roman" w:hAnsi="Times New Roman" w:cs="Times New Roman"/>
          <w:sz w:val="24"/>
        </w:rPr>
        <w:t xml:space="preserve"> </w:t>
      </w:r>
      <w:r w:rsidR="00836683" w:rsidRPr="00F4550C">
        <w:rPr>
          <w:rFonts w:ascii="Times New Roman" w:hAnsi="Times New Roman" w:cs="Times New Roman"/>
          <w:sz w:val="24"/>
        </w:rPr>
        <w:t>ERP time courses</w:t>
      </w:r>
      <w:r w:rsidR="004C5AED" w:rsidRPr="00F4550C">
        <w:rPr>
          <w:rFonts w:ascii="Times New Roman" w:hAnsi="Times New Roman" w:cs="Times New Roman"/>
          <w:sz w:val="24"/>
        </w:rPr>
        <w:t xml:space="preserve"> and fMRI</w:t>
      </w:r>
      <w:r w:rsidR="00836683" w:rsidRPr="00F4550C">
        <w:rPr>
          <w:rFonts w:ascii="Times New Roman" w:hAnsi="Times New Roman" w:cs="Times New Roman"/>
          <w:sz w:val="24"/>
        </w:rPr>
        <w:t xml:space="preserve"> contrasts</w:t>
      </w:r>
      <w:r w:rsidR="004C5AED" w:rsidRPr="00F4550C">
        <w:rPr>
          <w:rFonts w:ascii="Times New Roman" w:hAnsi="Times New Roman" w:cs="Times New Roman"/>
          <w:sz w:val="24"/>
        </w:rPr>
        <w:t>, each time point in the extracted ERP</w:t>
      </w:r>
      <w:r w:rsidR="00C02140" w:rsidRPr="00F4550C">
        <w:rPr>
          <w:rFonts w:ascii="Times New Roman" w:hAnsi="Times New Roman" w:cs="Times New Roman"/>
          <w:sz w:val="24"/>
        </w:rPr>
        <w:t xml:space="preserve"> time course</w:t>
      </w:r>
      <w:r w:rsidR="00836683" w:rsidRPr="00F4550C">
        <w:rPr>
          <w:rFonts w:ascii="Times New Roman" w:hAnsi="Times New Roman" w:cs="Times New Roman"/>
          <w:sz w:val="24"/>
        </w:rPr>
        <w:t xml:space="preserve"> is assigned</w:t>
      </w:r>
      <w:r w:rsidR="004C5AED" w:rsidRPr="00F4550C">
        <w:rPr>
          <w:rFonts w:ascii="Times New Roman" w:hAnsi="Times New Roman" w:cs="Times New Roman"/>
          <w:sz w:val="24"/>
        </w:rPr>
        <w:t xml:space="preserve"> a combinat</w:t>
      </w:r>
      <w:r w:rsidR="00836683" w:rsidRPr="00F4550C">
        <w:rPr>
          <w:rFonts w:ascii="Times New Roman" w:hAnsi="Times New Roman" w:cs="Times New Roman"/>
          <w:sz w:val="24"/>
        </w:rPr>
        <w:t>ion of the associated fMRI voxels</w:t>
      </w:r>
      <w:r w:rsidR="004C5AED" w:rsidRPr="00F4550C">
        <w:rPr>
          <w:rFonts w:ascii="Times New Roman" w:hAnsi="Times New Roman" w:cs="Times New Roman"/>
          <w:sz w:val="24"/>
        </w:rPr>
        <w:t>, adding spatial to the temporal data.</w:t>
      </w:r>
      <w:r w:rsidR="002C4FA8" w:rsidRPr="00F4550C">
        <w:rPr>
          <w:rFonts w:ascii="Times New Roman" w:hAnsi="Times New Roman" w:cs="Times New Roman"/>
          <w:sz w:val="24"/>
        </w:rPr>
        <w:t xml:space="preserve"> Here, of course, an assignment of voxel clusters to ERP time courses should not be interpreted as increased temporal resolution in the fMRI data, since the amount of observations (i.e., volumes) per variable (i.e., voxels) has not changed. Averaged voxel clusters associated with time points are better seen as a correlate of the variance found in the ERP time course.</w:t>
      </w:r>
    </w:p>
    <w:p w14:paraId="7E39DF3C" w14:textId="72D7E590" w:rsidR="00E830F8" w:rsidRPr="00F4550C" w:rsidRDefault="004C5AED" w:rsidP="00522F58">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lastRenderedPageBreak/>
        <w:t xml:space="preserve">The likelihood function used in the jICA is similar to </w:t>
      </w:r>
      <w:r w:rsidR="002C4FA8" w:rsidRPr="00F4550C">
        <w:rPr>
          <w:rFonts w:ascii="Times New Roman" w:hAnsi="Times New Roman" w:cs="Times New Roman"/>
          <w:sz w:val="24"/>
        </w:rPr>
        <w:t>common</w:t>
      </w:r>
      <w:r w:rsidRPr="00F4550C">
        <w:rPr>
          <w:rFonts w:ascii="Times New Roman" w:hAnsi="Times New Roman" w:cs="Times New Roman"/>
          <w:sz w:val="24"/>
        </w:rPr>
        <w:t xml:space="preserve"> ICA as well. </w:t>
      </w:r>
      <w:r w:rsidR="00E830F8" w:rsidRPr="00F4550C">
        <w:rPr>
          <w:rFonts w:ascii="Times New Roman" w:hAnsi="Times New Roman" w:cs="Times New Roman"/>
          <w:sz w:val="24"/>
        </w:rPr>
        <w:t xml:space="preserve">The joint unmixing data matrix W of two datasets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F</m:t>
            </m:r>
          </m:sub>
        </m:sSub>
      </m:oMath>
      <w:r w:rsidR="00E830F8" w:rsidRPr="00F4550C">
        <w:rPr>
          <w:rFonts w:ascii="Times New Roman" w:eastAsiaTheme="minorEastAsia" w:hAnsi="Times New Roman" w:cs="Times New Roman"/>
          <w:sz w:val="24"/>
        </w:rPr>
        <w:t xml:space="preserve"> 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G</m:t>
            </m:r>
          </m:sub>
        </m:sSub>
      </m:oMath>
      <w:r w:rsidR="00E830F8" w:rsidRPr="00F4550C">
        <w:rPr>
          <w:rFonts w:ascii="Times New Roman" w:hAnsi="Times New Roman" w:cs="Times New Roman"/>
          <w:sz w:val="24"/>
        </w:rPr>
        <w:t xml:space="preserve"> from the same sample of test subjects N</w:t>
      </w:r>
      <w:r w:rsidRPr="00F4550C">
        <w:rPr>
          <w:rFonts w:ascii="Times New Roman" w:hAnsi="Times New Roman" w:cs="Times New Roman"/>
          <w:sz w:val="24"/>
        </w:rPr>
        <w:t xml:space="preserve"> </w:t>
      </w:r>
      <w:r w:rsidR="00E830F8" w:rsidRPr="00F4550C">
        <w:rPr>
          <w:rFonts w:ascii="Times New Roman" w:hAnsi="Times New Roman" w:cs="Times New Roman"/>
          <w:sz w:val="24"/>
        </w:rPr>
        <w:t>is estimated so that the likelihood L(W) is maximal. In the estimated unmixing matrix each dataset has the dimension</w:t>
      </w:r>
      <w:r w:rsidR="00C95113" w:rsidRPr="00F4550C">
        <w:rPr>
          <w:rFonts w:ascii="Times New Roman" w:hAnsi="Times New Roman" w:cs="Times New Roman"/>
          <w:sz w:val="24"/>
        </w:rPr>
        <w:t>s</w:t>
      </w:r>
      <w:r w:rsidR="00E830F8" w:rsidRPr="00F4550C">
        <w:rPr>
          <w:rFonts w:ascii="Times New Roman" w:hAnsi="Times New Roman" w:cs="Times New Roman"/>
          <w:sz w:val="24"/>
        </w:rPr>
        <w:t xml:space="preserve"> N and voxels</w:t>
      </w:r>
      <w:r w:rsidR="00C95113" w:rsidRPr="00F4550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00C95113" w:rsidRPr="00F4550C">
        <w:rPr>
          <w:rFonts w:ascii="Times New Roman" w:eastAsiaTheme="minorEastAsia" w:hAnsi="Times New Roman" w:cs="Times New Roman"/>
          <w:sz w:val="24"/>
        </w:rPr>
        <w:t>)</w:t>
      </w:r>
      <w:r w:rsidR="00E830F8" w:rsidRPr="00F4550C">
        <w:rPr>
          <w:rFonts w:ascii="Times New Roman" w:hAnsi="Times New Roman" w:cs="Times New Roman"/>
          <w:sz w:val="24"/>
        </w:rPr>
        <w:t xml:space="preserve"> or ERP time course</w:t>
      </w:r>
      <w:r w:rsidR="00C95113" w:rsidRPr="00F4550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oMath>
      <w:r w:rsidR="00C95113" w:rsidRPr="00F4550C">
        <w:rPr>
          <w:rFonts w:ascii="Times New Roman" w:eastAsiaTheme="minorEastAsia" w:hAnsi="Times New Roman" w:cs="Times New Roman"/>
          <w:sz w:val="24"/>
        </w:rPr>
        <w:t>)</w:t>
      </w:r>
      <w:r w:rsidR="00E830F8" w:rsidRPr="00F4550C">
        <w:rPr>
          <w:rFonts w:ascii="Times New Roman" w:hAnsi="Times New Roman" w:cs="Times New Roman"/>
          <w:sz w:val="24"/>
        </w:rPr>
        <w:t>. The</w:t>
      </w:r>
      <w:r w:rsidR="00C95113" w:rsidRPr="00F4550C">
        <w:rPr>
          <w:rFonts w:ascii="Times New Roman" w:hAnsi="Times New Roman" w:cs="Times New Roman"/>
          <w:sz w:val="24"/>
        </w:rPr>
        <w:t xml:space="preserve"> basic</w:t>
      </w:r>
      <w:r w:rsidR="00E830F8" w:rsidRPr="00F4550C">
        <w:rPr>
          <w:rFonts w:ascii="Times New Roman" w:hAnsi="Times New Roman" w:cs="Times New Roman"/>
          <w:sz w:val="24"/>
        </w:rPr>
        <w:t xml:space="preserve"> estimation of </w:t>
      </w:r>
      <w:r w:rsidR="00C95113" w:rsidRPr="00F4550C">
        <w:rPr>
          <w:rFonts w:ascii="Times New Roman" w:hAnsi="Times New Roman" w:cs="Times New Roman"/>
          <w:sz w:val="24"/>
        </w:rPr>
        <w:t>L(W)</w:t>
      </w:r>
      <w:r w:rsidR="002C4FA8" w:rsidRPr="00F4550C">
        <w:rPr>
          <w:rFonts w:ascii="Times New Roman" w:hAnsi="Times New Roman" w:cs="Times New Roman"/>
          <w:sz w:val="24"/>
        </w:rPr>
        <w:t xml:space="preserve"> follows </w:t>
      </w:r>
      <w:r w:rsidR="00C43EE1">
        <w:rPr>
          <w:rFonts w:ascii="Times New Roman" w:hAnsi="Times New Roman" w:cs="Times New Roman"/>
          <w:sz w:val="24"/>
        </w:rPr>
        <w:t>equation</w:t>
      </w:r>
      <w:r w:rsidR="002C4FA8" w:rsidRPr="00F4550C">
        <w:rPr>
          <w:rFonts w:ascii="Times New Roman" w:hAnsi="Times New Roman" w:cs="Times New Roman"/>
          <w:sz w:val="24"/>
        </w:rPr>
        <w:t xml:space="preserve"> (1),</w:t>
      </w:r>
    </w:p>
    <w:p w14:paraId="0D35FC6F" w14:textId="057128FA" w:rsidR="00C95113" w:rsidRPr="00026920" w:rsidRDefault="00C95113" w:rsidP="00C43EE1">
      <w:pPr>
        <w:pStyle w:val="Caption"/>
        <w:rPr>
          <w:rFonts w:ascii="Times New Roman" w:hAnsi="Times New Roman" w:cs="Times New Roman"/>
          <w:color w:val="000000" w:themeColor="text1"/>
          <w:sz w:val="28"/>
          <w:lang w:val="en-US"/>
        </w:rPr>
      </w:pPr>
      <w:r w:rsidRPr="00026920">
        <w:rPr>
          <w:rFonts w:ascii="Times New Roman" w:eastAsiaTheme="minorEastAsia" w:hAnsi="Times New Roman" w:cs="Times New Roman"/>
          <w:color w:val="000000" w:themeColor="text1"/>
          <w:sz w:val="28"/>
          <w:lang w:val="en-US"/>
        </w:rPr>
        <w:t xml:space="preserve"> </w:t>
      </w:r>
      <m:oMath>
        <m:r>
          <w:rPr>
            <w:rFonts w:ascii="Cambria Math" w:hAnsi="Cambria Math" w:cs="Times New Roman"/>
            <w:color w:val="000000" w:themeColor="text1"/>
            <w:sz w:val="28"/>
            <w:lang w:val="en-US"/>
          </w:rPr>
          <m:t xml:space="preserve">L(W)= </m:t>
        </m:r>
        <m:nary>
          <m:naryPr>
            <m:chr m:val="∏"/>
            <m:limLoc m:val="undOvr"/>
            <m:ctrlPr>
              <w:rPr>
                <w:rFonts w:ascii="Cambria Math" w:hAnsi="Cambria Math" w:cs="Times New Roman"/>
                <w:i w:val="0"/>
                <w:color w:val="000000" w:themeColor="text1"/>
                <w:sz w:val="28"/>
              </w:rPr>
            </m:ctrlPr>
          </m:naryPr>
          <m:sub>
            <m:r>
              <w:rPr>
                <w:rFonts w:ascii="Cambria Math" w:hAnsi="Cambria Math" w:cs="Times New Roman"/>
                <w:color w:val="000000" w:themeColor="text1"/>
                <w:sz w:val="28"/>
                <w:lang w:val="en-US"/>
              </w:rPr>
              <m:t>n=1</m:t>
            </m:r>
          </m:sub>
          <m:sup>
            <m:r>
              <w:rPr>
                <w:rFonts w:ascii="Cambria Math" w:hAnsi="Cambria Math" w:cs="Times New Roman"/>
                <w:color w:val="000000" w:themeColor="text1"/>
                <w:sz w:val="28"/>
                <w:lang w:val="en-US"/>
              </w:rPr>
              <m:t>N</m:t>
            </m:r>
          </m:sup>
          <m:e>
            <m:d>
              <m:dPr>
                <m:ctrlPr>
                  <w:rPr>
                    <w:rFonts w:ascii="Cambria Math" w:hAnsi="Cambria Math" w:cs="Times New Roman"/>
                    <w:i w:val="0"/>
                    <w:color w:val="000000" w:themeColor="text1"/>
                    <w:sz w:val="28"/>
                  </w:rPr>
                </m:ctrlPr>
              </m:dPr>
              <m:e>
                <m:nary>
                  <m:naryPr>
                    <m:chr m:val="∏"/>
                    <m:limLoc m:val="undOvr"/>
                    <m:ctrlPr>
                      <w:rPr>
                        <w:rFonts w:ascii="Cambria Math" w:hAnsi="Cambria Math" w:cs="Times New Roman"/>
                        <w:i w:val="0"/>
                        <w:color w:val="000000" w:themeColor="text1"/>
                        <w:sz w:val="28"/>
                      </w:rPr>
                    </m:ctrlPr>
                  </m:naryPr>
                  <m:sub>
                    <m:r>
                      <w:rPr>
                        <w:rFonts w:ascii="Cambria Math" w:hAnsi="Cambria Math" w:cs="Times New Roman"/>
                        <w:color w:val="000000" w:themeColor="text1"/>
                        <w:sz w:val="28"/>
                        <w:lang w:val="en-US"/>
                      </w:rPr>
                      <m:t>v=1</m:t>
                    </m:r>
                  </m:sub>
                  <m:sup>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V</m:t>
                        </m:r>
                      </m:e>
                      <m:sub>
                        <m:r>
                          <w:rPr>
                            <w:rFonts w:ascii="Cambria Math" w:hAnsi="Cambria Math" w:cs="Times New Roman"/>
                            <w:color w:val="000000" w:themeColor="text1"/>
                            <w:sz w:val="28"/>
                            <w:lang w:val="en-US"/>
                          </w:rPr>
                          <m:t>1</m:t>
                        </m:r>
                      </m:sub>
                    </m:sSub>
                  </m:sup>
                  <m:e>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p</m:t>
                        </m:r>
                      </m:e>
                      <m:sub>
                        <m:r>
                          <w:rPr>
                            <w:rFonts w:ascii="Cambria Math" w:hAnsi="Cambria Math" w:cs="Times New Roman"/>
                            <w:color w:val="000000" w:themeColor="text1"/>
                            <w:sz w:val="28"/>
                            <w:lang w:val="en-US"/>
                          </w:rPr>
                          <m:t>F, n</m:t>
                        </m:r>
                      </m:sub>
                    </m:sSub>
                    <m:d>
                      <m:dPr>
                        <m:ctrlPr>
                          <w:rPr>
                            <w:rFonts w:ascii="Cambria Math" w:hAnsi="Cambria Math" w:cs="Times New Roman"/>
                            <w:i w:val="0"/>
                            <w:color w:val="000000" w:themeColor="text1"/>
                            <w:sz w:val="28"/>
                          </w:rPr>
                        </m:ctrlPr>
                      </m:dPr>
                      <m:e>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u</m:t>
                            </m:r>
                          </m:e>
                          <m:sub>
                            <m:r>
                              <w:rPr>
                                <w:rFonts w:ascii="Cambria Math" w:hAnsi="Cambria Math" w:cs="Times New Roman"/>
                                <w:color w:val="000000" w:themeColor="text1"/>
                                <w:sz w:val="28"/>
                                <w:lang w:val="en-US"/>
                              </w:rPr>
                              <m:t>F, v</m:t>
                            </m:r>
                          </m:sub>
                        </m:sSub>
                      </m:e>
                    </m:d>
                  </m:e>
                </m:nary>
                <m:nary>
                  <m:naryPr>
                    <m:chr m:val="∏"/>
                    <m:limLoc m:val="undOvr"/>
                    <m:ctrlPr>
                      <w:rPr>
                        <w:rFonts w:ascii="Cambria Math" w:hAnsi="Cambria Math" w:cs="Times New Roman"/>
                        <w:i w:val="0"/>
                        <w:color w:val="000000" w:themeColor="text1"/>
                        <w:sz w:val="28"/>
                      </w:rPr>
                    </m:ctrlPr>
                  </m:naryPr>
                  <m:sub>
                    <m:r>
                      <w:rPr>
                        <w:rFonts w:ascii="Cambria Math" w:hAnsi="Cambria Math" w:cs="Times New Roman"/>
                        <w:color w:val="000000" w:themeColor="text1"/>
                        <w:sz w:val="28"/>
                        <w:lang w:val="en-US"/>
                      </w:rPr>
                      <m:t>v=1</m:t>
                    </m:r>
                  </m:sub>
                  <m:sup>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V</m:t>
                        </m:r>
                      </m:e>
                      <m:sub>
                        <m:r>
                          <w:rPr>
                            <w:rFonts w:ascii="Cambria Math" w:hAnsi="Cambria Math" w:cs="Times New Roman"/>
                            <w:color w:val="000000" w:themeColor="text1"/>
                            <w:sz w:val="28"/>
                            <w:lang w:val="en-US"/>
                          </w:rPr>
                          <m:t>2</m:t>
                        </m:r>
                      </m:sub>
                    </m:sSub>
                  </m:sup>
                  <m:e>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p</m:t>
                        </m:r>
                      </m:e>
                      <m:sub>
                        <m:r>
                          <w:rPr>
                            <w:rFonts w:ascii="Cambria Math" w:hAnsi="Cambria Math" w:cs="Times New Roman"/>
                            <w:color w:val="000000" w:themeColor="text1"/>
                            <w:sz w:val="28"/>
                            <w:lang w:val="en-US"/>
                          </w:rPr>
                          <m:t>G, n</m:t>
                        </m:r>
                      </m:sub>
                    </m:sSub>
                    <m:d>
                      <m:dPr>
                        <m:ctrlPr>
                          <w:rPr>
                            <w:rFonts w:ascii="Cambria Math" w:hAnsi="Cambria Math" w:cs="Times New Roman"/>
                            <w:i w:val="0"/>
                            <w:color w:val="000000" w:themeColor="text1"/>
                            <w:sz w:val="28"/>
                          </w:rPr>
                        </m:ctrlPr>
                      </m:dPr>
                      <m:e>
                        <m:sSub>
                          <m:sSubPr>
                            <m:ctrlPr>
                              <w:rPr>
                                <w:rFonts w:ascii="Cambria Math" w:hAnsi="Cambria Math" w:cs="Times New Roman"/>
                                <w:i w:val="0"/>
                                <w:color w:val="000000" w:themeColor="text1"/>
                                <w:sz w:val="28"/>
                              </w:rPr>
                            </m:ctrlPr>
                          </m:sSubPr>
                          <m:e>
                            <m:r>
                              <w:rPr>
                                <w:rFonts w:ascii="Cambria Math" w:hAnsi="Cambria Math" w:cs="Times New Roman"/>
                                <w:color w:val="000000" w:themeColor="text1"/>
                                <w:sz w:val="28"/>
                                <w:lang w:val="en-US"/>
                              </w:rPr>
                              <m:t>u</m:t>
                            </m:r>
                          </m:e>
                          <m:sub>
                            <m:r>
                              <w:rPr>
                                <w:rFonts w:ascii="Cambria Math" w:hAnsi="Cambria Math" w:cs="Times New Roman"/>
                                <w:color w:val="000000" w:themeColor="text1"/>
                                <w:sz w:val="28"/>
                                <w:lang w:val="en-US"/>
                              </w:rPr>
                              <m:t>G, v</m:t>
                            </m:r>
                          </m:sub>
                        </m:sSub>
                      </m:e>
                    </m:d>
                  </m:e>
                </m:nary>
              </m:e>
            </m:d>
          </m:e>
        </m:nary>
      </m:oMath>
      <w:r w:rsidR="00C43EE1" w:rsidRPr="00026920">
        <w:rPr>
          <w:rFonts w:ascii="Times New Roman" w:eastAsiaTheme="minorEastAsia" w:hAnsi="Times New Roman" w:cs="Times New Roman"/>
          <w:color w:val="000000" w:themeColor="text1"/>
          <w:sz w:val="28"/>
          <w:lang w:val="en-US"/>
        </w:rPr>
        <w:tab/>
      </w:r>
      <w:r w:rsidR="00C43EE1" w:rsidRPr="00026920">
        <w:rPr>
          <w:rFonts w:ascii="Times New Roman" w:eastAsiaTheme="minorEastAsia" w:hAnsi="Times New Roman" w:cs="Times New Roman"/>
          <w:color w:val="000000" w:themeColor="text1"/>
          <w:sz w:val="28"/>
          <w:lang w:val="en-US"/>
        </w:rPr>
        <w:tab/>
      </w:r>
      <w:r w:rsidR="00C43EE1" w:rsidRPr="00026920">
        <w:rPr>
          <w:rFonts w:ascii="Times New Roman" w:eastAsiaTheme="minorEastAsia" w:hAnsi="Times New Roman" w:cs="Times New Roman"/>
          <w:color w:val="000000" w:themeColor="text1"/>
          <w:sz w:val="28"/>
          <w:lang w:val="en-US"/>
        </w:rPr>
        <w:tab/>
      </w:r>
      <w:r w:rsidR="00C43EE1" w:rsidRPr="00026920">
        <w:rPr>
          <w:rFonts w:ascii="Times New Roman" w:hAnsi="Times New Roman" w:cs="Times New Roman"/>
          <w:color w:val="000000" w:themeColor="text1"/>
          <w:sz w:val="24"/>
          <w:szCs w:val="24"/>
          <w:lang w:val="en-US"/>
        </w:rPr>
        <w:t xml:space="preserve">( </w:t>
      </w:r>
      <w:r w:rsidR="00C43EE1" w:rsidRPr="00C43EE1">
        <w:rPr>
          <w:rFonts w:ascii="Times New Roman" w:hAnsi="Times New Roman" w:cs="Times New Roman"/>
          <w:color w:val="000000" w:themeColor="text1"/>
          <w:sz w:val="24"/>
          <w:szCs w:val="24"/>
        </w:rPr>
        <w:fldChar w:fldCharType="begin"/>
      </w:r>
      <w:r w:rsidR="00C43EE1" w:rsidRPr="00026920">
        <w:rPr>
          <w:rFonts w:ascii="Times New Roman" w:hAnsi="Times New Roman" w:cs="Times New Roman"/>
          <w:color w:val="000000" w:themeColor="text1"/>
          <w:sz w:val="24"/>
          <w:szCs w:val="24"/>
          <w:lang w:val="en-US"/>
        </w:rPr>
        <w:instrText xml:space="preserve"> SEQ ( \* ARABIC </w:instrText>
      </w:r>
      <w:r w:rsidR="00C43EE1" w:rsidRPr="00C43EE1">
        <w:rPr>
          <w:rFonts w:ascii="Times New Roman" w:hAnsi="Times New Roman" w:cs="Times New Roman"/>
          <w:color w:val="000000" w:themeColor="text1"/>
          <w:sz w:val="24"/>
          <w:szCs w:val="24"/>
        </w:rPr>
        <w:fldChar w:fldCharType="separate"/>
      </w:r>
      <w:r w:rsidR="00777F89" w:rsidRPr="00026920">
        <w:rPr>
          <w:rFonts w:ascii="Times New Roman" w:hAnsi="Times New Roman" w:cs="Times New Roman"/>
          <w:noProof/>
          <w:color w:val="000000" w:themeColor="text1"/>
          <w:sz w:val="24"/>
          <w:szCs w:val="24"/>
          <w:lang w:val="en-US"/>
        </w:rPr>
        <w:t>1</w:t>
      </w:r>
      <w:r w:rsidR="00C43EE1" w:rsidRPr="00C43EE1">
        <w:rPr>
          <w:rFonts w:ascii="Times New Roman" w:hAnsi="Times New Roman" w:cs="Times New Roman"/>
          <w:color w:val="000000" w:themeColor="text1"/>
          <w:sz w:val="24"/>
          <w:szCs w:val="24"/>
        </w:rPr>
        <w:fldChar w:fldCharType="end"/>
      </w:r>
      <w:r w:rsidR="00C43EE1" w:rsidRPr="00026920">
        <w:rPr>
          <w:rFonts w:ascii="Times New Roman" w:hAnsi="Times New Roman" w:cs="Times New Roman"/>
          <w:color w:val="000000" w:themeColor="text1"/>
          <w:sz w:val="24"/>
          <w:szCs w:val="24"/>
          <w:lang w:val="en-US"/>
        </w:rPr>
        <w:t xml:space="preserve"> )</w:t>
      </w:r>
      <w:r w:rsidRPr="00026920">
        <w:rPr>
          <w:rFonts w:ascii="Times New Roman" w:eastAsiaTheme="minorEastAsia" w:hAnsi="Times New Roman" w:cs="Times New Roman"/>
          <w:color w:val="000000" w:themeColor="text1"/>
          <w:sz w:val="24"/>
          <w:szCs w:val="24"/>
          <w:lang w:val="en-US"/>
        </w:rPr>
        <w:t xml:space="preserve"> </w:t>
      </w:r>
      <w:r w:rsidRPr="00026920">
        <w:rPr>
          <w:rFonts w:ascii="Times New Roman" w:eastAsiaTheme="minorEastAsia" w:hAnsi="Times New Roman" w:cs="Times New Roman"/>
          <w:color w:val="000000" w:themeColor="text1"/>
          <w:sz w:val="28"/>
          <w:lang w:val="en-US"/>
        </w:rPr>
        <w:t>,</w:t>
      </w:r>
    </w:p>
    <w:p w14:paraId="6B21D6B5" w14:textId="77777777" w:rsidR="00C95113" w:rsidRPr="00F4550C" w:rsidRDefault="00C95113" w:rsidP="00522F58">
      <w:pPr>
        <w:spacing w:after="0" w:line="360" w:lineRule="auto"/>
        <w:ind w:firstLine="425"/>
        <w:jc w:val="both"/>
        <w:rPr>
          <w:rFonts w:ascii="Times New Roman" w:eastAsiaTheme="minorEastAsia" w:hAnsi="Times New Roman" w:cs="Times New Roman"/>
          <w:sz w:val="24"/>
        </w:rPr>
      </w:pPr>
      <w:r w:rsidRPr="00F4550C">
        <w:rPr>
          <w:rFonts w:ascii="Times New Roman" w:hAnsi="Times New Roman" w:cs="Times New Roman"/>
          <w:sz w:val="24"/>
        </w:rPr>
        <w:t>where</w:t>
      </w:r>
      <w:r w:rsidR="00866A11" w:rsidRPr="00F4550C">
        <w:rPr>
          <w:rFonts w:ascii="Times New Roman" w:hAnsi="Times New Roman" w:cs="Times New Roman"/>
          <w:sz w:val="24"/>
        </w:rPr>
        <w:t xml:space="preserve"> the vectors</w:t>
      </w:r>
      <w:r w:rsidRPr="00F4550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F</m:t>
            </m:r>
          </m:sub>
        </m:sSub>
        <m:r>
          <w:rPr>
            <w:rFonts w:ascii="Cambria Math" w:hAnsi="Cambria Math" w:cs="Times New Roman"/>
            <w:sz w:val="24"/>
          </w:rPr>
          <m:t xml:space="preserve"> </m:t>
        </m:r>
      </m:oMath>
      <w:r w:rsidRPr="00F4550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G</m:t>
            </m:r>
          </m:sub>
        </m:sSub>
      </m:oMath>
      <w:r w:rsidRPr="00F4550C">
        <w:rPr>
          <w:rFonts w:ascii="Times New Roman" w:eastAsiaTheme="minorEastAsia" w:hAnsi="Times New Roman" w:cs="Times New Roman"/>
          <w:sz w:val="24"/>
        </w:rPr>
        <w:t xml:space="preserve"> represent</w:t>
      </w:r>
      <w:r w:rsidR="00BF2B56" w:rsidRPr="00F4550C">
        <w:rPr>
          <w:rFonts w:ascii="Times New Roman" w:eastAsiaTheme="minorEastAsia" w:hAnsi="Times New Roman" w:cs="Times New Roman"/>
          <w:sz w:val="24"/>
        </w:rPr>
        <w:t xml:space="preserve"> observations for sample n = 1,… , N in the matrices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F</m:t>
            </m:r>
          </m:sub>
        </m:sSub>
        <m:r>
          <w:rPr>
            <w:rFonts w:ascii="Cambria Math" w:hAnsi="Cambria Math" w:cs="Times New Roman"/>
            <w:sz w:val="24"/>
          </w:rPr>
          <m:t xml:space="preserve"> </m:t>
        </m:r>
      </m:oMath>
      <w:r w:rsidR="00BF2B56" w:rsidRPr="00F4550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G</m:t>
            </m:r>
          </m:sub>
        </m:sSub>
      </m:oMath>
      <w:r w:rsidR="00836683" w:rsidRPr="00F4550C">
        <w:rPr>
          <w:rFonts w:ascii="Times New Roman" w:eastAsiaTheme="minorEastAsia" w:hAnsi="Times New Roman" w:cs="Times New Roman"/>
          <w:sz w:val="24"/>
        </w:rPr>
        <w:t xml:space="preserve"> </w:t>
      </w:r>
      <w:r w:rsidR="00836683" w:rsidRPr="00F4550C">
        <w:rPr>
          <w:rFonts w:ascii="Times New Roman" w:eastAsiaTheme="minorEastAsia" w:hAnsi="Times New Roman" w:cs="Times New Roman"/>
          <w:sz w:val="24"/>
        </w:rPr>
        <w:fldChar w:fldCharType="begin" w:fldLock="1"/>
      </w:r>
      <w:r w:rsidR="00993314" w:rsidRPr="00F4550C">
        <w:rPr>
          <w:rFonts w:ascii="Times New Roman" w:eastAsiaTheme="minorEastAsia" w:hAnsi="Times New Roman" w:cs="Times New Roman"/>
          <w:sz w:val="24"/>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"(Calhoun &amp; Adali, 2009)", "plainTextFormattedCitation" : "(V. D. Calhoun &amp; Adali, 2009)", "previouslyFormattedCitation" : "(V. D. Calhoun &amp; Adali, 2009)" }, "properties" : {  }, "schema" : "https://github.com/citation-style-language/schema/raw/master/csl-citation.json" }</w:instrText>
      </w:r>
      <w:r w:rsidR="00836683" w:rsidRPr="00F4550C">
        <w:rPr>
          <w:rFonts w:ascii="Times New Roman" w:eastAsiaTheme="minorEastAsia" w:hAnsi="Times New Roman" w:cs="Times New Roman"/>
          <w:sz w:val="24"/>
        </w:rPr>
        <w:fldChar w:fldCharType="separate"/>
      </w:r>
      <w:r w:rsidR="00836683" w:rsidRPr="00F4550C">
        <w:rPr>
          <w:rFonts w:ascii="Times New Roman" w:eastAsiaTheme="minorEastAsia" w:hAnsi="Times New Roman" w:cs="Times New Roman"/>
          <w:noProof/>
          <w:sz w:val="24"/>
        </w:rPr>
        <w:t>(Calhoun &amp; Adali, 2009)</w:t>
      </w:r>
      <w:r w:rsidR="00836683" w:rsidRPr="00F4550C">
        <w:rPr>
          <w:rFonts w:ascii="Times New Roman" w:eastAsiaTheme="minorEastAsia" w:hAnsi="Times New Roman" w:cs="Times New Roman"/>
          <w:sz w:val="24"/>
        </w:rPr>
        <w:fldChar w:fldCharType="end"/>
      </w:r>
      <w:r w:rsidR="00BF2B56" w:rsidRPr="00F4550C">
        <w:rPr>
          <w:rFonts w:ascii="Times New Roman" w:eastAsiaTheme="minorEastAsia" w:hAnsi="Times New Roman" w:cs="Times New Roman"/>
          <w:sz w:val="24"/>
        </w:rPr>
        <w:t>.</w:t>
      </w:r>
      <w:r w:rsidR="00940CBA" w:rsidRPr="00F4550C">
        <w:rPr>
          <w:rFonts w:ascii="Times New Roman" w:hAnsi="Times New Roman" w:cs="Times New Roman"/>
          <w:noProof/>
          <w:lang w:eastAsia="en-GB"/>
        </w:rPr>
        <w:t xml:space="preserve"> </w:t>
      </w:r>
    </w:p>
    <w:p w14:paraId="0C36DA4A" w14:textId="1D26FAC8" w:rsidR="009420B0" w:rsidRPr="00F4550C" w:rsidRDefault="002C4FA8" w:rsidP="00522F58">
      <w:pPr>
        <w:spacing w:after="0" w:line="360" w:lineRule="auto"/>
        <w:ind w:firstLine="425"/>
        <w:jc w:val="both"/>
        <w:rPr>
          <w:rFonts w:ascii="Times New Roman" w:eastAsiaTheme="minorEastAsia" w:hAnsi="Times New Roman" w:cs="Times New Roman"/>
          <w:sz w:val="24"/>
        </w:rPr>
      </w:pPr>
      <w:r w:rsidRPr="00F4550C">
        <w:rPr>
          <w:rFonts w:ascii="Times New Roman" w:eastAsiaTheme="minorEastAsia" w:hAnsi="Times New Roman" w:cs="Times New Roman"/>
          <w:sz w:val="24"/>
        </w:rPr>
        <w:t>As mentioned in section 1.1, with</w:t>
      </w:r>
      <w:r w:rsidR="00BF2B56" w:rsidRPr="00F4550C">
        <w:rPr>
          <w:rFonts w:ascii="Times New Roman" w:eastAsiaTheme="minorEastAsia" w:hAnsi="Times New Roman" w:cs="Times New Roman"/>
          <w:sz w:val="24"/>
        </w:rPr>
        <w:t xml:space="preserve"> this </w:t>
      </w:r>
      <w:r w:rsidR="00197D44" w:rsidRPr="00F4550C">
        <w:rPr>
          <w:rFonts w:ascii="Times New Roman" w:eastAsiaTheme="minorEastAsia" w:hAnsi="Times New Roman" w:cs="Times New Roman"/>
          <w:sz w:val="24"/>
        </w:rPr>
        <w:t>method</w:t>
      </w:r>
      <w:r w:rsidR="00BF2B56" w:rsidRPr="00F4550C">
        <w:rPr>
          <w:rFonts w:ascii="Times New Roman" w:eastAsiaTheme="minorEastAsia" w:hAnsi="Times New Roman" w:cs="Times New Roman"/>
          <w:sz w:val="24"/>
        </w:rPr>
        <w:t xml:space="preserve"> for multimodal data fusion Kyathanahally et al. </w:t>
      </w:r>
      <w:r w:rsidR="00BF2B56" w:rsidRPr="00F4550C">
        <w:rPr>
          <w:rFonts w:ascii="Times New Roman" w:eastAsiaTheme="minorEastAsia" w:hAnsi="Times New Roman" w:cs="Times New Roman"/>
          <w:sz w:val="24"/>
        </w:rPr>
        <w:fldChar w:fldCharType="begin" w:fldLock="1"/>
      </w:r>
      <w:r w:rsidR="00993314" w:rsidRPr="00F4550C">
        <w:rPr>
          <w:rFonts w:ascii="Times New Roman" w:eastAsiaTheme="minorEastAsia" w:hAnsi="Times New Roman" w:cs="Times New Roman"/>
          <w:sz w:val="24"/>
        </w:rPr>
        <w:instrText>ADDIN CSL_CITATION { "citationItems" : [ { "id" : "ITEM-1",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"ITEM-1",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"(Kyathanahally et al., 2016)", "manualFormatting" : "(2016)", "plainTextFormattedCitation" : "(Kyathanahally et al., 2016)", "previouslyFormattedCitation" : "(Kyathanahally et al., 2016)" }, "properties" : {  }, "schema" : "https://github.com/citation-style-language/schema/raw/master/csl-citation.json" }</w:instrText>
      </w:r>
      <w:r w:rsidR="00BF2B56" w:rsidRPr="00F4550C">
        <w:rPr>
          <w:rFonts w:ascii="Times New Roman" w:eastAsiaTheme="minorEastAsia" w:hAnsi="Times New Roman" w:cs="Times New Roman"/>
          <w:sz w:val="24"/>
        </w:rPr>
        <w:fldChar w:fldCharType="separate"/>
      </w:r>
      <w:r w:rsidR="00BF2B56" w:rsidRPr="00F4550C">
        <w:rPr>
          <w:rFonts w:ascii="Times New Roman" w:eastAsiaTheme="minorEastAsia" w:hAnsi="Times New Roman" w:cs="Times New Roman"/>
          <w:noProof/>
          <w:sz w:val="24"/>
        </w:rPr>
        <w:t>(2016)</w:t>
      </w:r>
      <w:r w:rsidR="00BF2B56" w:rsidRPr="00F4550C">
        <w:rPr>
          <w:rFonts w:ascii="Times New Roman" w:eastAsiaTheme="minorEastAsia" w:hAnsi="Times New Roman" w:cs="Times New Roman"/>
          <w:sz w:val="24"/>
        </w:rPr>
        <w:fldChar w:fldCharType="end"/>
      </w:r>
      <w:r w:rsidR="00C02140" w:rsidRPr="00F4550C">
        <w:rPr>
          <w:rFonts w:ascii="Times New Roman" w:eastAsiaTheme="minorEastAsia" w:hAnsi="Times New Roman" w:cs="Times New Roman"/>
          <w:sz w:val="24"/>
        </w:rPr>
        <w:t xml:space="preserve"> were able to detect decision making components underlying simple to </w:t>
      </w:r>
      <w:r w:rsidRPr="00F4550C">
        <w:rPr>
          <w:rFonts w:ascii="Times New Roman" w:eastAsiaTheme="minorEastAsia" w:hAnsi="Times New Roman" w:cs="Times New Roman"/>
          <w:sz w:val="24"/>
        </w:rPr>
        <w:t>more complex DDT</w:t>
      </w:r>
      <w:r w:rsidR="00C02140" w:rsidRPr="00F4550C">
        <w:rPr>
          <w:rFonts w:ascii="Times New Roman" w:eastAsiaTheme="minorEastAsia" w:hAnsi="Times New Roman" w:cs="Times New Roman"/>
          <w:sz w:val="24"/>
        </w:rPr>
        <w:t xml:space="preserve">. Joint components identified in simpler tasks with certain rewards could predict parts of activation patterns found in more complex tasks with reward and punishment uncertainty, </w:t>
      </w:r>
      <w:r w:rsidR="00836683" w:rsidRPr="00F4550C">
        <w:rPr>
          <w:rFonts w:ascii="Times New Roman" w:eastAsiaTheme="minorEastAsia" w:hAnsi="Times New Roman" w:cs="Times New Roman"/>
          <w:sz w:val="24"/>
        </w:rPr>
        <w:t>indicating</w:t>
      </w:r>
      <w:r w:rsidR="00C02140" w:rsidRPr="00F4550C">
        <w:rPr>
          <w:rFonts w:ascii="Times New Roman" w:eastAsiaTheme="minorEastAsia" w:hAnsi="Times New Roman" w:cs="Times New Roman"/>
          <w:sz w:val="24"/>
        </w:rPr>
        <w:t xml:space="preserve"> that decision making processes might occur in an additive fashion.</w:t>
      </w:r>
    </w:p>
    <w:p w14:paraId="18986495" w14:textId="49C2ECD5" w:rsidR="004B20E5" w:rsidRPr="00F4550C" w:rsidRDefault="00057A9D" w:rsidP="00085DF5">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Although data fusion attempts to use all the available information, the jICA framework puts limitations to this principle. First of all, the constraint of identical modulation of features </w:t>
      </w:r>
      <w:r w:rsidR="00866A11" w:rsidRPr="00F4550C">
        <w:rPr>
          <w:rFonts w:ascii="Times New Roman" w:hAnsi="Times New Roman" w:cs="Times New Roman"/>
          <w:sz w:val="24"/>
        </w:rPr>
        <w:t>restricts</w:t>
      </w:r>
      <w:r w:rsidRPr="00F4550C">
        <w:rPr>
          <w:rFonts w:ascii="Times New Roman" w:hAnsi="Times New Roman" w:cs="Times New Roman"/>
          <w:sz w:val="24"/>
        </w:rPr>
        <w:t xml:space="preserve"> the amount of data </w:t>
      </w:r>
      <w:r w:rsidR="00BD441F" w:rsidRPr="00F4550C">
        <w:rPr>
          <w:rFonts w:ascii="Times New Roman" w:hAnsi="Times New Roman" w:cs="Times New Roman"/>
          <w:sz w:val="24"/>
        </w:rPr>
        <w:t>affecting the extraction of</w:t>
      </w:r>
      <w:r w:rsidRPr="00F4550C">
        <w:rPr>
          <w:rFonts w:ascii="Times New Roman" w:hAnsi="Times New Roman" w:cs="Times New Roman"/>
          <w:sz w:val="24"/>
        </w:rPr>
        <w:t xml:space="preserve"> signal components.</w:t>
      </w:r>
      <w:r w:rsidR="00EC00CE" w:rsidRPr="00F4550C">
        <w:rPr>
          <w:rFonts w:ascii="Times New Roman" w:hAnsi="Times New Roman" w:cs="Times New Roman"/>
          <w:sz w:val="24"/>
        </w:rPr>
        <w:t xml:space="preserve"> This constraint</w:t>
      </w:r>
      <w:r w:rsidR="00866A11" w:rsidRPr="00F4550C">
        <w:rPr>
          <w:rFonts w:ascii="Times New Roman" w:hAnsi="Times New Roman" w:cs="Times New Roman"/>
          <w:sz w:val="24"/>
        </w:rPr>
        <w:t xml:space="preserve"> is necessary to focus on shared data sources. </w:t>
      </w:r>
      <w:r w:rsidR="007C5B36" w:rsidRPr="00F4550C">
        <w:rPr>
          <w:rFonts w:ascii="Times New Roman" w:hAnsi="Times New Roman" w:cs="Times New Roman"/>
          <w:sz w:val="24"/>
        </w:rPr>
        <w:t>It</w:t>
      </w:r>
      <w:r w:rsidR="00EC00CE" w:rsidRPr="00F4550C">
        <w:rPr>
          <w:rFonts w:ascii="Times New Roman" w:hAnsi="Times New Roman" w:cs="Times New Roman"/>
          <w:sz w:val="24"/>
        </w:rPr>
        <w:t xml:space="preserve"> can be relaxed by </w:t>
      </w:r>
      <w:r w:rsidR="00866A11" w:rsidRPr="00F4550C">
        <w:rPr>
          <w:rFonts w:ascii="Times New Roman" w:hAnsi="Times New Roman" w:cs="Times New Roman"/>
          <w:sz w:val="24"/>
        </w:rPr>
        <w:t>either choosing different datatypes or</w:t>
      </w:r>
      <w:r w:rsidR="00BD441F" w:rsidRPr="00F4550C">
        <w:rPr>
          <w:rFonts w:ascii="Times New Roman" w:hAnsi="Times New Roman" w:cs="Times New Roman"/>
          <w:sz w:val="24"/>
        </w:rPr>
        <w:t xml:space="preserve"> by switching to a semi-blind form of ICA-based signal separation. By</w:t>
      </w:r>
      <w:r w:rsidR="00866A11" w:rsidRPr="00F4550C">
        <w:rPr>
          <w:rFonts w:ascii="Times New Roman" w:hAnsi="Times New Roman" w:cs="Times New Roman"/>
          <w:sz w:val="24"/>
        </w:rPr>
        <w:t xml:space="preserve"> </w:t>
      </w:r>
      <w:r w:rsidR="00EC00CE" w:rsidRPr="00F4550C">
        <w:rPr>
          <w:rFonts w:ascii="Times New Roman" w:hAnsi="Times New Roman" w:cs="Times New Roman"/>
          <w:sz w:val="24"/>
        </w:rPr>
        <w:t xml:space="preserve">assuming correlated </w:t>
      </w:r>
      <w:r w:rsidR="00866A11" w:rsidRPr="00F4550C">
        <w:rPr>
          <w:rFonts w:ascii="Times New Roman" w:hAnsi="Times New Roman" w:cs="Times New Roman"/>
          <w:sz w:val="24"/>
        </w:rPr>
        <w:t>instead of identical modulation of the datatypes</w:t>
      </w:r>
      <w:r w:rsidR="00BD441F" w:rsidRPr="00F4550C">
        <w:rPr>
          <w:rFonts w:ascii="Times New Roman" w:hAnsi="Times New Roman" w:cs="Times New Roman"/>
          <w:sz w:val="24"/>
        </w:rPr>
        <w:t>, parallel ICA (pICA) performs a mostly identical signal decomposition as jICA</w:t>
      </w:r>
      <w:r w:rsidR="00866A11" w:rsidRPr="00F4550C">
        <w:rPr>
          <w:rFonts w:ascii="Times New Roman" w:hAnsi="Times New Roman" w:cs="Times New Roman"/>
          <w:sz w:val="24"/>
        </w:rPr>
        <w:t>.</w:t>
      </w:r>
      <w:r w:rsidR="00BD441F" w:rsidRPr="00F4550C">
        <w:rPr>
          <w:rFonts w:ascii="Times New Roman" w:hAnsi="Times New Roman" w:cs="Times New Roman"/>
          <w:sz w:val="24"/>
        </w:rPr>
        <w:t xml:space="preserve"> The most important difference lies in the relaxed, physiologically more accurate assumption about the relation of multimodal signals.</w:t>
      </w:r>
      <w:r w:rsidRPr="00F4550C">
        <w:rPr>
          <w:rFonts w:ascii="Times New Roman" w:hAnsi="Times New Roman" w:cs="Times New Roman"/>
          <w:sz w:val="24"/>
        </w:rPr>
        <w:t xml:space="preserve"> </w:t>
      </w:r>
      <w:r w:rsidR="00BD441F" w:rsidRPr="00F4550C">
        <w:rPr>
          <w:rFonts w:ascii="Times New Roman" w:hAnsi="Times New Roman" w:cs="Times New Roman"/>
          <w:sz w:val="24"/>
        </w:rPr>
        <w:t>On top of that</w:t>
      </w:r>
      <w:r w:rsidRPr="00F4550C">
        <w:rPr>
          <w:rFonts w:ascii="Times New Roman" w:hAnsi="Times New Roman" w:cs="Times New Roman"/>
          <w:sz w:val="24"/>
        </w:rPr>
        <w:t xml:space="preserve">, while the authors advise to use the jICA as a second level analysis on single subject data </w:t>
      </w:r>
      <w:r w:rsidRPr="00F4550C">
        <w:rPr>
          <w:rFonts w:ascii="Times New Roman" w:hAnsi="Times New Roman" w:cs="Times New Roman"/>
          <w:sz w:val="24"/>
        </w:rPr>
        <w:fldChar w:fldCharType="begin" w:fldLock="1"/>
      </w:r>
      <w:r w:rsidR="00BD441F" w:rsidRPr="00F4550C">
        <w:rPr>
          <w:rFonts w:ascii="Times New Roman" w:hAnsi="Times New Roman" w:cs="Times New Roman"/>
          <w:sz w:val="24"/>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"(e.g., Calhoun &amp; Adali, 2009)", "plainTextFormattedCitation" : "(V. D. Calhoun &amp; Adali, 2009)", "previouslyFormattedCitation" : "(V. D. Calhoun &amp; Adali, 2009)" }, "properties" : {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w:t>
      </w:r>
      <w:r w:rsidR="00836683" w:rsidRPr="00F4550C">
        <w:rPr>
          <w:rFonts w:ascii="Times New Roman" w:hAnsi="Times New Roman" w:cs="Times New Roman"/>
          <w:noProof/>
          <w:sz w:val="24"/>
        </w:rPr>
        <w:t>e.g</w:t>
      </w:r>
      <w:r w:rsidRPr="00F4550C">
        <w:rPr>
          <w:rFonts w:ascii="Times New Roman" w:hAnsi="Times New Roman" w:cs="Times New Roman"/>
          <w:noProof/>
          <w:sz w:val="24"/>
        </w:rPr>
        <w:t>.</w:t>
      </w:r>
      <w:r w:rsidR="00BD441F" w:rsidRPr="00F4550C">
        <w:rPr>
          <w:rFonts w:ascii="Times New Roman" w:hAnsi="Times New Roman" w:cs="Times New Roman"/>
          <w:noProof/>
          <w:sz w:val="24"/>
        </w:rPr>
        <w:t>,</w:t>
      </w:r>
      <w:r w:rsidRPr="00F4550C">
        <w:rPr>
          <w:rFonts w:ascii="Times New Roman" w:hAnsi="Times New Roman" w:cs="Times New Roman"/>
          <w:noProof/>
          <w:sz w:val="24"/>
        </w:rPr>
        <w:t xml:space="preserve"> Calhoun &amp; Adali,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00866A11" w:rsidRPr="00F4550C">
        <w:rPr>
          <w:rFonts w:ascii="Times New Roman" w:hAnsi="Times New Roman" w:cs="Times New Roman"/>
          <w:sz w:val="24"/>
        </w:rPr>
        <w:t>other approaches</w:t>
      </w:r>
      <w:r w:rsidR="00196158" w:rsidRPr="00F4550C">
        <w:rPr>
          <w:rFonts w:ascii="Times New Roman" w:hAnsi="Times New Roman" w:cs="Times New Roman"/>
          <w:sz w:val="24"/>
        </w:rPr>
        <w:t xml:space="preserve"> have gone fa</w:t>
      </w:r>
      <w:r w:rsidR="007C5B36" w:rsidRPr="00F4550C">
        <w:rPr>
          <w:rFonts w:ascii="Times New Roman" w:hAnsi="Times New Roman" w:cs="Times New Roman"/>
          <w:sz w:val="24"/>
        </w:rPr>
        <w:t xml:space="preserve">rther by performing data fusion on single trials </w:t>
      </w:r>
      <w:r w:rsidR="007C5B36" w:rsidRPr="00F4550C">
        <w:rPr>
          <w:rFonts w:ascii="Times New Roman" w:hAnsi="Times New Roman" w:cs="Times New Roman"/>
          <w:sz w:val="24"/>
        </w:rPr>
        <w:fldChar w:fldCharType="begin" w:fldLock="1"/>
      </w:r>
      <w:r w:rsidR="00B04E3C" w:rsidRPr="00F4550C">
        <w:rPr>
          <w:rFonts w:ascii="Times New Roman" w:hAnsi="Times New Roman" w:cs="Times New Roman"/>
          <w:sz w:val="24"/>
        </w:rPr>
        <w:instrText>ADDIN CSL_CITATION { "citationItems" : [ { "id" : "ITEM-1", "itemData" : { "author" : [ { "dropping-particle" : "", "family" : "Murta", "given" : "T", "non-dropping-particle" : "", "parse-names" : false, "suffix" : "" }, { "dropping-particle" : "", "family" : "Hu", "given" : "L", "non-dropping-particle" : "", "parse-names" : false, "suffix" : "" }, { "dropping-particle" : "", "family" : "Tierney", "given" : "T", "non-dropping-particle" : "", "parse-names" : false, "suffix" : "" }, { "dropping-particle" : "", "family" : "Chaudhary", "given" : "UJ", "non-dropping-particle" : "", "parse-names" : false, "suffix" : "" }, { "dropping-particle" : "", "family" : "Walker", "given" : "MC", "non-dropping-particle" : "", "parse-names" : false, "suffix" : "" } ], "id" : "ITEM-1", "issued" : { "date-parts" : [ [ "2016" ] ] }, "title" : "A study of the electro-haemodynamic coupling using simultaneously acquired intracranial EEG and fMRI data in humans", "type" : "article-journal" }, "uris" : [ "http://www.mendeley.com/documents/?uuid=bdfe43b4-09ca-3552-a423-2af6f162c9d9" ] }, { "id" : "ITEM-2",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"ITEM-2", "issued" : { "date-parts" : [ [ "2006" ] ] }, "title" : "Single-trial EEG\u2013fMRI reveals the dynamics of cognitive function", "type" : "article-journal" }, "uris" : [ "http://www.mendeley.com/documents/?uuid=9d350915-121b-347c-b309-39b65e58d97d" ] }, { "id" : "ITEM-3", "itemData" : { "DOI" : "10.1016/j.neuroimage.2011.03.039", "ISBN" : "1053-8119", "ISSN" : "10538119", "PMID" : "21421060", "abstract" : "The stop-signal task is a prototypical experiment to study cognitive processes that mediate successful performance in a rapidly changing environment. By means of simultaneous recording and combined analysis of electroencephalography and functional magnetic resonance imaging on single trial level, we provide a comprehensive view on brain responses related to performance monitoring in this task. Three types of event-related EEG components were analyzed: a go-related N2/P3-complex devoid of motor-inhibition, the stop-related N2/P3-complex and the error-related negativity with its consecutive error positivity. Relevant functional networks were identified by crossmodal correlation analyses in a parallel independent component analysis framework. Go-related potentials were associated with a midcingulate network known to participate in the processing of conflicts, a left-dominant somatosensory-motor network, and deactivations in visual cortices. Stop-related brain responses in association with the N2/P3-complex were seen with networks known to support motor and cognitive inhibition, including parts of the basal ganglia, the anterior midcingulate cortex and pre-supplementary motor area as well as the anterior insula. Error-related brain responses showed a similar constellation with additional recruitment of the posterior insula and the inferior frontal cortex. Our data clearly indicate that the pre-supplementary motor area is involved in inhibitory mechanisms but not in the processing of conflicts per se. ?? 2011 Elsevier Inc.", "author" : [ { "dropping-particle" : "", "family" : "Huster", "given" : "R. J.", "non-dropping-particle" : "", "parse-names" : false, "suffix" : "" }, { "dropping-particle" : "", "family" : "Eichele", "given" : "T.", "non-dropping-particle" : "", "parse-names" : false, "suffix" : "" }, { "dropping-particle" : "", "family" : "Enriquez-Geppert", "given" : "S.", "non-dropping-particle" : "", "parse-names" : false, "suffix" : "" }, { "dropping-particle" : "", "family" : "Wollbrink", "given" : "A.", "non-dropping-particle" : "", "parse-names" : false, "suffix" : "" }, { "dropping-particle" : "", "family" : "Kugel", "given" : "H.", "non-dropping-particle" : "", "parse-names" : false, "suffix" : "" }, { "dropping-particle" : "", "family" : "Konrad", "given" : "C.", "non-dropping-particle" : "", "parse-names" : false, "suffix" : "" }, { "dropping-particle" : "", "family" : "Pantev", "given" : "C.", "non-dropping-particle" : "", "parse-names" : false, "suffix" : "" } ], "container-title" : "NeuroImage", "id" : "ITEM-3", "issue" : "3", "issued" : { "date-parts" : [ [ "2011", "6" ] ] }, "page" : "1588-1597", "title" : "Multimodal imaging of functional networks and event-related potentials in performance monitoring", "type" : "article-journal", "volume" : "56" }, "uris" : [ "http://www.mendeley.com/documents/?uuid=75186cec-e724-3924-a21a-f2690370cee9" ] } ], "mendeley" : { "formattedCitation" : "(S Debener et al., 2006; R. J. Huster et al., 2011; Murta, Hu, Tierney, Chaudhary, &amp; Walker, 2016)", "manualFormatting" : "(Debener et al., 2006; Huster et al., 2011; Murta, Hu, Tierney, Chaudhary, &amp; Walker, 2016)", "plainTextFormattedCitation" : "(S Debener et al., 2006; R. J. Huster et al., 2011; Murta, Hu, Tierney, Chaudhary, &amp; Walker, 2016)", "previouslyFormattedCitation" : "(S Debener et al., 2006; R. J. Huster et al., 2011; Murta, Hu, Tierney, Chaudhary, &amp; Walker, 2016)" }, "properties" : {  }, "schema" : "https://github.com/citation-style-language/schema/raw/master/csl-citation.json" }</w:instrText>
      </w:r>
      <w:r w:rsidR="007C5B36" w:rsidRPr="00F4550C">
        <w:rPr>
          <w:rFonts w:ascii="Times New Roman" w:hAnsi="Times New Roman" w:cs="Times New Roman"/>
          <w:sz w:val="24"/>
        </w:rPr>
        <w:fldChar w:fldCharType="separate"/>
      </w:r>
      <w:r w:rsidR="007C5B36" w:rsidRPr="00F4550C">
        <w:rPr>
          <w:rFonts w:ascii="Times New Roman" w:hAnsi="Times New Roman" w:cs="Times New Roman"/>
          <w:noProof/>
          <w:sz w:val="24"/>
        </w:rPr>
        <w:t>(Debener et al., 2006; Huster et al., 2011; Murta, Hu, Tierney, Chaudhary, &amp; Walker, 2016)</w:t>
      </w:r>
      <w:r w:rsidR="007C5B36" w:rsidRPr="00F4550C">
        <w:rPr>
          <w:rFonts w:ascii="Times New Roman" w:hAnsi="Times New Roman" w:cs="Times New Roman"/>
          <w:sz w:val="24"/>
        </w:rPr>
        <w:fldChar w:fldCharType="end"/>
      </w:r>
      <w:r w:rsidR="007C5B36" w:rsidRPr="00F4550C">
        <w:rPr>
          <w:rFonts w:ascii="Times New Roman" w:hAnsi="Times New Roman" w:cs="Times New Roman"/>
          <w:sz w:val="24"/>
        </w:rPr>
        <w:t xml:space="preserve">. </w:t>
      </w:r>
    </w:p>
    <w:p w14:paraId="3C812A5E" w14:textId="77777777" w:rsidR="00085DF5" w:rsidRPr="00F4550C" w:rsidRDefault="00085DF5" w:rsidP="00085DF5">
      <w:pPr>
        <w:spacing w:after="0" w:line="360" w:lineRule="auto"/>
        <w:ind w:firstLine="425"/>
        <w:jc w:val="both"/>
        <w:rPr>
          <w:rFonts w:ascii="Times New Roman" w:hAnsi="Times New Roman" w:cs="Times New Roman"/>
          <w:sz w:val="24"/>
        </w:rPr>
      </w:pPr>
    </w:p>
    <w:p w14:paraId="29577156" w14:textId="3954665A" w:rsidR="004B20E5" w:rsidRPr="00F4550C" w:rsidRDefault="006A1C63" w:rsidP="006D3AC3">
      <w:pPr>
        <w:pStyle w:val="Heading3"/>
        <w:ind w:left="425"/>
        <w:jc w:val="both"/>
        <w:rPr>
          <w:rFonts w:ascii="Times New Roman" w:hAnsi="Times New Roman" w:cs="Times New Roman"/>
          <w:color w:val="auto"/>
        </w:rPr>
      </w:pPr>
      <w:bookmarkStart w:id="39" w:name="_Toc509584956"/>
      <w:r w:rsidRPr="00F4550C">
        <w:rPr>
          <w:rFonts w:ascii="Times New Roman" w:hAnsi="Times New Roman" w:cs="Times New Roman"/>
          <w:color w:val="auto"/>
        </w:rPr>
        <w:t>1.3</w:t>
      </w:r>
      <w:r w:rsidR="00085DF5" w:rsidRPr="00F4550C">
        <w:rPr>
          <w:rFonts w:ascii="Times New Roman" w:hAnsi="Times New Roman" w:cs="Times New Roman"/>
          <w:color w:val="auto"/>
        </w:rPr>
        <w:t>.2</w:t>
      </w:r>
      <w:r w:rsidR="004B20E5" w:rsidRPr="00F4550C">
        <w:rPr>
          <w:rFonts w:ascii="Times New Roman" w:hAnsi="Times New Roman" w:cs="Times New Roman"/>
          <w:color w:val="auto"/>
        </w:rPr>
        <w:t xml:space="preserve"> </w:t>
      </w:r>
      <w:r w:rsidR="000755F6" w:rsidRPr="00F4550C">
        <w:rPr>
          <w:rFonts w:ascii="Times New Roman" w:hAnsi="Times New Roman" w:cs="Times New Roman"/>
          <w:color w:val="auto"/>
        </w:rPr>
        <w:t xml:space="preserve">Multiway </w:t>
      </w:r>
      <w:r w:rsidR="00881DC4" w:rsidRPr="00F4550C">
        <w:rPr>
          <w:rFonts w:ascii="Times New Roman" w:hAnsi="Times New Roman" w:cs="Times New Roman"/>
          <w:color w:val="auto"/>
        </w:rPr>
        <w:t>Partial Least Squares regression for EEG and fMRI</w:t>
      </w:r>
      <w:bookmarkEnd w:id="39"/>
    </w:p>
    <w:p w14:paraId="1AA3B57B" w14:textId="77777777" w:rsidR="004B20E5" w:rsidRPr="00F4550C" w:rsidRDefault="004B20E5" w:rsidP="00CF1C70">
      <w:pPr>
        <w:spacing w:after="0" w:line="360" w:lineRule="auto"/>
        <w:ind w:firstLine="425"/>
        <w:jc w:val="both"/>
        <w:rPr>
          <w:rFonts w:ascii="Times New Roman" w:hAnsi="Times New Roman" w:cs="Times New Roman"/>
          <w:sz w:val="24"/>
          <w:szCs w:val="24"/>
        </w:rPr>
      </w:pPr>
    </w:p>
    <w:p w14:paraId="4B0E6DE0" w14:textId="20DA2576" w:rsidR="00C37074" w:rsidRPr="00F4550C" w:rsidRDefault="001D65B9" w:rsidP="00C37074">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Multiway Partial Least Squares</w:t>
      </w:r>
      <w:r w:rsidR="00851E0F" w:rsidRPr="00F4550C">
        <w:rPr>
          <w:rFonts w:ascii="Times New Roman" w:hAnsi="Times New Roman" w:cs="Times New Roman"/>
          <w:sz w:val="24"/>
          <w:szCs w:val="24"/>
        </w:rPr>
        <w:t xml:space="preserve"> (N-</w:t>
      </w:r>
      <w:r w:rsidR="005865C8" w:rsidRPr="00F4550C">
        <w:rPr>
          <w:rFonts w:ascii="Times New Roman" w:hAnsi="Times New Roman" w:cs="Times New Roman"/>
          <w:sz w:val="24"/>
          <w:szCs w:val="24"/>
        </w:rPr>
        <w:t>PLS)</w:t>
      </w:r>
      <w:r w:rsidR="00C37074" w:rsidRPr="00F4550C">
        <w:rPr>
          <w:rFonts w:ascii="Times New Roman" w:hAnsi="Times New Roman" w:cs="Times New Roman"/>
          <w:sz w:val="24"/>
          <w:szCs w:val="24"/>
        </w:rPr>
        <w:t xml:space="preserve"> </w:t>
      </w:r>
      <w:r w:rsidR="00C37074" w:rsidRPr="00F4550C">
        <w:rPr>
          <w:rFonts w:ascii="Times New Roman" w:hAnsi="Times New Roman" w:cs="Times New Roman"/>
          <w:sz w:val="24"/>
          <w:szCs w:val="24"/>
        </w:rPr>
        <w:fldChar w:fldCharType="begin" w:fldLock="1"/>
      </w:r>
      <w:r w:rsidR="006C0AA4" w:rsidRPr="00F4550C">
        <w:rPr>
          <w:rFonts w:ascii="Times New Roman" w:hAnsi="Times New Roman" w:cs="Times New Roman"/>
          <w:sz w:val="24"/>
          <w:szCs w:val="24"/>
        </w:rPr>
        <w:instrText>ADDIN CSL_CITATION { "citationItems" : [ { "id" : "ITEM-1", "itemData" : { "DOI" : "10.1002/(SICI)1099-128X(199601)10:1&lt;47::AID-CEM400&gt;3.0.CO;2-C", "ISSN" : "0886-9383", "author" : [ { "dropping-particle" : "", "family" : "Bro", "given" : "Rasmus", "non-dropping-particle" : "", "parse-names" : false, "suffix" : "" } ], "container-title" : "Journal of Chemometrics", "id" : "ITEM-1", "issue" : "1", "issued" : { "date-parts" : [ [ "1996", "1", "1" ] ] }, "page" : "47-61", "publisher" : "John Wiley &amp; Sons, Ltd.", "title" : "Multiway calibration. Multilinear PLS", "type" : "article-journal", "volume" : "10" }, "uris" : [ "http://www.mendeley.com/documents/?uuid=5e8875e0-bdff-3807-950f-9c0268a83c3c" ] }, { "id" : "ITEM-2", "itemData" : { "abstract" : "Data may now be recorded concurrently from EEG and functional MRI, using the Simultaneous Imaging for Tomographic Electrophys-iology (SITE) method. As yet, there is no established means to integrate the analysis of the combined data set. Recognizing that the hemodynamically convolved time-varying EEG spectrum, S, is intrinsically multidimensional in space, frequency, and time motivated us to use multiway Partial Least-Squares (N-PLS) analysis to decompose EEG (independent variable) and fMRI (dependent variable) data uniquely as a sum of ''atoms''. Each EEG atom is the outer product of spatial, spectral, and temporal signatures and each fMRI atom the product of spatial and temporal signatures. The decomposition was constrained to maximize the covariance between corresponding temporal signatures of the EEG and fMRI. On all data sets, three components whose spectral peaks were in the theta, alpha, and gamma bands appeared; only the alpha atom had a significant temporal correlation with the fMRI signal. The spatial distribution of the alpha-band atom included parieto-occipital cortex, thalamus, and insula, and corresponded closely to that reported by Goldman et al. [NeuroReport 13(18) (2002) 2487] using a more conventional analysis. The source reconstruction from EEG spatial signature showed only the parieto-occipital sources. We interpret these results to indicate that some electrical sources may be intrinsically invisible to scalp EEG, yet may be revealed through conjoint analysis of EEG and fMRI data. These results may also expose brain regions that participate in the control of brain rhythms but may not themselves be generators. As of yet, no single neuroimaging method offers the optimal combination of spatial and temporal resolution; fusing fMRI and EEG meaningfully extends the spatio-temporal resolution and sensitivity of each method.", "author" : [ { "dropping-particle" : "", "family" : "Mazziotta", "given" : "John C", "non-dropping-particle" : "", "parse-names" : false, "suffix" : "" }, { "dropping-particle" : "", "family" : "Toga", "given" : "Arthur W", "non-dropping-particle" : "", "parse-names" : false, "suffix" : "" }, { "dropping-particle" : "", "family" : "Mart\u00ednez-Montes", "given" : "Eduardo", "non-dropping-particle" : "", "parse-names" : false, "suffix" : "" }, { "dropping-particle" : "", "family" : "Vald\u00e9s-Sosa", "given" : "Pedro A", "non-dropping-particle" : "", "parse-names" : false, "suffix" : "" }, { "dropping-particle" : "", "family" : "Miwakeichi", "given" : "Fumikazu", "non-dropping-particle" : "", "parse-names" : false, "suffix" : "" }, { "dropping-particle" : "", "family" : "Goldman", "given" : "Robin I", "non-dropping-particle" : "", "parse-names" : false, "suffix" : "" }, { "dropping-particle" : "", "family" : "Cohen", "given" : "Mark S", "non-dropping-particle" : "", "parse-names" : false, "suffix" : "" } ], "container-title" : "ISSN", "id" : "ITEM-2", "issue" : "3", "issued" : { "date-parts" : [ [ "2004" ] ] }, "page" : "1053-8119", "title" : "Concurrent EEG/fMRI analysis by multiway Partial Least Squares", "type" : "article-journal", "volume" : "22" }, "uris" : [ "http://www.mendeley.com/documents/?uuid=63aed632-c909-30e7-86b7-1cd962665610" ] }, { "id" : "ITEM-3", "itemData" : { "DOI" : "10.1006/nimg.1996.0016", "ISBN" : "1053-8119 (Print)", "ISSN" : "10538119", "PMID" : "9345485", "abstract" : "This paper introduces a new tool for functional neuroimage analysis: partial least squares (PLS). It is unique as a multivariate method in its choice of emphasis for analysis, that being the covariance between brain images and exogenous blocks representing either the experiment design or some behavioral measure. What emerges are spatial patterns of brain activity that represent the optimal association between the images and either of the blocks. This process differs substantially from other multivariate methods in that rather than attempting to predict the individual values of the image pixels, PLS attempts to explain the relation between image pixels and task or behavior. Data from a face encoding and recognition PET rCBF study are used to illustrate two types of PLS analysis: an activation analysis of task with images and a brain-behavior analysis. The commonalities across the two analyses are suggestive of a general face memory network differentially engaged during encoding and recognition. PLS thus serves as an important extension by extracting new information from imaging data that is not accessible through other currently used univariate and multivariate image analysis tools.", "author" : [ { "dropping-particle" : "", "family" : "McIntosh", "given" : "A. R.", "non-dropping-particle" : "", "parse-names" : false, "suffix" : "" }, { "dropping-particle" : "", "family" : "Bookstein", "given" : "F. L.", "non-dropping-particle" : "", "parse-names" : false, "suffix" : "" }, { "dropping-particle" : "V.", "family" : "Haxby", "given" : "J.", "non-dropping-particle" : "", "parse-names" : false, "suffix" : "" }, { "dropping-particle" : "", "family" : "Grady", "given" : "C. L.", "non-dropping-particle" : "", "parse-names" : false, "suffix" : "" } ], "container-title" : "NeuroImage", "id" : "ITEM-3", "issue" : "3 I", "issued" : { "date-parts" : [ [ "1996" ] ] }, "page" : "143-157", "title" : "Spatial pattern analysis of functional brain images using partial least squares", "type" : "article-journal", "volume" : "3" }, "uris" : [ "http://www.mendeley.com/documents/?uuid=64591f9b-9282-3ee2-a693-a7ea1a414ced" ] } ], "mendeley" : { "formattedCitation" : "(Bro, 1996; Mazziotta et al., 2004; A. R. McIntosh, Bookstein, Haxby, &amp; Grady, 1996)", "manualFormatting" : "(Bro, 1996; Mazziotta et al., 2004; McIntosh, Bookstein, Haxby, &amp; Grady, 1996)", "plainTextFormattedCitation" : "(Bro, 1996; Mazziotta et al., 2004; A. R. McIntosh, Bookstein, Haxby, &amp; Grady, 1996)", "previouslyFormattedCitation" : "(Bro, 1996; Mazziotta et al., 2004; A. R. McIntosh, Bookstein, Haxby, &amp; Grady, 1996)" }, "properties" : {  }, "schema" : "https://github.com/citation-style-language/schema/raw/master/csl-citation.json" }</w:instrText>
      </w:r>
      <w:r w:rsidR="00C37074" w:rsidRPr="00F4550C">
        <w:rPr>
          <w:rFonts w:ascii="Times New Roman" w:hAnsi="Times New Roman" w:cs="Times New Roman"/>
          <w:sz w:val="24"/>
          <w:szCs w:val="24"/>
        </w:rPr>
        <w:fldChar w:fldCharType="separate"/>
      </w:r>
      <w:r w:rsidR="00C37074" w:rsidRPr="00F4550C">
        <w:rPr>
          <w:rFonts w:ascii="Times New Roman" w:hAnsi="Times New Roman" w:cs="Times New Roman"/>
          <w:noProof/>
          <w:sz w:val="24"/>
          <w:szCs w:val="24"/>
        </w:rPr>
        <w:t>(Bro, 1996</w:t>
      </w:r>
      <w:r w:rsidR="006C0AA4" w:rsidRPr="00F4550C">
        <w:rPr>
          <w:rFonts w:ascii="Times New Roman" w:hAnsi="Times New Roman" w:cs="Times New Roman"/>
          <w:noProof/>
          <w:sz w:val="24"/>
          <w:szCs w:val="24"/>
        </w:rPr>
        <w:t xml:space="preserve">; Mazziotta et al., 2004; </w:t>
      </w:r>
      <w:r w:rsidR="00C37074" w:rsidRPr="00F4550C">
        <w:rPr>
          <w:rFonts w:ascii="Times New Roman" w:hAnsi="Times New Roman" w:cs="Times New Roman"/>
          <w:noProof/>
          <w:sz w:val="24"/>
          <w:szCs w:val="24"/>
        </w:rPr>
        <w:t>McIntosh, Bookstein, Haxby, &amp; Grady, 1996)</w:t>
      </w:r>
      <w:r w:rsidR="00C37074"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w:t>
      </w:r>
      <w:r w:rsidR="005865C8" w:rsidRPr="00F4550C">
        <w:rPr>
          <w:rFonts w:ascii="Times New Roman" w:hAnsi="Times New Roman" w:cs="Times New Roman"/>
          <w:sz w:val="24"/>
          <w:szCs w:val="24"/>
        </w:rPr>
        <w:t>like</w:t>
      </w:r>
      <w:r w:rsidRPr="00F4550C">
        <w:rPr>
          <w:rFonts w:ascii="Times New Roman" w:hAnsi="Times New Roman" w:cs="Times New Roman"/>
          <w:sz w:val="24"/>
          <w:szCs w:val="24"/>
        </w:rPr>
        <w:t xml:space="preserve"> jICA, is a</w:t>
      </w:r>
      <w:r w:rsidR="00A070C1" w:rsidRPr="00F4550C">
        <w:rPr>
          <w:rFonts w:ascii="Times New Roman" w:hAnsi="Times New Roman" w:cs="Times New Roman"/>
          <w:sz w:val="24"/>
          <w:szCs w:val="24"/>
        </w:rPr>
        <w:t xml:space="preserve"> blind source separation</w:t>
      </w:r>
      <w:r w:rsidR="00394AFF" w:rsidRPr="00F4550C">
        <w:rPr>
          <w:rFonts w:ascii="Times New Roman" w:hAnsi="Times New Roman" w:cs="Times New Roman"/>
          <w:sz w:val="24"/>
          <w:szCs w:val="24"/>
        </w:rPr>
        <w:t xml:space="preserve"> </w:t>
      </w:r>
      <w:r w:rsidR="00A070C1" w:rsidRPr="00F4550C">
        <w:rPr>
          <w:rFonts w:ascii="Times New Roman" w:hAnsi="Times New Roman" w:cs="Times New Roman"/>
          <w:sz w:val="24"/>
          <w:szCs w:val="24"/>
        </w:rPr>
        <w:t xml:space="preserve">method </w:t>
      </w:r>
      <w:r w:rsidR="00096B03" w:rsidRPr="00F4550C">
        <w:rPr>
          <w:rFonts w:ascii="Times New Roman" w:hAnsi="Times New Roman" w:cs="Times New Roman"/>
          <w:sz w:val="24"/>
          <w:szCs w:val="24"/>
        </w:rPr>
        <w:t>that lends itself ideally to explaining spatio-temporal</w:t>
      </w:r>
      <w:r w:rsidR="005C675E" w:rsidRPr="00F4550C">
        <w:rPr>
          <w:rFonts w:ascii="Times New Roman" w:hAnsi="Times New Roman" w:cs="Times New Roman"/>
          <w:sz w:val="24"/>
          <w:szCs w:val="24"/>
        </w:rPr>
        <w:t>, linear</w:t>
      </w:r>
      <w:r w:rsidR="00096B03" w:rsidRPr="00F4550C">
        <w:rPr>
          <w:rFonts w:ascii="Times New Roman" w:hAnsi="Times New Roman" w:cs="Times New Roman"/>
          <w:sz w:val="24"/>
          <w:szCs w:val="24"/>
        </w:rPr>
        <w:t xml:space="preserve"> relationships between data sets. Unlike ICA-based approaches</w:t>
      </w:r>
      <w:r w:rsidR="00851E0F" w:rsidRPr="00F4550C">
        <w:rPr>
          <w:rFonts w:ascii="Times New Roman" w:hAnsi="Times New Roman" w:cs="Times New Roman"/>
          <w:sz w:val="24"/>
          <w:szCs w:val="24"/>
        </w:rPr>
        <w:t xml:space="preserve"> </w:t>
      </w:r>
      <w:r w:rsidR="00096B03" w:rsidRPr="00F4550C">
        <w:rPr>
          <w:rFonts w:ascii="Times New Roman" w:hAnsi="Times New Roman" w:cs="Times New Roman"/>
          <w:sz w:val="24"/>
          <w:szCs w:val="24"/>
        </w:rPr>
        <w:t>or similar dimension reduction methods</w:t>
      </w:r>
      <w:r w:rsidR="00851E0F" w:rsidRPr="00F4550C">
        <w:rPr>
          <w:rFonts w:ascii="Times New Roman" w:hAnsi="Times New Roman" w:cs="Times New Roman"/>
          <w:sz w:val="24"/>
          <w:szCs w:val="24"/>
        </w:rPr>
        <w:t>,</w:t>
      </w:r>
      <w:r w:rsidR="00096B03" w:rsidRPr="00F4550C">
        <w:rPr>
          <w:rFonts w:ascii="Times New Roman" w:hAnsi="Times New Roman" w:cs="Times New Roman"/>
          <w:sz w:val="24"/>
          <w:szCs w:val="24"/>
        </w:rPr>
        <w:t xml:space="preserve"> like principal component analysis (PCA)</w:t>
      </w:r>
      <w:r w:rsidR="00851E0F" w:rsidRPr="00F4550C">
        <w:rPr>
          <w:rFonts w:ascii="Times New Roman" w:hAnsi="Times New Roman" w:cs="Times New Roman"/>
          <w:sz w:val="24"/>
        </w:rPr>
        <w:t xml:space="preserve">, in N-PLS </w:t>
      </w:r>
      <w:r w:rsidR="00851E0F" w:rsidRPr="00F4550C">
        <w:rPr>
          <w:rFonts w:ascii="Times New Roman" w:hAnsi="Times New Roman" w:cs="Times New Roman"/>
          <w:sz w:val="24"/>
          <w:szCs w:val="24"/>
        </w:rPr>
        <w:t>Singular Value Decomposition (SVD) is utilized</w:t>
      </w:r>
      <w:r w:rsidR="00A6504F" w:rsidRPr="00F4550C">
        <w:rPr>
          <w:rFonts w:ascii="Times New Roman" w:hAnsi="Times New Roman" w:cs="Times New Roman"/>
          <w:sz w:val="24"/>
          <w:szCs w:val="24"/>
        </w:rPr>
        <w:t xml:space="preserve"> </w:t>
      </w:r>
      <w:r w:rsidR="00A6504F" w:rsidRPr="00F4550C">
        <w:rPr>
          <w:rFonts w:ascii="Times New Roman" w:hAnsi="Times New Roman" w:cs="Times New Roman"/>
          <w:sz w:val="24"/>
          <w:szCs w:val="24"/>
        </w:rPr>
        <w:fldChar w:fldCharType="begin" w:fldLock="1"/>
      </w:r>
      <w:r w:rsidR="00A6504F" w:rsidRPr="00F4550C">
        <w:rPr>
          <w:rFonts w:ascii="Times New Roman" w:hAnsi="Times New Roman" w:cs="Times New Roman"/>
          <w:sz w:val="24"/>
          <w:szCs w:val="24"/>
        </w:rPr>
        <w:instrText>ADDIN CSL_CITATION { "citationItems" : [ { "id" : "ITEM-1", "itemData" : { "abstract" : "Simple structure and other common principles of factor rotation do not in general provide strong grounds for attributing explanatory significance to the factors which they select. In contrast, it is shown that an extension of Cattell's principle of rotation to Proportional Profiles (PP) offers a basis for determining explanatory factors for three-way or higher order multi-mode data. Conceptual models are developed for two basic patterns of multi-mode data variation, system- and object-variation, and PP analysis is found to apply in the system-variation case. Although PP was originally formulated as a principle of rotation to be used with classic two-way factor analysis, it is shown to embody a latent three-mode factor model, which is here made explicit and generalized frown two to N \"parallel occasions\". As originally formulated, PP rotation was restricted to orthogonal factors. The generalized PP model is demonstrated to give unique \"correct\" solutions with oblique, non-simple structure, and even non-linear factor structures. A series of tests, conducted with synthetic data of known factor composition, demonstrate the capabilities of linear and non-linear versions of the model, provide data on the minimal necessary conditions of uniqueness, and reveal the properties of the analysis procedures when these minimal conditions are not fulfilled. In addition, a mathematical proof is presented for the uniqueness of the solution given certain conditions on the data. Three-mode PP factor analysis is applied to a three-way set of real data consisting of the fundamental and first three formant frequencies of 11 persons saying 8 vowels. A unique solution is extracted, consisting of three factors which are highly meaningful and consistent with prior knowledge and theory concerning vowel quality. The relationships between the three-mode PP model and Tucker's multi-modal model, McDonald's non-linear model and Carroll and Chang's multi-dimensional scaling model are explored.", "author" : [ { "dropping-particle" : "", "family" : "Harshman", "given" : "Richard a", "non-dropping-particle" : "", "parse-names" : false, "suffix" : "" } ], "container-title" : "UCLA Working Papers in Phonetics", "id" : "ITEM-1", "issue" : "10", "issued" : { "date-parts" : [ [ "1970" ] ] }, "page" : "1- 84", "title" : "Foundations of the PARAFAC procedure: Models and conditions for an \u201cexplanatory\u201d multimodal factor analysis", "type" : "article-journal", "volume" : "16" }, "uris" : [ "http://www.mendeley.com/documents/?uuid=63a646dd-2a17-33db-9d7f-477bb92d6000" ] } ], "mendeley" : { "formattedCitation" : "(Harshman, 1970)", "manualFormatting" : "(e.g., Harshman, 1970)", "plainTextFormattedCitation" : "(Harshman, 1970)", "previouslyFormattedCitation" : "(Harshman, 1970)" }, "properties" : {  }, "schema" : "https://github.com/citation-style-language/schema/raw/master/csl-citation.json" }</w:instrText>
      </w:r>
      <w:r w:rsidR="00A6504F" w:rsidRPr="00F4550C">
        <w:rPr>
          <w:rFonts w:ascii="Times New Roman" w:hAnsi="Times New Roman" w:cs="Times New Roman"/>
          <w:sz w:val="24"/>
          <w:szCs w:val="24"/>
        </w:rPr>
        <w:fldChar w:fldCharType="separate"/>
      </w:r>
      <w:r w:rsidR="00A6504F" w:rsidRPr="00F4550C">
        <w:rPr>
          <w:rFonts w:ascii="Times New Roman" w:hAnsi="Times New Roman" w:cs="Times New Roman"/>
          <w:noProof/>
          <w:sz w:val="24"/>
          <w:szCs w:val="24"/>
        </w:rPr>
        <w:t>(e.g., Harshman, 1970)</w:t>
      </w:r>
      <w:r w:rsidR="00A6504F" w:rsidRPr="00F4550C">
        <w:rPr>
          <w:rFonts w:ascii="Times New Roman" w:hAnsi="Times New Roman" w:cs="Times New Roman"/>
          <w:sz w:val="24"/>
          <w:szCs w:val="24"/>
        </w:rPr>
        <w:fldChar w:fldCharType="end"/>
      </w:r>
      <w:r w:rsidR="00851E0F" w:rsidRPr="00F4550C">
        <w:rPr>
          <w:rFonts w:ascii="Times New Roman" w:hAnsi="Times New Roman" w:cs="Times New Roman"/>
          <w:sz w:val="24"/>
          <w:szCs w:val="24"/>
        </w:rPr>
        <w:t>. SVD has been established as a handy tool for creating a decomposition</w:t>
      </w:r>
      <w:r w:rsidR="00E9116D" w:rsidRPr="00F4550C">
        <w:rPr>
          <w:rFonts w:ascii="Times New Roman" w:hAnsi="Times New Roman" w:cs="Times New Roman"/>
          <w:sz w:val="24"/>
          <w:szCs w:val="24"/>
        </w:rPr>
        <w:t xml:space="preserve"> of a matrix</w:t>
      </w:r>
      <w:r w:rsidR="00851E0F" w:rsidRPr="00F4550C">
        <w:rPr>
          <w:rFonts w:ascii="Times New Roman" w:hAnsi="Times New Roman" w:cs="Times New Roman"/>
          <w:sz w:val="24"/>
          <w:szCs w:val="24"/>
        </w:rPr>
        <w:t xml:space="preserve"> without </w:t>
      </w:r>
      <w:r w:rsidR="00851E0F" w:rsidRPr="00F4550C">
        <w:rPr>
          <w:rFonts w:ascii="Times New Roman" w:hAnsi="Times New Roman" w:cs="Times New Roman"/>
          <w:sz w:val="24"/>
          <w:szCs w:val="24"/>
        </w:rPr>
        <w:lastRenderedPageBreak/>
        <w:t>forcing</w:t>
      </w:r>
      <w:r w:rsidR="00851E0F" w:rsidRPr="00F4550C">
        <w:rPr>
          <w:rFonts w:ascii="Times New Roman" w:hAnsi="Times New Roman" w:cs="Times New Roman"/>
          <w:sz w:val="24"/>
        </w:rPr>
        <w:t xml:space="preserve"> </w:t>
      </w:r>
      <w:r w:rsidR="00851E0F" w:rsidRPr="00F4550C">
        <w:rPr>
          <w:rFonts w:ascii="Times New Roman" w:hAnsi="Times New Roman" w:cs="Times New Roman"/>
          <w:sz w:val="24"/>
          <w:szCs w:val="24"/>
        </w:rPr>
        <w:t>independence constraints to the components as in ICA.</w:t>
      </w:r>
      <w:r w:rsidR="00BA501E" w:rsidRPr="00F4550C">
        <w:rPr>
          <w:rFonts w:ascii="Times New Roman" w:hAnsi="Times New Roman" w:cs="Times New Roman"/>
          <w:sz w:val="24"/>
          <w:szCs w:val="24"/>
        </w:rPr>
        <w:t xml:space="preserve"> Therefore, there are</w:t>
      </w:r>
      <w:r w:rsidR="00851E0F" w:rsidRPr="00F4550C">
        <w:rPr>
          <w:rFonts w:ascii="Times New Roman" w:hAnsi="Times New Roman" w:cs="Times New Roman"/>
          <w:sz w:val="24"/>
          <w:szCs w:val="24"/>
        </w:rPr>
        <w:t xml:space="preserve"> less a priori restrictions </w:t>
      </w:r>
      <w:r w:rsidR="00C37074" w:rsidRPr="00F4550C">
        <w:rPr>
          <w:rFonts w:ascii="Times New Roman" w:hAnsi="Times New Roman" w:cs="Times New Roman"/>
          <w:sz w:val="24"/>
          <w:szCs w:val="24"/>
        </w:rPr>
        <w:t>on</w:t>
      </w:r>
      <w:r w:rsidR="00851E0F" w:rsidRPr="00F4550C">
        <w:rPr>
          <w:rFonts w:ascii="Times New Roman" w:hAnsi="Times New Roman" w:cs="Times New Roman"/>
          <w:sz w:val="24"/>
          <w:szCs w:val="24"/>
        </w:rPr>
        <w:t xml:space="preserve"> data</w:t>
      </w:r>
      <w:r w:rsidR="00C37074" w:rsidRPr="00F4550C">
        <w:rPr>
          <w:rFonts w:ascii="Times New Roman" w:hAnsi="Times New Roman" w:cs="Times New Roman"/>
          <w:sz w:val="24"/>
          <w:szCs w:val="24"/>
        </w:rPr>
        <w:t xml:space="preserve"> decomposition</w:t>
      </w:r>
      <w:r w:rsidR="00851E0F" w:rsidRPr="00F4550C">
        <w:rPr>
          <w:rFonts w:ascii="Times New Roman" w:hAnsi="Times New Roman" w:cs="Times New Roman"/>
          <w:sz w:val="24"/>
          <w:szCs w:val="24"/>
        </w:rPr>
        <w:t xml:space="preserve">. </w:t>
      </w:r>
    </w:p>
    <w:p w14:paraId="20069B40" w14:textId="1090DF7B" w:rsidR="001E3C9E" w:rsidRPr="00F4550C" w:rsidRDefault="00C37074" w:rsidP="00CB4903">
      <w:pPr>
        <w:spacing w:after="0" w:line="360" w:lineRule="auto"/>
        <w:ind w:firstLine="425"/>
        <w:jc w:val="both"/>
        <w:rPr>
          <w:rFonts w:ascii="Times New Roman" w:hAnsi="Times New Roman" w:cs="Times New Roman"/>
          <w:noProof/>
          <w:sz w:val="24"/>
          <w:szCs w:val="24"/>
        </w:rPr>
      </w:pPr>
      <w:r w:rsidRPr="00F4550C">
        <w:rPr>
          <w:rFonts w:ascii="Times New Roman" w:hAnsi="Times New Roman" w:cs="Times New Roman"/>
          <w:sz w:val="24"/>
          <w:szCs w:val="24"/>
        </w:rPr>
        <w:t>When</w:t>
      </w:r>
      <w:r w:rsidR="00851E0F" w:rsidRPr="00F4550C">
        <w:rPr>
          <w:rFonts w:ascii="Times New Roman" w:hAnsi="Times New Roman" w:cs="Times New Roman"/>
          <w:sz w:val="24"/>
          <w:szCs w:val="24"/>
        </w:rPr>
        <w:t xml:space="preserve"> extracting features from multiple sets, N-PLS identifies</w:t>
      </w:r>
      <w:r w:rsidRPr="00F4550C">
        <w:rPr>
          <w:rFonts w:ascii="Times New Roman" w:hAnsi="Times New Roman" w:cs="Times New Roman"/>
          <w:sz w:val="24"/>
          <w:szCs w:val="24"/>
        </w:rPr>
        <w:t xml:space="preserve"> those</w:t>
      </w:r>
      <w:r w:rsidR="005C675E" w:rsidRPr="00F4550C">
        <w:rPr>
          <w:rFonts w:ascii="Times New Roman" w:hAnsi="Times New Roman" w:cs="Times New Roman"/>
          <w:sz w:val="24"/>
          <w:szCs w:val="24"/>
        </w:rPr>
        <w:t xml:space="preserve"> signal components from</w:t>
      </w:r>
      <w:r w:rsidRPr="00F4550C">
        <w:rPr>
          <w:rFonts w:ascii="Times New Roman" w:hAnsi="Times New Roman" w:cs="Times New Roman"/>
          <w:sz w:val="24"/>
          <w:szCs w:val="24"/>
        </w:rPr>
        <w:t xml:space="preserve"> </w:t>
      </w:r>
      <w:r w:rsidR="00851E0F" w:rsidRPr="00F4550C">
        <w:rPr>
          <w:rFonts w:ascii="Times New Roman" w:hAnsi="Times New Roman" w:cs="Times New Roman"/>
          <w:sz w:val="24"/>
          <w:szCs w:val="24"/>
        </w:rPr>
        <w:t>EEG</w:t>
      </w:r>
      <w:r w:rsidR="001E3C9E" w:rsidRPr="00F4550C">
        <w:rPr>
          <w:rFonts w:ascii="Times New Roman" w:hAnsi="Times New Roman" w:cs="Times New Roman"/>
          <w:sz w:val="24"/>
          <w:szCs w:val="24"/>
        </w:rPr>
        <w:t xml:space="preserve"> </w:t>
      </w:r>
      <w:r w:rsidRPr="00F4550C">
        <w:rPr>
          <w:rFonts w:ascii="Times New Roman" w:hAnsi="Times New Roman" w:cs="Times New Roman"/>
          <w:sz w:val="24"/>
          <w:szCs w:val="24"/>
        </w:rPr>
        <w:t>data with</w:t>
      </w:r>
      <w:r w:rsidR="001E3C9E" w:rsidRPr="00F4550C">
        <w:rPr>
          <w:rFonts w:ascii="Times New Roman" w:hAnsi="Times New Roman" w:cs="Times New Roman"/>
          <w:sz w:val="24"/>
          <w:szCs w:val="24"/>
        </w:rPr>
        <w:t xml:space="preserve"> maximal temporal covariance with certain BOLD profiles. </w:t>
      </w:r>
      <w:r w:rsidRPr="00F4550C">
        <w:rPr>
          <w:rFonts w:ascii="Times New Roman" w:hAnsi="Times New Roman" w:cs="Times New Roman"/>
          <w:sz w:val="24"/>
          <w:szCs w:val="24"/>
        </w:rPr>
        <w:t>Therein</w:t>
      </w:r>
      <w:r w:rsidR="001E3C9E" w:rsidRPr="00F4550C">
        <w:rPr>
          <w:rFonts w:ascii="Times New Roman" w:hAnsi="Times New Roman" w:cs="Times New Roman"/>
          <w:sz w:val="24"/>
          <w:szCs w:val="24"/>
        </w:rPr>
        <w:t xml:space="preserve">, the fMRI data </w:t>
      </w:r>
      <w:r w:rsidRPr="00F4550C">
        <w:rPr>
          <w:rFonts w:ascii="Times New Roman" w:hAnsi="Times New Roman" w:cs="Times New Roman"/>
          <w:sz w:val="24"/>
          <w:szCs w:val="24"/>
        </w:rPr>
        <w:t>is conceptualized as a matrix of voxels by time</w:t>
      </w:r>
      <w:r w:rsidR="001E3C9E" w:rsidRPr="00F4550C">
        <w:rPr>
          <w:rFonts w:ascii="Times New Roman" w:hAnsi="Times New Roman" w:cs="Times New Roman"/>
          <w:sz w:val="24"/>
          <w:szCs w:val="24"/>
        </w:rPr>
        <w:t xml:space="preserve">. </w:t>
      </w:r>
      <w:r w:rsidRPr="00F4550C">
        <w:rPr>
          <w:rFonts w:ascii="Times New Roman" w:hAnsi="Times New Roman" w:cs="Times New Roman"/>
          <w:sz w:val="24"/>
          <w:szCs w:val="24"/>
        </w:rPr>
        <w:t>From this matrix</w:t>
      </w:r>
      <w:r w:rsidR="006C0AA4" w:rsidRPr="00F4550C">
        <w:rPr>
          <w:rFonts w:ascii="Times New Roman" w:hAnsi="Times New Roman" w:cs="Times New Roman"/>
          <w:sz w:val="24"/>
          <w:szCs w:val="24"/>
        </w:rPr>
        <w:t>, the</w:t>
      </w:r>
      <w:r w:rsidRPr="00F4550C">
        <w:rPr>
          <w:rFonts w:ascii="Times New Roman" w:hAnsi="Times New Roman" w:cs="Times New Roman"/>
          <w:sz w:val="24"/>
          <w:szCs w:val="24"/>
        </w:rPr>
        <w:t xml:space="preserve"> </w:t>
      </w:r>
      <w:r w:rsidR="001E3C9E" w:rsidRPr="00F4550C">
        <w:rPr>
          <w:rFonts w:ascii="Times New Roman" w:hAnsi="Times New Roman" w:cs="Times New Roman"/>
          <w:sz w:val="24"/>
          <w:szCs w:val="24"/>
        </w:rPr>
        <w:t xml:space="preserve">linear </w:t>
      </w:r>
      <w:r w:rsidR="006C0AA4" w:rsidRPr="00F4550C">
        <w:rPr>
          <w:rFonts w:ascii="Times New Roman" w:hAnsi="Times New Roman" w:cs="Times New Roman"/>
          <w:sz w:val="24"/>
          <w:szCs w:val="24"/>
        </w:rPr>
        <w:t>voxel combinations</w:t>
      </w:r>
      <w:r w:rsidR="001E3C9E" w:rsidRPr="00F4550C">
        <w:rPr>
          <w:rFonts w:ascii="Times New Roman" w:hAnsi="Times New Roman" w:cs="Times New Roman"/>
          <w:sz w:val="24"/>
          <w:szCs w:val="24"/>
        </w:rPr>
        <w:t xml:space="preserve"> </w:t>
      </w:r>
      <w:r w:rsidR="006C0AA4" w:rsidRPr="00F4550C">
        <w:rPr>
          <w:rFonts w:ascii="Times New Roman" w:hAnsi="Times New Roman" w:cs="Times New Roman"/>
          <w:sz w:val="24"/>
          <w:szCs w:val="24"/>
        </w:rPr>
        <w:t>displaying</w:t>
      </w:r>
      <w:r w:rsidR="001E3C9E" w:rsidRPr="00F4550C">
        <w:rPr>
          <w:rFonts w:ascii="Times New Roman" w:hAnsi="Times New Roman" w:cs="Times New Roman"/>
          <w:sz w:val="24"/>
          <w:szCs w:val="24"/>
        </w:rPr>
        <w:t xml:space="preserve"> maximal temporal covariance with </w:t>
      </w:r>
      <w:r w:rsidR="006C0AA4" w:rsidRPr="00F4550C">
        <w:rPr>
          <w:rFonts w:ascii="Times New Roman" w:hAnsi="Times New Roman" w:cs="Times New Roman"/>
          <w:sz w:val="24"/>
          <w:szCs w:val="24"/>
        </w:rPr>
        <w:t xml:space="preserve">components extracted from </w:t>
      </w:r>
      <w:r w:rsidR="001E3C9E" w:rsidRPr="00F4550C">
        <w:rPr>
          <w:rFonts w:ascii="Times New Roman" w:hAnsi="Times New Roman" w:cs="Times New Roman"/>
          <w:sz w:val="24"/>
          <w:szCs w:val="24"/>
        </w:rPr>
        <w:t>a second matrix</w:t>
      </w:r>
      <w:r w:rsidRPr="00F4550C">
        <w:rPr>
          <w:rFonts w:ascii="Times New Roman" w:hAnsi="Times New Roman" w:cs="Times New Roman"/>
          <w:sz w:val="24"/>
          <w:szCs w:val="24"/>
        </w:rPr>
        <w:t xml:space="preserve"> (i.e., electrodes by time)</w:t>
      </w:r>
      <w:r w:rsidR="001E3C9E" w:rsidRPr="00F4550C">
        <w:rPr>
          <w:rFonts w:ascii="Times New Roman" w:hAnsi="Times New Roman" w:cs="Times New Roman"/>
          <w:sz w:val="24"/>
          <w:szCs w:val="24"/>
        </w:rPr>
        <w:t xml:space="preserve"> </w:t>
      </w:r>
      <w:r w:rsidR="006C0AA4" w:rsidRPr="00F4550C">
        <w:rPr>
          <w:rFonts w:ascii="Times New Roman" w:hAnsi="Times New Roman" w:cs="Times New Roman"/>
          <w:sz w:val="24"/>
          <w:szCs w:val="24"/>
        </w:rPr>
        <w:t>are chosen</w:t>
      </w:r>
      <w:r w:rsidR="001E3C9E" w:rsidRPr="00F4550C">
        <w:rPr>
          <w:rFonts w:ascii="Times New Roman" w:hAnsi="Times New Roman" w:cs="Times New Roman"/>
          <w:sz w:val="24"/>
          <w:szCs w:val="24"/>
        </w:rPr>
        <w:t>.</w:t>
      </w:r>
      <w:r w:rsidR="006C0AA4" w:rsidRPr="00F4550C">
        <w:rPr>
          <w:rFonts w:ascii="Times New Roman" w:hAnsi="Times New Roman" w:cs="Times New Roman"/>
          <w:sz w:val="24"/>
          <w:szCs w:val="24"/>
        </w:rPr>
        <w:t xml:space="preserve"> Next, a final covariance matrix of the relations between the original matrices of independent variable is build and decomposed with SVD </w:t>
      </w:r>
      <w:r w:rsidR="006C0AA4" w:rsidRPr="00F4550C">
        <w:rPr>
          <w:rFonts w:ascii="Times New Roman" w:hAnsi="Times New Roman" w:cs="Times New Roman"/>
          <w:sz w:val="24"/>
          <w:szCs w:val="24"/>
        </w:rPr>
        <w:fldChar w:fldCharType="begin" w:fldLock="1"/>
      </w:r>
      <w:r w:rsidR="006C0AA4" w:rsidRPr="00F4550C">
        <w:rPr>
          <w:rFonts w:ascii="Times New Roman" w:hAnsi="Times New Roman" w:cs="Times New Roman"/>
          <w:sz w:val="24"/>
          <w:szCs w:val="24"/>
        </w:rPr>
        <w:instrText>ADDIN CSL_CITATION { "citationItems" : [ { "id" : "ITEM-1", "itemData" : { "DOI" : "10.1006/nimg.1996.0016", "ISBN" : "1053-8119 (Print)", "ISSN" : "10538119", "PMID" : "9345485", "abstract" : "This paper introduces a new tool for functional neuroimage analysis: partial least squares (PLS). It is unique as a multivariate method in its choice of emphasis for analysis, that being the covariance between brain images and exogenous blocks representing either the experiment design or some behavioral measure. What emerges are spatial patterns of brain activity that represent the optimal association between the images and either of the blocks. This process differs substantially from other multivariate methods in that rather than attempting to predict the individual values of the image pixels, PLS attempts to explain the relation between image pixels and task or behavior. Data from a face encoding and recognition PET rCBF study are used to illustrate two types of PLS analysis: an activation analysis of task with images and a brain-behavior analysis. The commonalities across the two analyses are suggestive of a general face memory network differentially engaged during encoding and recognition. PLS thus serves as an important extension by extracting new information from imaging data that is not accessible through other currently used univariate and multivariate image analysis tools.", "author" : [ { "dropping-particle" : "", "family" : "McIntosh", "given" : "A. R.", "non-dropping-particle" : "", "parse-names" : false, "suffix" : "" }, { "dropping-particle" : "", "family" : "Bookstein", "given" : "F. L.", "non-dropping-particle" : "", "parse-names" : false, "suffix" : "" }, { "dropping-particle" : "V.", "family" : "Haxby", "given" : "J.", "non-dropping-particle" : "", "parse-names" : false, "suffix" : "" }, { "dropping-particle" : "", "family" : "Grady", "given" : "C. L.", "non-dropping-particle" : "", "parse-names" : false, "suffix" : "" } ], "container-title" : "NeuroImage", "id" : "ITEM-1", "issue" : "3 I", "issued" : { "date-parts" : [ [ "1996" ] ] }, "page" : "143-157", "title" : "Spatial pattern analysis of functional brain images using partial least squares", "type" : "article-journal", "volume" : "3" }, "uris" : [ "http://www.mendeley.com/documents/?uuid=64591f9b-9282-3ee2-a693-a7ea1a414ced" ] } ], "mendeley" : { "formattedCitation" : "(A. R. McIntosh et al., 1996)", "manualFormatting" : "(McIntosh et al., 1996)", "plainTextFormattedCitation" : "(A. R. McIntosh et al., 1996)", "previouslyFormattedCitation" : "(A. R. McIntosh et al., 1996)" }, "properties" : {  }, "schema" : "https://github.com/citation-style-language/schema/raw/master/csl-citation.json" }</w:instrText>
      </w:r>
      <w:r w:rsidR="006C0AA4" w:rsidRPr="00F4550C">
        <w:rPr>
          <w:rFonts w:ascii="Times New Roman" w:hAnsi="Times New Roman" w:cs="Times New Roman"/>
          <w:sz w:val="24"/>
          <w:szCs w:val="24"/>
        </w:rPr>
        <w:fldChar w:fldCharType="separate"/>
      </w:r>
      <w:r w:rsidR="006C0AA4" w:rsidRPr="00F4550C">
        <w:rPr>
          <w:rFonts w:ascii="Times New Roman" w:hAnsi="Times New Roman" w:cs="Times New Roman"/>
          <w:noProof/>
          <w:sz w:val="24"/>
          <w:szCs w:val="24"/>
        </w:rPr>
        <w:t>(McIntosh et al., 1996)</w:t>
      </w:r>
      <w:r w:rsidR="006C0AA4" w:rsidRPr="00F4550C">
        <w:rPr>
          <w:rFonts w:ascii="Times New Roman" w:hAnsi="Times New Roman" w:cs="Times New Roman"/>
          <w:sz w:val="24"/>
          <w:szCs w:val="24"/>
        </w:rPr>
        <w:fldChar w:fldCharType="end"/>
      </w:r>
      <w:r w:rsidR="006C0AA4" w:rsidRPr="00F4550C">
        <w:rPr>
          <w:rFonts w:ascii="Times New Roman" w:hAnsi="Times New Roman" w:cs="Times New Roman"/>
          <w:sz w:val="24"/>
          <w:szCs w:val="24"/>
        </w:rPr>
        <w:t>.</w:t>
      </w:r>
      <w:r w:rsidR="007847F2" w:rsidRPr="00F4550C">
        <w:rPr>
          <w:rFonts w:ascii="Times New Roman" w:hAnsi="Times New Roman" w:cs="Times New Roman"/>
          <w:sz w:val="24"/>
          <w:szCs w:val="24"/>
        </w:rPr>
        <w:t xml:space="preserve"> To account for the multi-dimensionality problem of combined data and for the abundance of variables in the fMRI, EEG data is reduced to a sum of so-called atoms each with specific spatial, temporal, and spectral factors. At the same time, fMRI voxel activations is decomposed to the same amount of atoms with a spatial and temporal dimension, so that each atom will have maximal covariance with its counterpart in the EEG</w:t>
      </w:r>
      <w:r w:rsidR="006C0AA4" w:rsidRPr="00F4550C">
        <w:rPr>
          <w:rFonts w:ascii="Times New Roman" w:hAnsi="Times New Roman" w:cs="Times New Roman"/>
          <w:sz w:val="24"/>
          <w:szCs w:val="24"/>
        </w:rPr>
        <w:t xml:space="preserve"> </w:t>
      </w:r>
      <w:r w:rsidR="006C0AA4" w:rsidRPr="00F4550C">
        <w:rPr>
          <w:rFonts w:ascii="Times New Roman" w:hAnsi="Times New Roman" w:cs="Times New Roman"/>
          <w:sz w:val="24"/>
          <w:szCs w:val="24"/>
        </w:rPr>
        <w:fldChar w:fldCharType="begin" w:fldLock="1"/>
      </w:r>
      <w:r w:rsidR="00CB4903" w:rsidRPr="00F4550C">
        <w:rPr>
          <w:rFonts w:ascii="Times New Roman" w:hAnsi="Times New Roman" w:cs="Times New Roman"/>
          <w:sz w:val="24"/>
          <w:szCs w:val="24"/>
        </w:rPr>
        <w:instrText>ADDIN CSL_CITATION { "citationItems" : [ { "id" : "ITEM-1", "itemData" : { "abstract" : "Data may now be recorded concurrently from EEG and functional MRI, using the Simultaneous Imaging for Tomographic Electrophys-iology (SITE) method. As yet, there is no established means to integrate the analysis of the combined data set. Recognizing that the hemodynamically convolved time-varying EEG spectrum, S, is intrinsically multidimensional in space, frequency, and time motivated us to use multiway Partial Least-Squares (N-PLS) analysis to decompose EEG (independent variable) and fMRI (dependent variable) data uniquely as a sum of ''atoms''. Each EEG atom is the outer product of spatial, spectral, and temporal signatures and each fMRI atom the product of spatial and temporal signatures. The decomposition was constrained to maximize the covariance between corresponding temporal signatures of the EEG and fMRI. On all data sets, three components whose spectral peaks were in the theta, alpha, and gamma bands appeared; only the alpha atom had a significant temporal correlation with the fMRI signal. The spatial distribution of the alpha-band atom included parieto-occipital cortex, thalamus, and insula, and corresponded closely to that reported by Goldman et al. [NeuroReport 13(18) (2002) 2487] using a more conventional analysis. The source reconstruction from EEG spatial signature showed only the parieto-occipital sources. We interpret these results to indicate that some electrical sources may be intrinsically invisible to scalp EEG, yet may be revealed through conjoint analysis of EEG and fMRI data. These results may also expose brain regions that participate in the control of brain rhythms but may not themselves be generators. As of yet, no single neuroimaging method offers the optimal combination of spatial and temporal resolution; fusing fMRI and EEG meaningfully extends the spatio-temporal resolution and sensitivity of each method.", "author" : [ { "dropping-particle" : "", "family" : "Mazziotta", "given" : "John C", "non-dropping-particle" : "", "parse-names" : false, "suffix" : "" }, { "dropping-particle" : "", "family" : "Toga", "given" : "Arthur W", "non-dropping-particle" : "", "parse-names" : false, "suffix" : "" }, { "dropping-particle" : "", "family" : "Mart\u00ednez-Montes", "given" : "Eduardo", "non-dropping-particle" : "", "parse-names" : false, "suffix" : "" }, { "dropping-particle" : "", "family" : "Vald\u00e9s-Sosa", "given" : "Pedro A", "non-dropping-particle" : "", "parse-names" : false, "suffix" : "" }, { "dropping-particle" : "", "family" : "Miwakeichi", "given" : "Fumikazu", "non-dropping-particle" : "", "parse-names" : false, "suffix" : "" }, { "dropping-particle" : "", "family" : "Goldman", "given" : "Robin I", "non-dropping-particle" : "", "parse-names" : false, "suffix" : "" }, { "dropping-particle" : "", "family" : "Cohen", "given" : "Mark S", "non-dropping-particle" : "", "parse-names" : false, "suffix" : "" } ], "container-title" : "ISSN", "id" : "ITEM-1", "issue" : "3", "issued" : { "date-parts" : [ [ "2004" ] ] }, "page" : "1053-8119", "title" : "Concurrent EEG/fMRI analysis by multiway Partial Least Squares", "type" : "article-journal", "volume" : "22" }, "uris" : [ "http://www.mendeley.com/documents/?uuid=63aed632-c909-30e7-86b7-1cd962665610" ] }, { "id" : "ITEM-2", "itemData" : { "DOI" : "10.1146/annurev-psych-113011-143804", "ISSN" : "0066-4308", "abstract" : "As the focus of neuroscience shifts from studying individual brain regions to entire networks of regions, methods for statistical inference have also become geared toward network analysis. The purpose of the present review is to survey the multivariate statistical techniques that have been used to study neural interactions. We have selected the most common techniques and developed a taxonomy that instructively reflects their assumptions and practical use. For each family of analyses, we describe their application and the types of experimental questions they can address, as well as how they relate to other analyses both conceptually and mathematically. We intend to show that despite their diversity, all of these techniques offer complementary information about the functional architecture of the brain.", "author" : [ { "dropping-particle" : "", "family" : "McIntosh", "given" : "Anthony R.", "non-dropping-particle" : "", "parse-names" : false, "suffix" : "" }, { "dropping-particle" : "", "family" : "Mi\u0161i\u0107", "given" : "Bratislav", "non-dropping-particle" : "", "parse-names" : false, "suffix" : "" } ], "container-title" : "Annual Review of Psychology", "id" : "ITEM-2", "issue" : "1", "issued" : { "date-parts" : [ [ "2013", "1", "3" ] ] }, "page" : "499-525", "publisher" : " Annual Reviews ", "title" : "Multivariate Statistical Analyses for Neuroimaging Data", "type" : "article-journal", "volume" : "64" }, "uris" : [ "http://www.mendeley.com/documents/?uuid=8a619fa4-9bb2-35a4-acb3-52c6168b6600" ] } ], "mendeley" : { "formattedCitation" : "(Mazziotta et al., 2004; Anthony R. McIntosh &amp; Mi\u0161i\u0107, 2013)", "manualFormatting" : "(Mazziotta et al., 2004; McIntosh &amp; Mi\u0161i\u0107, 2013)", "plainTextFormattedCitation" : "(Mazziotta et al., 2004; Anthony R. McIntosh &amp; Mi\u0161i\u0107, 2013)", "previouslyFormattedCitation" : "(Mazziotta et al., 2004; Anthony R. McIntosh &amp; Mi\u0161i\u0107, 2013)" }, "properties" : {  }, "schema" : "https://github.com/citation-style-language/schema/raw/master/csl-citation.json" }</w:instrText>
      </w:r>
      <w:r w:rsidR="006C0AA4" w:rsidRPr="00F4550C">
        <w:rPr>
          <w:rFonts w:ascii="Times New Roman" w:hAnsi="Times New Roman" w:cs="Times New Roman"/>
          <w:sz w:val="24"/>
          <w:szCs w:val="24"/>
        </w:rPr>
        <w:fldChar w:fldCharType="separate"/>
      </w:r>
      <w:r w:rsidR="006C0AA4" w:rsidRPr="00F4550C">
        <w:rPr>
          <w:rFonts w:ascii="Times New Roman" w:hAnsi="Times New Roman" w:cs="Times New Roman"/>
          <w:noProof/>
          <w:sz w:val="24"/>
          <w:szCs w:val="24"/>
        </w:rPr>
        <w:t>(Maz</w:t>
      </w:r>
      <w:r w:rsidR="00CB4903" w:rsidRPr="00F4550C">
        <w:rPr>
          <w:rFonts w:ascii="Times New Roman" w:hAnsi="Times New Roman" w:cs="Times New Roman"/>
          <w:noProof/>
          <w:sz w:val="24"/>
          <w:szCs w:val="24"/>
        </w:rPr>
        <w:t xml:space="preserve">ziotta et al., 2004; </w:t>
      </w:r>
      <w:r w:rsidR="006C0AA4" w:rsidRPr="00F4550C">
        <w:rPr>
          <w:rFonts w:ascii="Times New Roman" w:hAnsi="Times New Roman" w:cs="Times New Roman"/>
          <w:noProof/>
          <w:sz w:val="24"/>
          <w:szCs w:val="24"/>
        </w:rPr>
        <w:t>McIntosh &amp; Mišić, 2013)</w:t>
      </w:r>
      <w:r w:rsidR="006C0AA4" w:rsidRPr="00F4550C">
        <w:rPr>
          <w:rFonts w:ascii="Times New Roman" w:hAnsi="Times New Roman" w:cs="Times New Roman"/>
          <w:sz w:val="24"/>
          <w:szCs w:val="24"/>
        </w:rPr>
        <w:fldChar w:fldCharType="end"/>
      </w:r>
      <w:r w:rsidR="006C0AA4" w:rsidRPr="00F4550C">
        <w:rPr>
          <w:rFonts w:ascii="Times New Roman" w:hAnsi="Times New Roman" w:cs="Times New Roman"/>
          <w:sz w:val="24"/>
          <w:szCs w:val="24"/>
        </w:rPr>
        <w:t>.</w:t>
      </w:r>
    </w:p>
    <w:p w14:paraId="3D78B74F" w14:textId="090A36C1" w:rsidR="00085DF5" w:rsidRPr="00F4550C" w:rsidRDefault="00BA501E" w:rsidP="005C675E">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Extracting data features</w:t>
      </w:r>
      <w:r w:rsidR="001826B4" w:rsidRPr="00F4550C">
        <w:rPr>
          <w:rFonts w:ascii="Times New Roman" w:hAnsi="Times New Roman" w:cs="Times New Roman"/>
          <w:sz w:val="24"/>
          <w:szCs w:val="24"/>
        </w:rPr>
        <w:t xml:space="preserve"> </w:t>
      </w:r>
      <w:r w:rsidRPr="00F4550C">
        <w:rPr>
          <w:rFonts w:ascii="Times New Roman" w:hAnsi="Times New Roman" w:cs="Times New Roman"/>
          <w:sz w:val="24"/>
          <w:szCs w:val="24"/>
        </w:rPr>
        <w:t>from</w:t>
      </w:r>
      <w:r w:rsidR="001826B4" w:rsidRPr="00F4550C">
        <w:rPr>
          <w:rFonts w:ascii="Times New Roman" w:hAnsi="Times New Roman" w:cs="Times New Roman"/>
          <w:sz w:val="24"/>
          <w:szCs w:val="24"/>
        </w:rPr>
        <w:t xml:space="preserve"> raw or single-trial data</w:t>
      </w:r>
      <w:r w:rsidRPr="00F4550C">
        <w:rPr>
          <w:rFonts w:ascii="Times New Roman" w:hAnsi="Times New Roman" w:cs="Times New Roman"/>
          <w:sz w:val="24"/>
          <w:szCs w:val="24"/>
        </w:rPr>
        <w:t xml:space="preserve"> this way</w:t>
      </w:r>
      <w:r w:rsidR="001826B4" w:rsidRPr="00F4550C">
        <w:rPr>
          <w:rFonts w:ascii="Times New Roman" w:hAnsi="Times New Roman" w:cs="Times New Roman"/>
          <w:sz w:val="24"/>
          <w:szCs w:val="24"/>
        </w:rPr>
        <w:t xml:space="preserve"> bears some pitfalls regardless of modality. For one, there is larger variability and noise levels to be expected. More than that, modeling data sets on such a precise level implies proneness to overfitting, since statistical models are adjusted until the empirical data can be estimated to the best extent </w:t>
      </w:r>
      <w:r w:rsidR="001826B4" w:rsidRPr="00F4550C">
        <w:rPr>
          <w:rFonts w:ascii="Times New Roman" w:hAnsi="Times New Roman" w:cs="Times New Roman"/>
          <w:sz w:val="24"/>
          <w:szCs w:val="24"/>
        </w:rPr>
        <w:fldChar w:fldCharType="begin" w:fldLock="1"/>
      </w:r>
      <w:r w:rsidR="00CB4903" w:rsidRPr="00F4550C">
        <w:rPr>
          <w:rFonts w:ascii="Times New Roman" w:hAnsi="Times New Roman" w:cs="Times New Roman"/>
          <w:sz w:val="24"/>
          <w:szCs w:val="24"/>
        </w:rPr>
        <w:instrText>ADDIN CSL_CITATION { "citationItems" : [ { "id" : "ITEM-1", "itemData" : { "DOI" : "10.1146/annurev-psych-113011-143804", "ISSN" : "0066-4308", "abstract" : "As the focus of neuroscience shifts from studying individual brain regions to entire networks of regions, methods for statistical inference have also become geared toward network analysis. The purpose of the present review is to survey the multivariate statistical techniques that have been used to study neural interactions. We have selected the most common techniques and developed a taxonomy that instructively reflects their assumptions and practical use. For each family of analyses, we describe their application and the types of experimental questions they can address, as well as how they relate to other analyses both conceptually and mathematically. We intend to show that despite their diversity, all of these techniques offer complementary information about the functional architecture of the brain.", "author" : [ { "dropping-particle" : "", "family" : "McIntosh", "given" : "Anthony R.", "non-dropping-particle" : "", "parse-names" : false, "suffix" : "" }, { "dropping-particle" : "", "family" : "Mi\u0161i\u0107", "given" : "Bratislav", "non-dropping-particle" : "", "parse-names" : false, "suffix" : "" } ], "container-title" : "Annual Review of Psychology", "id" : "ITEM-1", "issue" : "1", "issued" : { "date-parts" : [ [ "2013", "1", "3" ] ] }, "page" : "499-525", "publisher" : " Annual Reviews ", "title" : "Multivariate Statistical Analyses for Neuroimaging Data", "type" : "article-journal", "volume" : "64" }, "uris" : [ "http://www.mendeley.com/documents/?uuid=8a619fa4-9bb2-35a4-acb3-52c6168b6600" ] } ], "mendeley" : { "formattedCitation" : "(Anthony R. McIntosh &amp; Mi\u0161i\u0107, 2013)", "manualFormatting" : "(McIntosh &amp; Mi\u0161i\u0107, 2013)", "plainTextFormattedCitation" : "(Anthony R. McIntosh &amp; Mi\u0161i\u0107, 2013)", "previouslyFormattedCitation" : "(Anthony R. McIntosh &amp; Mi\u0161i\u0107, 2013)" }, "properties" : {  }, "schema" : "https://github.com/citation-style-language/schema/raw/master/csl-citation.json" }</w:instrText>
      </w:r>
      <w:r w:rsidR="001826B4" w:rsidRPr="00F4550C">
        <w:rPr>
          <w:rFonts w:ascii="Times New Roman" w:hAnsi="Times New Roman" w:cs="Times New Roman"/>
          <w:sz w:val="24"/>
          <w:szCs w:val="24"/>
        </w:rPr>
        <w:fldChar w:fldCharType="separate"/>
      </w:r>
      <w:r w:rsidR="00CB4903" w:rsidRPr="00F4550C">
        <w:rPr>
          <w:rFonts w:ascii="Times New Roman" w:hAnsi="Times New Roman" w:cs="Times New Roman"/>
          <w:noProof/>
          <w:sz w:val="24"/>
          <w:szCs w:val="24"/>
        </w:rPr>
        <w:t>(</w:t>
      </w:r>
      <w:r w:rsidR="00C37074" w:rsidRPr="00F4550C">
        <w:rPr>
          <w:rFonts w:ascii="Times New Roman" w:hAnsi="Times New Roman" w:cs="Times New Roman"/>
          <w:noProof/>
          <w:sz w:val="24"/>
          <w:szCs w:val="24"/>
        </w:rPr>
        <w:t>McIntosh &amp; Mišić, 2013)</w:t>
      </w:r>
      <w:r w:rsidR="001826B4" w:rsidRPr="00F4550C">
        <w:rPr>
          <w:rFonts w:ascii="Times New Roman" w:hAnsi="Times New Roman" w:cs="Times New Roman"/>
          <w:sz w:val="24"/>
          <w:szCs w:val="24"/>
        </w:rPr>
        <w:fldChar w:fldCharType="end"/>
      </w:r>
      <w:r w:rsidR="001826B4" w:rsidRPr="00F4550C">
        <w:rPr>
          <w:rFonts w:ascii="Times New Roman" w:hAnsi="Times New Roman" w:cs="Times New Roman"/>
          <w:sz w:val="24"/>
          <w:szCs w:val="24"/>
        </w:rPr>
        <w:t>.</w:t>
      </w:r>
      <w:r w:rsidRPr="00F4550C">
        <w:rPr>
          <w:rFonts w:ascii="Times New Roman" w:hAnsi="Times New Roman" w:cs="Times New Roman"/>
          <w:sz w:val="24"/>
          <w:szCs w:val="24"/>
        </w:rPr>
        <w:t xml:space="preserve"> </w:t>
      </w:r>
      <w:r w:rsidR="005C675E" w:rsidRPr="00F4550C">
        <w:rPr>
          <w:rFonts w:ascii="Times New Roman" w:hAnsi="Times New Roman" w:cs="Times New Roman"/>
          <w:sz w:val="24"/>
          <w:szCs w:val="24"/>
        </w:rPr>
        <w:t xml:space="preserve">As a result, N-PLS might fit noise in either data set to explain signal modulations. </w:t>
      </w:r>
      <w:r w:rsidRPr="00F4550C">
        <w:rPr>
          <w:rFonts w:ascii="Times New Roman" w:hAnsi="Times New Roman" w:cs="Times New Roman"/>
          <w:sz w:val="24"/>
          <w:szCs w:val="24"/>
        </w:rPr>
        <w:t xml:space="preserve">Finally, since no physiological assumptions before source separation are set, there is no guarantee that the resulting unmixing process represents </w:t>
      </w:r>
      <w:r w:rsidR="005C675E" w:rsidRPr="00F4550C">
        <w:rPr>
          <w:rFonts w:ascii="Times New Roman" w:hAnsi="Times New Roman" w:cs="Times New Roman"/>
          <w:sz w:val="24"/>
          <w:szCs w:val="24"/>
        </w:rPr>
        <w:t xml:space="preserve">the optimal or even </w:t>
      </w:r>
      <w:r w:rsidR="00636B31" w:rsidRPr="00F4550C">
        <w:rPr>
          <w:rFonts w:ascii="Times New Roman" w:hAnsi="Times New Roman" w:cs="Times New Roman"/>
          <w:sz w:val="24"/>
          <w:szCs w:val="24"/>
        </w:rPr>
        <w:t xml:space="preserve">a sensible model of the original </w:t>
      </w:r>
      <w:r w:rsidR="00CB4903" w:rsidRPr="00F4550C">
        <w:rPr>
          <w:rFonts w:ascii="Times New Roman" w:hAnsi="Times New Roman" w:cs="Times New Roman"/>
          <w:sz w:val="24"/>
          <w:szCs w:val="24"/>
        </w:rPr>
        <w:t>neuronal</w:t>
      </w:r>
      <w:r w:rsidRPr="00F4550C">
        <w:rPr>
          <w:rFonts w:ascii="Times New Roman" w:hAnsi="Times New Roman" w:cs="Times New Roman"/>
          <w:sz w:val="24"/>
          <w:szCs w:val="24"/>
        </w:rPr>
        <w:t xml:space="preserve"> processes</w:t>
      </w:r>
      <w:r w:rsidR="005532D4" w:rsidRPr="00F4550C">
        <w:rPr>
          <w:rFonts w:ascii="Times New Roman" w:hAnsi="Times New Roman" w:cs="Times New Roman"/>
          <w:sz w:val="24"/>
          <w:szCs w:val="24"/>
        </w:rPr>
        <w:t xml:space="preserve"> in</w:t>
      </w:r>
      <w:r w:rsidRPr="00F4550C">
        <w:rPr>
          <w:rFonts w:ascii="Times New Roman" w:hAnsi="Times New Roman" w:cs="Times New Roman"/>
          <w:sz w:val="24"/>
          <w:szCs w:val="24"/>
        </w:rPr>
        <w:t xml:space="preserve"> the subjects.</w:t>
      </w:r>
    </w:p>
    <w:p w14:paraId="1FFCF8B8" w14:textId="77777777" w:rsidR="00BA501E" w:rsidRPr="00F4550C" w:rsidRDefault="00BA501E" w:rsidP="00CF1C70">
      <w:pPr>
        <w:spacing w:after="0" w:line="360" w:lineRule="auto"/>
        <w:ind w:firstLine="425"/>
        <w:jc w:val="both"/>
        <w:rPr>
          <w:rFonts w:ascii="Times New Roman" w:hAnsi="Times New Roman" w:cs="Times New Roman"/>
          <w:sz w:val="24"/>
          <w:szCs w:val="24"/>
        </w:rPr>
      </w:pPr>
    </w:p>
    <w:p w14:paraId="4BC59DFF" w14:textId="058A1CF0" w:rsidR="00085DF5" w:rsidRPr="00F4550C" w:rsidRDefault="00085DF5" w:rsidP="00085DF5">
      <w:pPr>
        <w:pStyle w:val="Heading3"/>
        <w:ind w:left="425"/>
        <w:jc w:val="both"/>
        <w:rPr>
          <w:rFonts w:ascii="Times New Roman" w:hAnsi="Times New Roman" w:cs="Times New Roman"/>
          <w:color w:val="auto"/>
        </w:rPr>
      </w:pPr>
      <w:bookmarkStart w:id="40" w:name="_Toc509584957"/>
      <w:r w:rsidRPr="00F4550C">
        <w:rPr>
          <w:rFonts w:ascii="Times New Roman" w:hAnsi="Times New Roman" w:cs="Times New Roman"/>
          <w:color w:val="auto"/>
        </w:rPr>
        <w:t xml:space="preserve">1.3.3 </w:t>
      </w:r>
      <w:r w:rsidR="004F132F" w:rsidRPr="00F4550C">
        <w:rPr>
          <w:rFonts w:ascii="Times New Roman" w:hAnsi="Times New Roman" w:cs="Times New Roman"/>
          <w:color w:val="auto"/>
        </w:rPr>
        <w:t>Multilevel</w:t>
      </w:r>
      <w:r w:rsidRPr="00F4550C">
        <w:rPr>
          <w:rFonts w:ascii="Times New Roman" w:hAnsi="Times New Roman" w:cs="Times New Roman"/>
          <w:color w:val="auto"/>
        </w:rPr>
        <w:t xml:space="preserve"> Modeling</w:t>
      </w:r>
      <w:bookmarkEnd w:id="40"/>
    </w:p>
    <w:p w14:paraId="697C67F1" w14:textId="77777777" w:rsidR="00697DC1" w:rsidRPr="00F4550C" w:rsidRDefault="00697DC1" w:rsidP="00697DC1">
      <w:pPr>
        <w:spacing w:after="0" w:line="360" w:lineRule="auto"/>
        <w:ind w:firstLine="425"/>
        <w:jc w:val="both"/>
        <w:rPr>
          <w:rFonts w:ascii="Times New Roman" w:hAnsi="Times New Roman" w:cs="Times New Roman"/>
        </w:rPr>
      </w:pPr>
    </w:p>
    <w:p w14:paraId="102A5559" w14:textId="31FAE99E" w:rsidR="00722D71" w:rsidRPr="00F4550C" w:rsidRDefault="00722D71"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Lastly, since N-PLS and ICA serve the purposes of dimension reduction and relating different data sets, the last task remaining is connecting improved processing of neuronal data to behavioral me</w:t>
      </w:r>
      <w:r w:rsidR="00F654D6" w:rsidRPr="00F4550C">
        <w:rPr>
          <w:rFonts w:ascii="Times New Roman" w:hAnsi="Times New Roman" w:cs="Times New Roman"/>
          <w:sz w:val="24"/>
          <w:szCs w:val="24"/>
        </w:rPr>
        <w:t>asures. In the end, the criterion</w:t>
      </w:r>
      <w:r w:rsidRPr="00F4550C">
        <w:rPr>
          <w:rFonts w:ascii="Times New Roman" w:hAnsi="Times New Roman" w:cs="Times New Roman"/>
          <w:sz w:val="24"/>
          <w:szCs w:val="24"/>
        </w:rPr>
        <w:t xml:space="preserve"> of predictive validity is often treated as a minor concern. While it is true that not all brain data can be related to a suitable correlate, since there a large gaps between the original brain activation and a behavioral equivalent, the pursuit of explaining behavior is still important. The idea behind understanding brain mechanisms is to make</w:t>
      </w:r>
      <w:r w:rsidR="007E1CC9" w:rsidRPr="00F4550C">
        <w:rPr>
          <w:rFonts w:ascii="Times New Roman" w:hAnsi="Times New Roman" w:cs="Times New Roman"/>
          <w:sz w:val="24"/>
          <w:szCs w:val="24"/>
        </w:rPr>
        <w:t xml:space="preserve"> reliable</w:t>
      </w:r>
      <w:r w:rsidRPr="00F4550C">
        <w:rPr>
          <w:rFonts w:ascii="Times New Roman" w:hAnsi="Times New Roman" w:cs="Times New Roman"/>
          <w:sz w:val="24"/>
          <w:szCs w:val="24"/>
        </w:rPr>
        <w:t xml:space="preserve"> predictions</w:t>
      </w:r>
      <w:r w:rsidR="007E1CC9" w:rsidRPr="00F4550C">
        <w:rPr>
          <w:rFonts w:ascii="Times New Roman" w:hAnsi="Times New Roman" w:cs="Times New Roman"/>
          <w:sz w:val="24"/>
          <w:szCs w:val="24"/>
        </w:rPr>
        <w:t xml:space="preserve"> </w:t>
      </w:r>
      <w:r w:rsidRPr="00F4550C">
        <w:rPr>
          <w:rFonts w:ascii="Times New Roman" w:hAnsi="Times New Roman" w:cs="Times New Roman"/>
          <w:sz w:val="24"/>
          <w:szCs w:val="24"/>
        </w:rPr>
        <w:t>about people</w:t>
      </w:r>
      <w:r w:rsidR="007E1CC9" w:rsidRPr="00F4550C">
        <w:rPr>
          <w:rFonts w:ascii="Times New Roman" w:hAnsi="Times New Roman" w:cs="Times New Roman"/>
          <w:sz w:val="24"/>
          <w:szCs w:val="24"/>
        </w:rPr>
        <w:t xml:space="preserve"> at some point</w:t>
      </w:r>
      <w:r w:rsidRPr="00F4550C">
        <w:rPr>
          <w:rFonts w:ascii="Times New Roman" w:hAnsi="Times New Roman" w:cs="Times New Roman"/>
          <w:sz w:val="24"/>
          <w:szCs w:val="24"/>
        </w:rPr>
        <w:t xml:space="preserve">, be it in a clinical or non-clinical context. Thus, </w:t>
      </w:r>
      <w:r w:rsidR="007E1CC9" w:rsidRPr="00F4550C">
        <w:rPr>
          <w:rFonts w:ascii="Times New Roman" w:hAnsi="Times New Roman" w:cs="Times New Roman"/>
          <w:sz w:val="24"/>
          <w:szCs w:val="24"/>
        </w:rPr>
        <w:t>even a negative test result from correlating an activation with a behavior can hold value.</w:t>
      </w:r>
    </w:p>
    <w:p w14:paraId="01467A02" w14:textId="77777777" w:rsidR="004F132F" w:rsidRPr="00F4550C" w:rsidRDefault="007E1CC9"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One of the initial claims in section 1.1 and one that was put forward by Turner et al. </w:t>
      </w:r>
      <w:r w:rsidRPr="00F4550C">
        <w:rPr>
          <w:rFonts w:ascii="Times New Roman" w:hAnsi="Times New Roman" w:cs="Times New Roman"/>
          <w:sz w:val="24"/>
          <w:szCs w:val="24"/>
        </w:rPr>
        <w:fldChar w:fldCharType="begin" w:fldLock="1"/>
      </w:r>
      <w:r w:rsidRPr="00F4550C">
        <w:rPr>
          <w:rFonts w:ascii="Times New Roman" w:hAnsi="Times New Roman" w:cs="Times New Roman"/>
          <w:sz w:val="24"/>
          <w:szCs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"mendeley" : { "formattedCitation" : "(Turner et al., 2016)", "manualFormatting" : "(2016)", "plainTextFormattedCitation" : "(Turner et al., 2016)", "previouslyFormattedCitation" : "(Turner et al., 2016)"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(2016)</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is that enriching statistical predictors and methodology leads to enhanced prediction.</w:t>
      </w:r>
      <w:r w:rsidR="004E5965" w:rsidRPr="00F4550C">
        <w:rPr>
          <w:rFonts w:ascii="Times New Roman" w:hAnsi="Times New Roman" w:cs="Times New Roman"/>
          <w:sz w:val="24"/>
          <w:szCs w:val="24"/>
        </w:rPr>
        <w:t xml:space="preserve"> If there is </w:t>
      </w:r>
      <w:r w:rsidR="004E5965" w:rsidRPr="00F4550C">
        <w:rPr>
          <w:rFonts w:ascii="Times New Roman" w:hAnsi="Times New Roman" w:cs="Times New Roman"/>
          <w:sz w:val="24"/>
          <w:szCs w:val="24"/>
        </w:rPr>
        <w:lastRenderedPageBreak/>
        <w:t xml:space="preserve">merit to the claim, EEG-, fMRI- or EEG-fMRI-based parameters should provide incremental contributions to explaining variance in reaction times (RT), error rates (ER) or other performance measures. </w:t>
      </w:r>
      <w:r w:rsidR="004F132F" w:rsidRPr="00F4550C">
        <w:rPr>
          <w:rFonts w:ascii="Times New Roman" w:hAnsi="Times New Roman" w:cs="Times New Roman"/>
          <w:sz w:val="24"/>
          <w:szCs w:val="24"/>
        </w:rPr>
        <w:t xml:space="preserve">However, it stands to reason if blindly entering variables into a predictive model serves any real purpose. Without any assumptions about the relation of predictor and criteria, significant explanatory value might be coincidental. </w:t>
      </w:r>
    </w:p>
    <w:p w14:paraId="730574B9" w14:textId="67E32F5A" w:rsidR="007E1CC9" w:rsidRPr="00F4550C" w:rsidRDefault="004F132F"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For testing the hypothesis of cumulative explanatory values in single and joint EEG-fMRI parameters, a multilevel model with an exploratory model sequence </w:t>
      </w:r>
      <w:r w:rsidRPr="00F4550C">
        <w:rPr>
          <w:rFonts w:ascii="Times New Roman" w:hAnsi="Times New Roman" w:cs="Times New Roman"/>
          <w:sz w:val="24"/>
          <w:szCs w:val="24"/>
        </w:rPr>
        <w:fldChar w:fldCharType="begin" w:fldLock="1"/>
      </w:r>
      <w:r w:rsidRPr="00F4550C">
        <w:rPr>
          <w:rFonts w:ascii="Times New Roman" w:hAnsi="Times New Roman" w:cs="Times New Roman"/>
          <w:sz w:val="24"/>
          <w:szCs w:val="24"/>
        </w:rPr>
        <w:instrText>ADDIN CSL_CITATION { "citationItems" : [ { "id" : "ITEM-1", "itemData" : { "DOI" : "10.1177/0049124194022003001", "ISSN" : "0049-1241", "abstract" : "This special issue of SMR is about the analysis of data collected at different levels of observation, such as groups and individuals within these groups, and about the methodological problems that are present when natural experimentation and observations nested within existing social groups are the object of study. The methodological problems are summarized in the term multilevel problems. A multilevel problem is a problem that inquires into the relationships between a set of variables that are measured at a number of different levels of a hierarchy. This article discusses some traditional approaches to the analysis of multilevel data and their statistical shortcomings. The random coefficient linear model is presented, which resolves many of these problems, and the currently available software is discussed. Next, some more general developments in multilevel modeling are discussed. The authors end with an overview of this special issue.", "author" : [ { "dropping-particle" : "", "family" : "Hox", "given" : "Joop J.", "non-dropping-particle" : "", "parse-names" : false, "suffix" : "" }, { "dropping-particle" : "", "family" : "Kreft", "given" : "Ita G. G.", "non-dropping-particle" : "", "parse-names" : false, "suffix" : "" } ], "container-title" : "Sociological Methods &amp; Research", "id" : "ITEM-1", "issue" : "3", "issued" : { "date-parts" : [ [ "1994", "2" ] ] }, "page" : "283-299", "publisher" : "SAGE PERIODICALS PRESS", "title" : "Multilevel Analysis Methods", "type" : "article-journal", "volume" : "22" }, "uris" : [ "http://www.mendeley.com/documents/?uuid=85830267-cf94-39c5-ade9-43efc069120e" ] }, { "id" : "ITEM-2", "itemData" : { "DOI" : "10.4324/9780203852279", "ISBN" : "9780203852279", "abstract" : "See, stats, and : https: / / www . researchgate . net / publication / 44832436 Multilevel : Techniques Applications Article DOI : 10 . 4324 / 9780203852279 CITATIONS4 , 609 READS 1 , 864 1 : Some : International Predicting - Based Joop Utrecht 233 , 639 SEE All . The .", "author" : [ { "dropping-particle" : "", "family" : "Hox", "given" : "Joop J", "non-dropping-particle" : "", "parse-names" : false, "suffix" : "" } ], "id" : "ITEM-2", "issued" : { "date-parts" : [ [ "2010" ] ] }, "title" : "Multilevel Analysis", "type" : "article-journal" }, "uris" : [ "http://www.mendeley.com/documents/?uuid=2a68a929-1cad-3504-b37a-b87af53d0c6e" ] } ], "mendeley" : { "formattedCitation" : "(Hox, 2010; Hox &amp; Kreft, 1994)", "plainTextFormattedCitation" : "(Hox, 2010; Hox &amp; Kreft, 1994)", "previouslyFormattedCitation" : "(Hox, 2010; Hox &amp; Kreft, 1994)"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(Hox, 2010; Hox &amp; Kreft, 1994)</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is perfectly suited for the task. The basic idea of multilevel models is that </w:t>
      </w:r>
      <w:r w:rsidR="003E7E60" w:rsidRPr="00F4550C">
        <w:rPr>
          <w:rFonts w:ascii="Times New Roman" w:hAnsi="Times New Roman" w:cs="Times New Roman"/>
          <w:sz w:val="24"/>
          <w:szCs w:val="24"/>
        </w:rPr>
        <w:t xml:space="preserve">a hierarchical data structures causes dependent values to be more similar within naturally occurring subgroups. This applies, for instance, in a company where job satisfaction is more homogenous in specific departments or in task </w:t>
      </w:r>
      <w:r w:rsidR="001104F3" w:rsidRPr="00F4550C">
        <w:rPr>
          <w:rFonts w:ascii="Times New Roman" w:hAnsi="Times New Roman" w:cs="Times New Roman"/>
          <w:sz w:val="24"/>
          <w:szCs w:val="24"/>
        </w:rPr>
        <w:t xml:space="preserve">forces within the department. </w:t>
      </w:r>
      <w:r w:rsidR="0006080A" w:rsidRPr="00F4550C">
        <w:rPr>
          <w:rFonts w:ascii="Times New Roman" w:hAnsi="Times New Roman" w:cs="Times New Roman"/>
          <w:sz w:val="24"/>
          <w:szCs w:val="24"/>
        </w:rPr>
        <w:t>Transferring the example</w:t>
      </w:r>
      <w:r w:rsidR="001104F3" w:rsidRPr="00F4550C">
        <w:rPr>
          <w:rFonts w:ascii="Times New Roman" w:hAnsi="Times New Roman" w:cs="Times New Roman"/>
          <w:sz w:val="24"/>
          <w:szCs w:val="24"/>
        </w:rPr>
        <w:t xml:space="preserve"> to</w:t>
      </w:r>
      <w:r w:rsidR="003E7E60" w:rsidRPr="00F4550C">
        <w:rPr>
          <w:rFonts w:ascii="Times New Roman" w:hAnsi="Times New Roman" w:cs="Times New Roman"/>
          <w:sz w:val="24"/>
          <w:szCs w:val="24"/>
        </w:rPr>
        <w:t xml:space="preserve"> an experimental setting, a subject’s performance </w:t>
      </w:r>
      <w:r w:rsidR="00F91953" w:rsidRPr="00F4550C">
        <w:rPr>
          <w:rFonts w:ascii="Times New Roman" w:hAnsi="Times New Roman" w:cs="Times New Roman"/>
          <w:sz w:val="24"/>
          <w:szCs w:val="24"/>
        </w:rPr>
        <w:t xml:space="preserve">levels </w:t>
      </w:r>
      <w:r w:rsidR="003E7E60" w:rsidRPr="00F4550C">
        <w:rPr>
          <w:rFonts w:ascii="Times New Roman" w:hAnsi="Times New Roman" w:cs="Times New Roman"/>
          <w:sz w:val="24"/>
          <w:szCs w:val="24"/>
        </w:rPr>
        <w:t>might be more similar within</w:t>
      </w:r>
      <w:r w:rsidR="00F91953" w:rsidRPr="00F4550C">
        <w:rPr>
          <w:rFonts w:ascii="Times New Roman" w:hAnsi="Times New Roman" w:cs="Times New Roman"/>
          <w:sz w:val="24"/>
          <w:szCs w:val="24"/>
        </w:rPr>
        <w:t xml:space="preserve"> measurement runs or</w:t>
      </w:r>
      <w:r w:rsidR="003E7E60" w:rsidRPr="00F4550C">
        <w:rPr>
          <w:rFonts w:ascii="Times New Roman" w:hAnsi="Times New Roman" w:cs="Times New Roman"/>
          <w:sz w:val="24"/>
          <w:szCs w:val="24"/>
        </w:rPr>
        <w:t xml:space="preserve"> </w:t>
      </w:r>
      <w:r w:rsidR="00F91953" w:rsidRPr="00F4550C">
        <w:rPr>
          <w:rFonts w:ascii="Times New Roman" w:hAnsi="Times New Roman" w:cs="Times New Roman"/>
          <w:sz w:val="24"/>
          <w:szCs w:val="24"/>
        </w:rPr>
        <w:t>within</w:t>
      </w:r>
      <w:r w:rsidR="003E7E60" w:rsidRPr="00F4550C">
        <w:rPr>
          <w:rFonts w:ascii="Times New Roman" w:hAnsi="Times New Roman" w:cs="Times New Roman"/>
          <w:sz w:val="24"/>
          <w:szCs w:val="24"/>
        </w:rPr>
        <w:t xml:space="preserve"> conditions of an experiment. </w:t>
      </w:r>
    </w:p>
    <w:p w14:paraId="645F854D" w14:textId="2CD002FC" w:rsidR="00997049" w:rsidRPr="00F4550C" w:rsidRDefault="00997049"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Parallel to the aforementioned examples, a multilevel model is a regressional model that allows for mixed linear effects performed on nested data. As such, data structures are organized in a manner that shows all observations collected from a subject ordered as repeated measurements within ascending categorical levels. </w:t>
      </w:r>
      <w:r w:rsidR="005D3E0D" w:rsidRPr="00F4550C">
        <w:rPr>
          <w:rFonts w:ascii="Times New Roman" w:hAnsi="Times New Roman" w:cs="Times New Roman"/>
          <w:sz w:val="24"/>
          <w:szCs w:val="24"/>
        </w:rPr>
        <w:t>As an example, an</w:t>
      </w:r>
      <w:r w:rsidRPr="00F4550C">
        <w:rPr>
          <w:rFonts w:ascii="Times New Roman" w:hAnsi="Times New Roman" w:cs="Times New Roman"/>
          <w:sz w:val="24"/>
          <w:szCs w:val="24"/>
        </w:rPr>
        <w:t xml:space="preserve"> ERP measure would be entered as single-trial voltage values within a trialtype within a block or run within a subject.</w:t>
      </w:r>
      <w:r w:rsidR="005D3E0D" w:rsidRPr="00F4550C">
        <w:rPr>
          <w:rFonts w:ascii="Times New Roman" w:hAnsi="Times New Roman" w:cs="Times New Roman"/>
          <w:sz w:val="24"/>
          <w:szCs w:val="24"/>
        </w:rPr>
        <w:t xml:space="preserve"> Consequently, a multilevel modeling approach ensures that there is less distortion of results due to false assumptions about homogenous or even unrelated distributions of dependent values or their residuals. In general, multilevel modeling benefits from being more robust </w:t>
      </w:r>
      <w:r w:rsidR="005D3E0D" w:rsidRPr="00F4550C">
        <w:rPr>
          <w:rFonts w:ascii="Times New Roman" w:hAnsi="Times New Roman" w:cs="Times New Roman"/>
          <w:sz w:val="24"/>
          <w:szCs w:val="24"/>
        </w:rPr>
        <w:fldChar w:fldCharType="begin" w:fldLock="1"/>
      </w:r>
      <w:r w:rsidR="005D3E0D" w:rsidRPr="00F4550C">
        <w:rPr>
          <w:rFonts w:ascii="Times New Roman" w:hAnsi="Times New Roman" w:cs="Times New Roman"/>
          <w:sz w:val="24"/>
          <w:szCs w:val="24"/>
        </w:rPr>
        <w:instrText>ADDIN CSL_CITATION { "citationItems" : [ { "id" : "ITEM-1", "itemData" : { "DOI" : "10.1046/j.0039-0402.2003.00252.x", "ISSN" : "0039-0402", "author" : [ { "dropping-particle" : "", "family" : "Maas", "given" : "Cora J. M.", "non-dropping-particle" : "", "parse-names" : false, "suffix" : "" }, { "dropping-particle" : "", "family" : "Hox", "given" : "Joop J.", "non-dropping-particle" : "", "parse-names" : false, "suffix" : "" } ], "container-title" : "Statistica Neerlandica", "id" : "ITEM-1", "issue" : "2", "issued" : { "date-parts" : [ [ "2004", "5", "1" ] ] }, "page" : "127-137", "publisher" : "Blackwell Publishing", "title" : "Robustness issues in multilevel regression analysis", "type" : "article-journal", "volume" : "58" }, "uris" : [ "http://www.mendeley.com/documents/?uuid=2172e867-8d91-3b42-8703-c7c504c8ef4e" ] } ], "mendeley" : { "formattedCitation" : "(Maas &amp; Hox, 2004)", "plainTextFormattedCitation" : "(Maas &amp; Hox, 2004)", "previouslyFormattedCitation" : "(Maas &amp; Hox, 2004)" }, "properties" : {  }, "schema" : "https://github.com/citation-style-language/schema/raw/master/csl-citation.json" }</w:instrText>
      </w:r>
      <w:r w:rsidR="005D3E0D" w:rsidRPr="00F4550C">
        <w:rPr>
          <w:rFonts w:ascii="Times New Roman" w:hAnsi="Times New Roman" w:cs="Times New Roman"/>
          <w:sz w:val="24"/>
          <w:szCs w:val="24"/>
        </w:rPr>
        <w:fldChar w:fldCharType="separate"/>
      </w:r>
      <w:r w:rsidR="005D3E0D" w:rsidRPr="00F4550C">
        <w:rPr>
          <w:rFonts w:ascii="Times New Roman" w:hAnsi="Times New Roman" w:cs="Times New Roman"/>
          <w:noProof/>
          <w:sz w:val="24"/>
          <w:szCs w:val="24"/>
        </w:rPr>
        <w:t>(Maas &amp; Hox, 2004)</w:t>
      </w:r>
      <w:r w:rsidR="005D3E0D" w:rsidRPr="00F4550C">
        <w:rPr>
          <w:rFonts w:ascii="Times New Roman" w:hAnsi="Times New Roman" w:cs="Times New Roman"/>
          <w:sz w:val="24"/>
          <w:szCs w:val="24"/>
        </w:rPr>
        <w:fldChar w:fldCharType="end"/>
      </w:r>
      <w:r w:rsidR="005D3E0D" w:rsidRPr="00F4550C">
        <w:rPr>
          <w:rFonts w:ascii="Times New Roman" w:hAnsi="Times New Roman" w:cs="Times New Roman"/>
          <w:sz w:val="24"/>
          <w:szCs w:val="24"/>
        </w:rPr>
        <w:t xml:space="preserve">, as they are less heavy on distributional assumptions than conventional inferential statistical models for comparing levels of multivariate designs (i.e., analysis of variance or covariance). </w:t>
      </w:r>
    </w:p>
    <w:p w14:paraId="6AE07463" w14:textId="3A1ECC35" w:rsidR="005D3E0D" w:rsidRPr="00F4550C" w:rsidRDefault="005D3E0D" w:rsidP="00722D7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Furthermore, a multilevel approach lends itself to multimodal data fusion and prediction, since it allows for a sequential modeling of different types of effects. First, both slopes and intercepts of pre</w:t>
      </w:r>
      <w:r w:rsidR="00636B31" w:rsidRPr="00F4550C">
        <w:rPr>
          <w:rFonts w:ascii="Times New Roman" w:hAnsi="Times New Roman" w:cs="Times New Roman"/>
          <w:sz w:val="24"/>
          <w:szCs w:val="24"/>
        </w:rPr>
        <w:t>-</w:t>
      </w:r>
      <w:r w:rsidRPr="00F4550C">
        <w:rPr>
          <w:rFonts w:ascii="Times New Roman" w:hAnsi="Times New Roman" w:cs="Times New Roman"/>
          <w:sz w:val="24"/>
          <w:szCs w:val="24"/>
        </w:rPr>
        <w:t>defined experimental manipulations can be entered separately as random (i.e., residuals) or fixed effects. Second, these can be added as effects on different levels</w:t>
      </w:r>
      <w:r w:rsidR="00F654D6" w:rsidRPr="00F4550C">
        <w:rPr>
          <w:rFonts w:ascii="Times New Roman" w:hAnsi="Times New Roman" w:cs="Times New Roman"/>
          <w:sz w:val="24"/>
          <w:szCs w:val="24"/>
        </w:rPr>
        <w:t xml:space="preserve"> or as so-called cross-level-interactions, indicating the contribution of interactional effects be</w:t>
      </w:r>
      <w:r w:rsidR="00636B31" w:rsidRPr="00F4550C">
        <w:rPr>
          <w:rFonts w:ascii="Times New Roman" w:hAnsi="Times New Roman" w:cs="Times New Roman"/>
          <w:sz w:val="24"/>
          <w:szCs w:val="24"/>
        </w:rPr>
        <w:t>tween</w:t>
      </w:r>
      <w:r w:rsidR="00F654D6" w:rsidRPr="00F4550C">
        <w:rPr>
          <w:rFonts w:ascii="Times New Roman" w:hAnsi="Times New Roman" w:cs="Times New Roman"/>
          <w:sz w:val="24"/>
          <w:szCs w:val="24"/>
        </w:rPr>
        <w:t xml:space="preserve"> varying levels of multiple hierarchical predictors</w:t>
      </w:r>
      <w:r w:rsidRPr="00F4550C">
        <w:rPr>
          <w:rFonts w:ascii="Times New Roman" w:hAnsi="Times New Roman" w:cs="Times New Roman"/>
          <w:sz w:val="24"/>
          <w:szCs w:val="24"/>
        </w:rPr>
        <w:t>. Hence, the approach eases to assess the specific contribution</w:t>
      </w:r>
      <w:r w:rsidR="00F654D6" w:rsidRPr="00F4550C">
        <w:rPr>
          <w:rFonts w:ascii="Times New Roman" w:hAnsi="Times New Roman" w:cs="Times New Roman"/>
          <w:sz w:val="24"/>
          <w:szCs w:val="24"/>
        </w:rPr>
        <w:t>s of each step</w:t>
      </w:r>
      <w:r w:rsidRPr="00F4550C">
        <w:rPr>
          <w:rFonts w:ascii="Times New Roman" w:hAnsi="Times New Roman" w:cs="Times New Roman"/>
          <w:sz w:val="24"/>
          <w:szCs w:val="24"/>
        </w:rPr>
        <w:t xml:space="preserve"> </w:t>
      </w:r>
      <w:r w:rsidR="00F654D6" w:rsidRPr="00F4550C">
        <w:rPr>
          <w:rFonts w:ascii="Times New Roman" w:hAnsi="Times New Roman" w:cs="Times New Roman"/>
          <w:sz w:val="24"/>
          <w:szCs w:val="24"/>
        </w:rPr>
        <w:t>in an</w:t>
      </w:r>
      <w:r w:rsidRPr="00F4550C">
        <w:rPr>
          <w:rFonts w:ascii="Times New Roman" w:hAnsi="Times New Roman" w:cs="Times New Roman"/>
          <w:sz w:val="24"/>
          <w:szCs w:val="24"/>
        </w:rPr>
        <w:t xml:space="preserve"> </w:t>
      </w:r>
      <w:r w:rsidR="00F654D6" w:rsidRPr="00F4550C">
        <w:rPr>
          <w:rFonts w:ascii="Times New Roman" w:hAnsi="Times New Roman" w:cs="Times New Roman"/>
          <w:sz w:val="24"/>
          <w:szCs w:val="24"/>
        </w:rPr>
        <w:t xml:space="preserve">iterative specification of the most complex model </w:t>
      </w:r>
      <w:r w:rsidR="00F654D6" w:rsidRPr="00F4550C">
        <w:rPr>
          <w:rFonts w:ascii="Times New Roman" w:hAnsi="Times New Roman" w:cs="Times New Roman"/>
          <w:sz w:val="24"/>
          <w:szCs w:val="24"/>
        </w:rPr>
        <w:fldChar w:fldCharType="begin" w:fldLock="1"/>
      </w:r>
      <w:r w:rsidR="00F654D6" w:rsidRPr="00F4550C">
        <w:rPr>
          <w:rFonts w:ascii="Times New Roman" w:hAnsi="Times New Roman" w:cs="Times New Roman"/>
          <w:sz w:val="24"/>
          <w:szCs w:val="24"/>
        </w:rPr>
        <w:instrText>ADDIN CSL_CITATION { "citationItems" : [ { "id" : "ITEM-1", "itemData" : { "DOI" : "10.4324/9780203852279", "ISBN" : "9780203852279", "abstract" : "See, stats, and : https: / / www . researchgate . net / publication / 44832436 Multilevel : Techniques Applications Article DOI : 10 . 4324 / 9780203852279 CITATIONS4 , 609 READS 1 , 864 1 : Some : International Predicting - Based Joop Utrecht 233 , 639 SEE All . The .", "author" : [ { "dropping-particle" : "", "family" : "Hox", "given" : "Joop J", "non-dropping-particle" : "", "parse-names" : false, "suffix" : "" } ], "id" : "ITEM-1", "issued" : { "date-parts" : [ [ "2010" ] ] }, "title" : "Multilevel Analysis", "type" : "article-journal" }, "uris" : [ "http://www.mendeley.com/documents/?uuid=2a68a929-1cad-3504-b37a-b87af53d0c6e" ] } ], "mendeley" : { "formattedCitation" : "(Hox, 2010)", "plainTextFormattedCitation" : "(Hox, 2010)", "previouslyFormattedCitation" : "(Hox, 2010)" }, "properties" : {  }, "schema" : "https://github.com/citation-style-language/schema/raw/master/csl-citation.json" }</w:instrText>
      </w:r>
      <w:r w:rsidR="00F654D6" w:rsidRPr="00F4550C">
        <w:rPr>
          <w:rFonts w:ascii="Times New Roman" w:hAnsi="Times New Roman" w:cs="Times New Roman"/>
          <w:sz w:val="24"/>
          <w:szCs w:val="24"/>
        </w:rPr>
        <w:fldChar w:fldCharType="separate"/>
      </w:r>
      <w:r w:rsidR="00F654D6" w:rsidRPr="00F4550C">
        <w:rPr>
          <w:rFonts w:ascii="Times New Roman" w:hAnsi="Times New Roman" w:cs="Times New Roman"/>
          <w:noProof/>
          <w:sz w:val="24"/>
          <w:szCs w:val="24"/>
        </w:rPr>
        <w:t>(Hox, 2010)</w:t>
      </w:r>
      <w:r w:rsidR="00F654D6" w:rsidRPr="00F4550C">
        <w:rPr>
          <w:rFonts w:ascii="Times New Roman" w:hAnsi="Times New Roman" w:cs="Times New Roman"/>
          <w:sz w:val="24"/>
          <w:szCs w:val="24"/>
        </w:rPr>
        <w:fldChar w:fldCharType="end"/>
      </w:r>
      <w:r w:rsidR="00F654D6" w:rsidRPr="00F4550C">
        <w:rPr>
          <w:rFonts w:ascii="Times New Roman" w:hAnsi="Times New Roman" w:cs="Times New Roman"/>
          <w:sz w:val="24"/>
          <w:szCs w:val="24"/>
        </w:rPr>
        <w:t xml:space="preserve">. In an exploratory model sequence, this iteration can be tested by assessing the improved explanation of variance in the dependent variable with each added fixed or random model </w:t>
      </w:r>
      <w:r w:rsidR="00F654D6" w:rsidRPr="00F4550C">
        <w:rPr>
          <w:rFonts w:ascii="Times New Roman" w:hAnsi="Times New Roman" w:cs="Times New Roman"/>
          <w:sz w:val="24"/>
          <w:szCs w:val="24"/>
        </w:rPr>
        <w:lastRenderedPageBreak/>
        <w:t>parameter. This is done by either observing changes in a model’s failure to account for variance (i.e., deviance) or by indexing a model’s fit on empirical data (i.e., goodness of fit criterion).</w:t>
      </w:r>
    </w:p>
    <w:p w14:paraId="6CB3625E" w14:textId="77777777" w:rsidR="002073C9" w:rsidRPr="00F4550C" w:rsidRDefault="002073C9" w:rsidP="00CF1C70">
      <w:pPr>
        <w:jc w:val="both"/>
        <w:rPr>
          <w:rFonts w:ascii="Times New Roman" w:hAnsi="Times New Roman" w:cs="Times New Roman"/>
        </w:rPr>
      </w:pPr>
    </w:p>
    <w:p w14:paraId="38D1972D" w14:textId="27FA5A6E" w:rsidR="00470B7E" w:rsidRPr="00F4550C" w:rsidRDefault="006A1C63" w:rsidP="00CF1C70">
      <w:pPr>
        <w:pStyle w:val="Heading2"/>
        <w:jc w:val="both"/>
        <w:rPr>
          <w:rFonts w:ascii="Times New Roman" w:hAnsi="Times New Roman" w:cs="Times New Roman"/>
          <w:color w:val="auto"/>
          <w:sz w:val="28"/>
        </w:rPr>
      </w:pPr>
      <w:bookmarkStart w:id="41" w:name="_Toc509584958"/>
      <w:r w:rsidRPr="00F4550C">
        <w:rPr>
          <w:rFonts w:ascii="Times New Roman" w:hAnsi="Times New Roman" w:cs="Times New Roman"/>
          <w:color w:val="auto"/>
          <w:sz w:val="28"/>
        </w:rPr>
        <w:t>1.4</w:t>
      </w:r>
      <w:r w:rsidR="00470B7E" w:rsidRPr="00F4550C">
        <w:rPr>
          <w:rFonts w:ascii="Times New Roman" w:hAnsi="Times New Roman" w:cs="Times New Roman"/>
          <w:color w:val="auto"/>
          <w:sz w:val="28"/>
        </w:rPr>
        <w:t xml:space="preserve"> Aims of </w:t>
      </w:r>
      <w:r w:rsidR="00120E83" w:rsidRPr="00F4550C">
        <w:rPr>
          <w:rFonts w:ascii="Times New Roman" w:hAnsi="Times New Roman" w:cs="Times New Roman"/>
          <w:color w:val="auto"/>
          <w:sz w:val="28"/>
        </w:rPr>
        <w:t>this study</w:t>
      </w:r>
      <w:bookmarkEnd w:id="41"/>
    </w:p>
    <w:p w14:paraId="5BA169E5" w14:textId="77777777" w:rsidR="00FD22A1" w:rsidRPr="00F4550C" w:rsidRDefault="00FD22A1" w:rsidP="00CF1C70">
      <w:pPr>
        <w:spacing w:after="0" w:line="360" w:lineRule="auto"/>
        <w:ind w:firstLine="425"/>
        <w:jc w:val="both"/>
        <w:rPr>
          <w:rFonts w:ascii="Times New Roman" w:hAnsi="Times New Roman" w:cs="Times New Roman"/>
        </w:rPr>
      </w:pPr>
    </w:p>
    <w:p w14:paraId="720DE4D7" w14:textId="2ACB34F2" w:rsidR="0027179F" w:rsidRPr="00F4550C" w:rsidRDefault="0027179F" w:rsidP="0027179F">
      <w:pPr>
        <w:pStyle w:val="Heading3"/>
        <w:ind w:left="425"/>
        <w:jc w:val="both"/>
        <w:rPr>
          <w:rFonts w:ascii="Times New Roman" w:hAnsi="Times New Roman" w:cs="Times New Roman"/>
          <w:color w:val="auto"/>
        </w:rPr>
      </w:pPr>
      <w:bookmarkStart w:id="42" w:name="_Toc509584959"/>
      <w:r w:rsidRPr="00F4550C">
        <w:rPr>
          <w:rFonts w:ascii="Times New Roman" w:hAnsi="Times New Roman" w:cs="Times New Roman"/>
          <w:color w:val="auto"/>
        </w:rPr>
        <w:t>1.4.1 Investigating mechanisms of cognitive control with EEG-fMRI</w:t>
      </w:r>
      <w:bookmarkEnd w:id="42"/>
    </w:p>
    <w:p w14:paraId="6E9361D1" w14:textId="77777777" w:rsidR="0027179F" w:rsidRPr="00F4550C" w:rsidRDefault="0027179F" w:rsidP="00CF1C70">
      <w:pPr>
        <w:spacing w:after="0" w:line="360" w:lineRule="auto"/>
        <w:ind w:firstLine="425"/>
        <w:jc w:val="both"/>
        <w:rPr>
          <w:rFonts w:ascii="Times New Roman" w:hAnsi="Times New Roman" w:cs="Times New Roman"/>
        </w:rPr>
      </w:pPr>
    </w:p>
    <w:p w14:paraId="2F0A5151" w14:textId="670D4879" w:rsidR="00512DB2" w:rsidRPr="00F4550C" w:rsidRDefault="00512DB2" w:rsidP="00CF1C70">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The main goal of this study is to present a framework of measures for both optimizing the processing and statistical modeling of combined EEG-fMRI data. Further, this framework shall be demonstrated on a specific example that benefits from having enriched data foundations and analysis. After all, next to the methodological concerns, the ideas collected in this framework were meant to serve researchers in neuroscience, psychology, medicine or other fields as tools for answering questions about mental processes.</w:t>
      </w:r>
    </w:p>
    <w:p w14:paraId="6C392354" w14:textId="09AAC346" w:rsidR="00512DB2" w:rsidRPr="00F4550C" w:rsidRDefault="00512DB2" w:rsidP="00CF1C70">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Cognitive control, as the ability to flexibly regulate and control cognitive resources in a goal-oriented manner, has great value to clinical research. Populations suffering from deficits in this ability range from eating disorders </w:t>
      </w:r>
      <w:r w:rsidRPr="00F4550C">
        <w:rPr>
          <w:rFonts w:ascii="Times New Roman" w:hAnsi="Times New Roman" w:cs="Times New Roman"/>
          <w:sz w:val="24"/>
          <w:szCs w:val="24"/>
        </w:rPr>
        <w:fldChar w:fldCharType="begin" w:fldLock="1"/>
      </w:r>
      <w:r w:rsidRPr="00F4550C">
        <w:rPr>
          <w:rFonts w:ascii="Times New Roman" w:hAnsi="Times New Roman" w:cs="Times New Roman"/>
          <w:sz w:val="24"/>
          <w:szCs w:val="24"/>
        </w:rPr>
        <w:instrText>ADDIN CSL_CITATION { "citationItems" : [ { "id" : "ITEM-1", "itemData" : { "DOI" : "10.1371/journal.pone.0028331", "ISSN" : "1932-6203", "abstract" : "Background People with eating disorders (ED) frequently present with inflexible behaviours, including eating related issues which contribute to the maintenance of the illness. Small scale studies point to difficulties with cognitive set-shifting as a basis. Using larger scale studies will lend robustness to these data.   Methodology/Principal Findings 542 participants were included in the dataset as follows: Anorexia Nervosa (AN) n = 171; Bulimia Nervosa (BN) n = 82; Recovered AN n = 90; Healthy controls (HC): n = 199. All completed the Wisconsin Card Sorting Task (WCST), an assessment that integrates multiple measurement of several executive processes concerned with problem solving and cognitive flexibility. The AN and BN groups performed poorly in most domains of the WCST. Recovered AN participants showed a better performance than currently ill participants; however, the number of preservative errors was higher than for HC participants.   Conclusions/Significance There is a growing interest in the diagnostic and treatment implications of cognitive flexibility in eating disorders. This large dataset supports previous smaller scale studies and a systematic review which indicate poor cognitive flexibility in people with ED.", "author" : [ { "dropping-particle" : "", "family" : "Tchanturia", "given" : "Kate", "non-dropping-particle" : "", "parse-names" : false, "suffix" : "" }, { "dropping-particle" : "", "family" : "Davies", "given" : "Helen", "non-dropping-particle" : "", "parse-names" : false, "suffix" : "" }, { "dropping-particle" : "", "family" : "Roberts", "given" : "Marion", "non-dropping-particle" : "", "parse-names" : false, "suffix" : "" }, { "dropping-particle" : "", "family" : "Harrison", "given" : "Amy", "non-dropping-particle" : "", "parse-names" : false, "suffix" : "" }, { "dropping-particle" : "", "family" : "Nakazato", "given" : "Michiko", "non-dropping-particle" : "", "parse-names" : false, "suffix" : "" }, { "dropping-particle" : "", "family" : "Schmidt", "given" : "Ulrike", "non-dropping-particle" : "", "parse-names" : false, "suffix" : "" }, { "dropping-particle" : "", "family" : "Treasure", "given" : "Janet", "non-dropping-particle" : "", "parse-names" : false, "suffix" : "" }, { "dropping-particle" : "", "family" : "Morris", "given" : "Robin", "non-dropping-particle" : "", "parse-names" : false, "suffix" : "" } ], "container-title" : "PLoS ONE", "editor" : [ { "dropping-particle" : "", "family" : "Garc\u00eda", "given" : "Antonio Verdejo", "non-dropping-particle" : "", "parse-names" : false, "suffix" : "" } ], "id" : "ITEM-1", "issue" : "1", "issued" : { "date-parts" : [ [ "2012", "1", "12" ] ] }, "page" : "e28331", "publisher" : "Public Library of Science", "title" : "Poor Cognitive Flexibility in Eating Disorders: Examining the Evidence using the Wisconsin Card Sorting Task", "type" : "article-journal", "volume" : "7" }, "uris" : [ "http://www.mendeley.com/documents/?uuid=09660c73-ab59-347a-9333-21d4b87c4c66" ] }, { "id" : "ITEM-2", "itemData" : { "DOI" : "10.1016/j.tics.2010.11.001", "ISSN" : "1879-307X", "PMID" : "21109477", "abstract" : "The ability to resist the urge to eat requires the proper functioning of neuronal circuits involved in top-down control to oppose the conditioned responses that predict reward from eating the food and the desire to eat the food. Imaging studies show that obese subjects might have impairments in dopaminergic pathways that regulate neuronal systems associated with reward sensitivity, conditioning and control. It is known that the neuropeptides that regulate energy balance (homeostatic processes) through the hypothalamus also modulate the activity of dopamine cells and their projections into regions involved in the rewarding processes underlying food intake. It is postulated that this could also be a mechanism by which overeating and the resultant resistance to homoeostatic signals impairs the function of circuits involved in reward sensitivity, conditioning and cognitive control.", "author" : [ { "dropping-particle" : "", "family" : "Volkow", "given" : "Nora D", "non-dropping-particle" : "", "parse-names" : false, "suffix" : "" }, { "dropping-particle" : "", "family" : "Wang", "given" : "Gene-Jack", "non-dropping-particle" : "", "parse-names" : false, "suffix" : "" }, { "dropping-particle" : "", "family" : "Baler", "given" : "Ruben D", "non-dropping-particle" : "", "parse-names" : false, "suffix" : "" } ], "container-title" : "Trends in cognitive sciences", "id" : "ITEM-2", "issue" : "1", "issued" : { "date-parts" : [ [ "2011", "1" ] ] }, "page" : "37-46", "publisher" : "NIH Public Access", "title" : "Reward, dopamine and the control of food intake: implications for obesity.", "type" : "article-journal", "volume" : "15" }, "uris" : [ "http://www.mendeley.com/documents/?uuid=b8c331ef-21b8-3970-b963-a0c01be9ee41" ] } ], "mendeley" : { "formattedCitation" : "(Tchanturia et al., 2012; Volkow, Wang, &amp; Baler, 2011)", "plainTextFormattedCitation" : "(Tchanturia et al., 2012; Volkow, Wang, &amp; Baler, 2011)", "previouslyFormattedCitation" : "(Tchanturia et al., 2012; Volkow, Wang, &amp; Baler, 2011)"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(Tchanturia et al., 2012; Volkow, Wang, &amp; Baler, 2011)</w:t>
      </w:r>
      <w:r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and</w:t>
      </w:r>
      <w:r w:rsidRPr="00F4550C">
        <w:rPr>
          <w:rFonts w:ascii="Times New Roman" w:hAnsi="Times New Roman" w:cs="Times New Roman"/>
          <w:sz w:val="24"/>
          <w:szCs w:val="24"/>
        </w:rPr>
        <w:t xml:space="preserve"> </w:t>
      </w:r>
      <w:r w:rsidR="005655AB" w:rsidRPr="00F4550C">
        <w:rPr>
          <w:rFonts w:ascii="Times New Roman" w:hAnsi="Times New Roman" w:cs="Times New Roman"/>
          <w:sz w:val="24"/>
          <w:szCs w:val="24"/>
        </w:rPr>
        <w:t xml:space="preserve">schizophrenia </w:t>
      </w:r>
      <w:r w:rsidR="005655AB" w:rsidRPr="00F4550C">
        <w:rPr>
          <w:rFonts w:ascii="Times New Roman" w:hAnsi="Times New Roman" w:cs="Times New Roman"/>
          <w:sz w:val="24"/>
          <w:szCs w:val="24"/>
        </w:rPr>
        <w:fldChar w:fldCharType="begin" w:fldLock="1"/>
      </w:r>
      <w:r w:rsidR="005655AB" w:rsidRPr="00F4550C">
        <w:rPr>
          <w:rFonts w:ascii="Times New Roman" w:hAnsi="Times New Roman" w:cs="Times New Roman"/>
          <w:sz w:val="24"/>
          <w:szCs w:val="24"/>
        </w:rPr>
        <w:instrText>ADDIN CSL_CITATION { "citationItems" : [ { "id" : "ITEM-1", "itemData" : { "DOI" : "10.1093/schbul/sbw036", "ISSN" : "0586-7614", "author" : [ { "dropping-particle" : "", "family" : "Poppe", "given" : "Andrew B.", "non-dropping-particle" : "", "parse-names" : false, "suffix" : "" }, { "dropping-particle" : "", "family" : "Barch", "given" : "Deanna M.", "non-dropping-particle" : "", "parse-names" : false, "suffix" : "" }, { "dropping-particle" : "", "family" : "Carter", "given" : "Cameron S.", "non-dropping-particle" : "", "parse-names" : false, "suffix" : "" }, { "dropping-particle" : "", "family" : "Gold", "given" : "James M.", "non-dropping-particle" : "", "parse-names" : false, "suffix" : "" }, { "dropping-particle" : "", "family" : "Ragland", "given" : "John Daniel", "non-dropping-particle" : "", "parse-names" : false, "suffix" : "" }, { "dropping-particle" : "", "family" : "Silverstein", "given" : "Steven M.", "non-dropping-particle" : "", "parse-names" : false, "suffix" : "" }, { "dropping-particle" : "", "family" : "MacDonald", "given" : "Angus W.", "non-dropping-particle" : "", "parse-names" : false, "suffix" : "" } ], "container-title" : "Schizophrenia Bulletin", "id" : "ITEM-1", "issue" : "5", "issued" : { "date-parts" : [ [ "2016", "9", "1" ] ] }, "page" : "1149-1157", "publisher" : "Oxford University Press", "title" : "Reduced Frontoparietal Activity in Schizophrenia Is Linked to a Specific Deficit in Goal Maintenance: A Multisite Functional Imaging Study", "type" : "article-journal", "volume" : "42" }, "uris" : [ "http://www.mendeley.com/documents/?uuid=eb472c17-d394-3741-9a25-354fcbb595eb" ] }, { "id" : "ITEM-2", "itemData" : { "DOI" : "10.1038/npp.2010.156", "ISSN" : "0893-133X", "author" : [ { "dropping-particle" : "", "family" : "Lesh", "given" : "Tyler A", "non-dropping-particle" : "", "parse-names" : false, "suffix" : "" }, { "dropping-particle" : "", "family" : "Niendam", "given" : "Tara A", "non-dropping-particle" : "", "parse-names" : false, "suffix" : "" }, { "dropping-particle" : "", "family" : "Minzenberg", "given" : "Michael J", "non-dropping-particle" : "", "parse-names" : false, "suffix" : "" }, { "dropping-particle" : "", "family" : "Carter", "given" : "Cameron S", "non-dropping-particle" : "", "parse-names" : false, "suffix" : "" } ], "container-title" : "Neuropsychopharmacology", "id" : "ITEM-2", "issue" : "1", "issued" : { "date-parts" : [ [ "2011", "1", "15" ] ] }, "page" : "316-338", "publisher" : "Nature Publishing Group", "title" : "Cognitive Control Deficits in Schizophrenia: Mechanisms and Meaning", "type" : "article-journal", "volume" : "36" }, "uris" : [ "http://www.mendeley.com/documents/?uuid=4c40da38-f931-35b2-88a8-acca987dd208" ] }, { "id" : "ITEM-3", "itemData" : { "DOI" : "10.3389/fpsyg.2016.00705", "ISSN" : "16641078", "PMID" : "27242617", "abstract" : "Working Memory and executive functioning deficits are core characteristics of patients suffering from schizophrenia. Electrophysiological research indicates that altered patterns of neural oscillatory mechanisms underpinning executive functioning are associated with the psychiatric disorder. Such brain oscillatory changes have been found in local amplitude differences at gamma and theta frequencies in task-specific cortical areas. Moreover, interregional interactions are also disrupted as signified by decreased phase coherence of fronto-posterior theta activity in schizophrenia patients. However, schizophrenia is not a one-dimensional psychiatric disorder but has various forms and expressions. A common distinction is between positive and negative symptomatology but most patients have both negative and positive symptoms to some extent. Here, we examined three groups-healthy controls, predominantly negative, and predominantly positive symptomatic schizophrenia patients-when performing a working memory task with increasing cognitive demand and increasing need for executive control. We analyzed brain oscillatory activity in the three groups separately and investigated how predominant symptomatology might explain differences in brain oscillatory patterns. Our results indicate that differences in task specific fronto-posterior network activity (i.e., executive control network) expressed by interregional phase synchronization are able to account for working memory dysfunctions between groups. Local changes in the theta and gamma frequency range also show differences between patients and healthy controls, and more importantly, between the two patient groups. We conclude that differences in oscillatory brain activation patterns related to executive processing can be an indicator for positive and negative symptomatology in schizophrenia. Furthermore, changes in cognitive and especially executive functioning in patients are expressed by alterations in a task-specific fronto-posterior connectivity even in the absence of behavioral impairment.", "author" : [ { "dropping-particle" : "", "family" : "Berger", "given" : "Barbara", "non-dropping-particle" : "", "parse-names" : false, "suffix" : "" }, { "dropping-particle" : "", "family" : "Minarik", "given" : "Tamas", "non-dropping-particle" : "", "parse-names" : false, "suffix" : "" }, { "dropping-particle" : "", "family" : "Griesmayr", "given" : "Birgit",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"Sauseng", "given" : "Paul", "non-dropping-particle" : "", "parse-names" : false, "suffix" : "" } ], "container-title" : "Frontiers in Psychology", "id" : "ITEM-3", "issue" : "MAY", "issued" : { "date-parts" : [ [ "2016" ] ] }, "page" : "1-14", "title" : "Brain oscillatory correlates of altered executive functioning in positive and negative symptomatic schizophrenia patients and healthy controls", "type" : "article-journal", "volume" : "7" }, "uris" : [ "http://www.mendeley.com/documents/?uuid=69a8c3b3-1922-46aa-9455-128828846180" ] } ], "mendeley" : { "formattedCitation" : "(Berger et al., 2016; Lesh, Niendam, Minzenberg, &amp; Carter, 2011; Poppe et al., 2016)", "plainTextFormattedCitation" : "(Berger et al., 2016; Lesh, Niendam, Minzenberg, &amp; Carter, 2011; Poppe et al., 2016)", "previouslyFormattedCitation" : "(Berger et al., 2016; Lesh, Niendam, Minzenberg, &amp; Carter, 2011; Poppe et al., 2016)" }, "properties" : {  }, "schema" : "https://github.com/citation-style-language/schema/raw/master/csl-citation.json" }</w:instrText>
      </w:r>
      <w:r w:rsidR="005655AB" w:rsidRPr="00F4550C">
        <w:rPr>
          <w:rFonts w:ascii="Times New Roman" w:hAnsi="Times New Roman" w:cs="Times New Roman"/>
          <w:sz w:val="24"/>
          <w:szCs w:val="24"/>
        </w:rPr>
        <w:fldChar w:fldCharType="separate"/>
      </w:r>
      <w:r w:rsidR="005655AB" w:rsidRPr="00F4550C">
        <w:rPr>
          <w:rFonts w:ascii="Times New Roman" w:hAnsi="Times New Roman" w:cs="Times New Roman"/>
          <w:noProof/>
          <w:sz w:val="24"/>
          <w:szCs w:val="24"/>
        </w:rPr>
        <w:t>(Berger et al., 2016; Lesh, Niendam, Minzenberg, &amp; Carter, 2011; Poppe et al., 2016)</w:t>
      </w:r>
      <w:r w:rsidR="005655AB"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to drug addiction </w:t>
      </w:r>
      <w:r w:rsidR="005655AB" w:rsidRPr="00F4550C">
        <w:rPr>
          <w:rFonts w:ascii="Times New Roman" w:hAnsi="Times New Roman" w:cs="Times New Roman"/>
          <w:sz w:val="24"/>
          <w:szCs w:val="24"/>
        </w:rPr>
        <w:fldChar w:fldCharType="begin" w:fldLock="1"/>
      </w:r>
      <w:r w:rsidR="005655AB" w:rsidRPr="00F4550C">
        <w:rPr>
          <w:rFonts w:ascii="Times New Roman" w:hAnsi="Times New Roman" w:cs="Times New Roman"/>
          <w:sz w:val="24"/>
          <w:szCs w:val="24"/>
        </w:rPr>
        <w:instrText>ADDIN CSL_CITATION { "citationItems" : [ { "id" : "ITEM-1", "itemData" : { "DOI" : "10.1177/2167702612466547", "ISSN" : "2167-7026", "abstract" : "The past decade has witnessed a surge in research on training paradigms aimed at directly influencing cognitive processes in addiction and other psychopathology. Broadly, two avenues have been explored: In the first, the aim was to change maladaptive cognitive motivational biases (cognitive bias modification); in the second, the aim was to increase general control processes (e.g., working memory capacity). These approaches are consistent with a dual-process perspective in which psychopathology is related to a combination of disorder-specific impulsive processes and weak general abilities to control these impulses in view of reflective longer-term considerations. After reviewing the evidence for dual-process models in addiction, we discuss a number of critical issues, along with suggestions for further research. We argue that theoretical advancement, along with a better understanding of the underlying neurocognitive processes, is crucial for adequately responding to recent criticisms on dual-process models...", "author" : [ { "dropping-particle" : "", "family" : "Wiers", "given" : "Reinout W.", "non-dropping-particle" : "", "parse-names" : false, "suffix" : "" }, { "dropping-particle" : "", "family" : "Gladwin", "given" : "Thomas E.", "non-dropping-particle" : "", "parse-names" : false, "suffix" : "" }, { "dropping-particle" : "", "family" : "Hofmann", "given" : "Wilhelm", "non-dropping-particle" : "", "parse-names" : false, "suffix" : "" }, { "dropping-particle" : "", "family" : "Salemink", "given" : "Elske", "non-dropping-particle" : "", "parse-names" : false, "suffix" : "" }, { "dropping-particle" : "", "family" : "Ridderinkhof", "given" : "K. Richard", "non-dropping-particle" : "", "parse-names" : false, "suffix" : "" } ], "container-title" : "Clinical Psychological Science", "id" : "ITEM-1", "issue" : "2", "issued" : { "date-parts" : [ [ "2013", "4", "9" ] ] }, "page" : "192-212", "publisher" : "SAGE PublicationsSage CA: Los Angeles, CA", "title" : "Cognitive Bias Modification and Cognitive Control Training in Addiction and Related Psychopathology", "type" : "article-journal", "volume" : "1" }, "uris" : [ "http://www.mendeley.com/documents/?uuid=e734f809-fc57-3670-8c00-c0ba1c1e38b7" ] }, { "id" : "ITEM-2", "itemData" : { "DOI" : "10.1016/j.tics.2015.06.007", "ISSN" : "13646613", "abstract" : "&lt;p&gt;We discuss the idea that addictions can be treated by changing the mechanisms involved in self-control with or without regard to intention. The core clinical symptoms of addiction include an enhanced incentive for drug taking (craving), impaired self-control (impulsivity and compulsivity), negative mood, and increased stress reactivity. Symptoms related to impaired self-control involve reduced activity in control networks including anterior cingulate (ACC), adjacent prefrontal cortex (mPFC), and striatum. Behavioral training such as mindfulness meditation can increase the function of control networks and may be a promising approach for the treatment of addiction, even among those without intention to quit.&lt;/p&gt;", "author" : [ { "dropping-particle" : "", "family" : "Tang", "given" : "Yi-Yuan", "non-dropping-particle" : "", "parse-names" : false, "suffix" : "" }, { "dropping-particle" : "", "family" : "Posner", "given" : "Michael I.", "non-dropping-particle" : "", "parse-names" : false, "suffix" : "" }, { "dropping-particle" : "", "family" : "Rothbart", "given" : "Mary K.", "non-dropping-particle" : "", "parse-names" : false, "suffix" : "" }, { "dropping-particle" : "", "family" : "Volkow", "given" : "Nora D.", "non-dropping-particle" : "", "parse-names" : false, "suffix" : "" } ], "container-title" : "Trends in Cognitive Sciences", "id" : "ITEM-2", "issue" : "8", "issued" : { "date-parts" : [ [ "2015", "8", "1" ] ] }, "page" : "439-444", "publisher" : "Elsevier", "title" : "Circuitry of self-control and its role in reducing addiction", "type" : "article-journal", "volume" : "19" }, "uris" : [ "http://www.mendeley.com/documents/?uuid=dc6b9b96-ed1f-3ef0-b01d-889c63741157" ] } ], "mendeley" : { "formattedCitation" : "(Tang, Posner, Rothbart, &amp; Volkow, 2015; Wiers, Gladwin, Hofmann, Salemink, &amp; Ridderinkhof, 2013)", "plainTextFormattedCitation" : "(Tang, Posner, Rothbart, &amp; Volkow, 2015; Wiers, Gladwin, Hofmann, Salemink, &amp; Ridderinkhof, 2013)", "previouslyFormattedCitation" : "(Tang, Posner, Rothbart, &amp; Volkow, 2015; Wiers, Gladwin, Hofmann, Salemink, &amp; Ridderinkhof, 2013)" }, "properties" : {  }, "schema" : "https://github.com/citation-style-language/schema/raw/master/csl-citation.json" }</w:instrText>
      </w:r>
      <w:r w:rsidR="005655AB" w:rsidRPr="00F4550C">
        <w:rPr>
          <w:rFonts w:ascii="Times New Roman" w:hAnsi="Times New Roman" w:cs="Times New Roman"/>
          <w:sz w:val="24"/>
          <w:szCs w:val="24"/>
        </w:rPr>
        <w:fldChar w:fldCharType="separate"/>
      </w:r>
      <w:r w:rsidR="005655AB" w:rsidRPr="00F4550C">
        <w:rPr>
          <w:rFonts w:ascii="Times New Roman" w:hAnsi="Times New Roman" w:cs="Times New Roman"/>
          <w:noProof/>
          <w:sz w:val="24"/>
          <w:szCs w:val="24"/>
        </w:rPr>
        <w:t>(Tang, Posner, Rothbart, &amp; Volkow, 2015; Wiers, Gladwin, Hofmann, Salemink, &amp; Ridderinkhof, 2013)</w:t>
      </w:r>
      <w:r w:rsidR="005655AB"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Particularly the latter display reduced proactive control capacity to perform adequate behavioral perseverance or adaptation to long-term goals when stimuli, which are relevant for the addiction, are present </w:t>
      </w:r>
      <w:r w:rsidR="005655AB" w:rsidRPr="00F4550C">
        <w:rPr>
          <w:rFonts w:ascii="Times New Roman" w:hAnsi="Times New Roman" w:cs="Times New Roman"/>
          <w:sz w:val="24"/>
          <w:szCs w:val="24"/>
        </w:rPr>
        <w:fldChar w:fldCharType="begin" w:fldLock="1"/>
      </w:r>
      <w:r w:rsidR="005655AB" w:rsidRPr="00F4550C">
        <w:rPr>
          <w:rFonts w:ascii="Times New Roman" w:hAnsi="Times New Roman" w:cs="Times New Roman"/>
          <w:sz w:val="24"/>
          <w:szCs w:val="24"/>
        </w:rPr>
        <w:instrText>ADDIN CSL_CITATION { "citationItems" : [ { "id" : "ITEM-1", "itemData" : { "DOI" : "10.1007/s10899-017-9722-2", "ISSN" : "1573-3602", "author" : [ { "dropping-particle" : "", "family" : "Brevers", "given" : "D.", "non-dropping-particle" : "", "parse-names" : false, "suffix" : "" }, { "dropping-particle" : "", "family" : "Bechara", "given" : "A.", "non-dropping-particle" : "", "parse-names" : false, "suffix" : "" }, { "dropping-particle" : "", "family" : "Kilts", "given" : "C. D.", "non-dropping-particle" : "", "parse-names" : false, "suffix" : "" }, { "dropping-particle" : "", "family" : "Antoniali", "given" : "V.", "non-dropping-particle" : "", "parse-names" : false, "suffix" : "" }, { "dropping-particle" : "", "family" : "Bruylant", "given" : "A.", "non-dropping-particle" : "", "parse-names" : false, "suffix" : "" }, { "dropping-particle" : "", "family" : "Verbanck", "given" : "P.", "non-dropping-particle" : "", "parse-names" : false, "suffix" : "" }, { "dropping-particle" : "", "family" : "Kornreich", "given" : "C.", "non-dropping-particle" : "", "parse-names" : false, "suffix" : "" }, { "dropping-particle" : "", "family" : "No\u00ebl", "given" : "X.", "non-dropping-particle" : "", "parse-names" : false, "suffix" : "" } ], "container-title" : "Journal of Gambling Studies", "id" : "ITEM-1", "issued" : { "date-parts" : [ [ "2017", "10", "24" ] ] }, "page" : "1-22", "publisher" : "Springer US", "title" : "Competing Motivations: Proactive Response Inhibition Toward Addiction-Related Stimuli in Quitting-Motivated Individuals", "type" : "article-journal" }, "uris" : [ "http://www.mendeley.com/documents/?uuid=3181f5a3-78b9-3d9f-9770-a692044b58da" ] } ], "mendeley" : { "formattedCitation" : "(Brevers et al., 2017)", "manualFormatting" : "(e.g. Brevers et al., 2017)", "plainTextFormattedCitation" : "(Brevers et al., 2017)", "previouslyFormattedCitation" : "(Brevers et al., 2017)" }, "properties" : {  }, "schema" : "https://github.com/citation-style-language/schema/raw/master/csl-citation.json" }</w:instrText>
      </w:r>
      <w:r w:rsidR="005655AB" w:rsidRPr="00F4550C">
        <w:rPr>
          <w:rFonts w:ascii="Times New Roman" w:hAnsi="Times New Roman" w:cs="Times New Roman"/>
          <w:sz w:val="24"/>
          <w:szCs w:val="24"/>
        </w:rPr>
        <w:fldChar w:fldCharType="separate"/>
      </w:r>
      <w:r w:rsidR="005655AB" w:rsidRPr="00F4550C">
        <w:rPr>
          <w:rFonts w:ascii="Times New Roman" w:hAnsi="Times New Roman" w:cs="Times New Roman"/>
          <w:noProof/>
          <w:sz w:val="24"/>
          <w:szCs w:val="24"/>
        </w:rPr>
        <w:t>(e.g. Brevers et al., 2017)</w:t>
      </w:r>
      <w:r w:rsidR="005655AB" w:rsidRPr="00F4550C">
        <w:rPr>
          <w:rFonts w:ascii="Times New Roman" w:hAnsi="Times New Roman" w:cs="Times New Roman"/>
          <w:sz w:val="24"/>
          <w:szCs w:val="24"/>
        </w:rPr>
        <w:fldChar w:fldCharType="end"/>
      </w:r>
      <w:r w:rsidR="005655AB" w:rsidRPr="00F4550C">
        <w:rPr>
          <w:rFonts w:ascii="Times New Roman" w:hAnsi="Times New Roman" w:cs="Times New Roman"/>
          <w:sz w:val="24"/>
          <w:szCs w:val="24"/>
        </w:rPr>
        <w:t xml:space="preserve">. Therefore, understanding cognitive control mechanisms might lead to a more refined knowledge of the </w:t>
      </w:r>
      <w:r w:rsidR="005A5089" w:rsidRPr="00F4550C">
        <w:rPr>
          <w:rFonts w:ascii="Times New Roman" w:hAnsi="Times New Roman" w:cs="Times New Roman"/>
          <w:sz w:val="24"/>
          <w:szCs w:val="24"/>
        </w:rPr>
        <w:t>associated</w:t>
      </w:r>
      <w:r w:rsidR="005655AB" w:rsidRPr="00F4550C">
        <w:rPr>
          <w:rFonts w:ascii="Times New Roman" w:hAnsi="Times New Roman" w:cs="Times New Roman"/>
          <w:sz w:val="24"/>
          <w:szCs w:val="24"/>
        </w:rPr>
        <w:t xml:space="preserve"> disorders. As stated at the end of section 1.1, precise neuronal correlates can aid clinical predictions concerning treatment responsiveness or the development of the disorder.</w:t>
      </w:r>
    </w:p>
    <w:p w14:paraId="23CB8D17" w14:textId="2EE17777" w:rsidR="00ED05C9" w:rsidRPr="00F4550C" w:rsidRDefault="00F52B2B" w:rsidP="00ED05C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In adapting a continuous performance task (CPT)</w:t>
      </w:r>
      <w:r w:rsidR="005A5089" w:rsidRPr="00F4550C">
        <w:rPr>
          <w:rFonts w:ascii="Times New Roman" w:hAnsi="Times New Roman" w:cs="Times New Roman"/>
          <w:sz w:val="24"/>
          <w:szCs w:val="24"/>
        </w:rPr>
        <w:t>,</w:t>
      </w:r>
      <w:r w:rsidRPr="00F4550C">
        <w:rPr>
          <w:rFonts w:ascii="Times New Roman" w:hAnsi="Times New Roman" w:cs="Times New Roman"/>
          <w:sz w:val="24"/>
          <w:szCs w:val="24"/>
        </w:rPr>
        <w:t xml:space="preserve"> originally designed for </w:t>
      </w:r>
      <w:r w:rsidR="00EA12BB" w:rsidRPr="00F4550C">
        <w:rPr>
          <w:rFonts w:ascii="Times New Roman" w:hAnsi="Times New Roman" w:cs="Times New Roman"/>
          <w:sz w:val="24"/>
          <w:szCs w:val="24"/>
        </w:rPr>
        <w:t>measuring</w:t>
      </w:r>
      <w:r w:rsidRPr="00F4550C">
        <w:rPr>
          <w:rFonts w:ascii="Times New Roman" w:hAnsi="Times New Roman" w:cs="Times New Roman"/>
          <w:sz w:val="24"/>
          <w:szCs w:val="24"/>
        </w:rPr>
        <w:t xml:space="preserve"> cognitive control </w:t>
      </w:r>
      <w:r w:rsidR="009839F7" w:rsidRPr="00F4550C">
        <w:rPr>
          <w:rFonts w:ascii="Times New Roman" w:hAnsi="Times New Roman" w:cs="Times New Roman"/>
          <w:sz w:val="24"/>
          <w:szCs w:val="24"/>
        </w:rPr>
        <w:t>functions</w:t>
      </w:r>
      <w:r w:rsidRPr="00F4550C">
        <w:rPr>
          <w:rFonts w:ascii="Times New Roman" w:hAnsi="Times New Roman" w:cs="Times New Roman"/>
          <w:sz w:val="24"/>
          <w:szCs w:val="24"/>
        </w:rPr>
        <w:t xml:space="preserve"> in schizophrenic patients </w:t>
      </w:r>
      <w:r w:rsidRPr="00F4550C">
        <w:rPr>
          <w:rFonts w:ascii="Times New Roman" w:hAnsi="Times New Roman" w:cs="Times New Roman"/>
          <w:sz w:val="24"/>
          <w:szCs w:val="24"/>
        </w:rPr>
        <w:fldChar w:fldCharType="begin" w:fldLock="1"/>
      </w:r>
      <w:r w:rsidR="00993314" w:rsidRPr="00F4550C">
        <w:rPr>
          <w:rFonts w:ascii="Times New Roman" w:hAnsi="Times New Roman" w:cs="Times New Roman"/>
          <w:sz w:val="24"/>
          <w:szCs w:val="24"/>
        </w:rPr>
        <w:instrText>ADDIN CSL_CITATION { "citationItems" : [ { "id" : "ITEM-1", "itemData" : { "DOI" : "10.1093/schbul/sbr172", "ISBN" : "1745-1701 (Electronic)\\r0586-7614 (Linking)", "ISSN" : "05867614", "PMID" : "22199092", "abstract" : "BACKGROUND: We sought to develop a Dot Pattern Expectancy task (DPX) to assess goal maintenance for use in clinical trials. Altering the standard task created 5 versions of the DPX to compare-a standard version and 4 others. Alterations in the interstimulus interval (ISI) length and the strength of a learned prepotent response distinguished the different tasks. These adjustments were designed to decrease administration time and/or improve reliability of the data.\\n\\nMETHODS: We determined participant eligibility in an initial session (the first of 3) using clinical interviewing tools. The initial session also included a demographic assessment and assessments of community functioning and symptom severity. All versions of the DPX were administered, across 3 sessions. Specific deficits on the context processing compared with difficulty control condition were evaluated using mixed-effects logistic regression within a hierarchical linear model.\\n\\nRESULTS: We analyzed the data from 136 control participants and 138 participants with schizophrenia. Relative to a difficulty control condition, patients performed worse than controls on context processing conditions that required goal maintenance. ISI did not predict errors. Stronger prepotency was associated with increased errors in the difficulty control relative to context processing condition for controls, which improved the interpretability of findings for patients. Reliability was acceptable for a version of the task with a 10-minute running time.\\n\\nCONCLUSIONS: The best compromise between task duration and interpretability occurred on a version with a short ISI and a strong prepotency.", "author" : [ { "dropping-particle" : "", "family" : "Henderson", "given" : "Dori", "non-dropping-particle" : "", "parse-names" : false, "suffix" : "" }, { "dropping-particle" : "", "family" : "Poppe", "given" : "Andrew B.", "non-dropping-particle" : "", "parse-names" : false, "suffix" : "" }, { "dropping-particle" : "", "family" : "Barch", "given" : "Deanna M.", "non-dropping-particle" : "", "parse-names" : false, "suffix" : "" }, { "dropping-particle" : "", "family" : "Carter", "given" : "Cameron S.", "non-dropping-particle" : "", "parse-names" : false, "suffix" : "" }, { "dropping-particle" : "", "family" : "Gold", "given" : "James M.", "non-dropping-particle" : "", "parse-names" : false, "suffix" : "" }, { "dropping-particle" : "", "family" : "Ragland", "given" : "John D.", "non-dropping-particle" : "", "parse-names" : false, "suffix" : "" }, { "dropping-particle" : "", "family" : "Silverstein", "given" : "Steven M.", "non-dropping-particle" : "", "parse-names" : false, "suffix" : "" }, { "dropping-particle" : "", "family" : "Strauss", "given" : "Milton E.", "non-dropping-particle" : "", "parse-names" : false, "suffix" : "" }, { "dropping-particle" : "", "family" : "MacDonald", "given" : "Angus W.", "non-dropping-particle" : "", "parse-names" : false, "suffix" : "" } ], "container-title" : "Schizophrenia Bulletin", "id" : "ITEM-1", "issue" : "1", "issued" : { "date-parts" : [ [ "2012" ] ] }, "page" : "104-113", "title" : "Optimization of a goal maintenance task for use in clinical applications", "type" : "article-journal", "volume" : "38" }, "uris" : [ "http://www.mendeley.com/documents/?uuid=8631662a-f207-36f4-9770-4dae3d7d7477" ] } ], "mendeley" : { "formattedCitation" : "(Henderson et al., 2012)", "plainTextFormattedCitation" : "(Henderson et al., 2012)", "previouslyFormattedCitation" : "(Henderson et al., 2012)" }, "properties" : {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(Henderson et al., 2012)</w:t>
      </w:r>
      <w:r w:rsidRPr="00F4550C">
        <w:rPr>
          <w:rFonts w:ascii="Times New Roman" w:hAnsi="Times New Roman" w:cs="Times New Roman"/>
          <w:sz w:val="24"/>
          <w:szCs w:val="24"/>
        </w:rPr>
        <w:fldChar w:fldCharType="end"/>
      </w:r>
      <w:r w:rsidR="005A5089" w:rsidRPr="00F4550C">
        <w:rPr>
          <w:rFonts w:ascii="Times New Roman" w:hAnsi="Times New Roman" w:cs="Times New Roman"/>
          <w:sz w:val="24"/>
          <w:szCs w:val="24"/>
        </w:rPr>
        <w:t>,</w:t>
      </w:r>
      <w:r w:rsidRPr="00F4550C">
        <w:rPr>
          <w:rFonts w:ascii="Times New Roman" w:hAnsi="Times New Roman" w:cs="Times New Roman"/>
          <w:sz w:val="24"/>
          <w:szCs w:val="24"/>
        </w:rPr>
        <w:t xml:space="preserve"> for simultaneous recordings, this study aims at comparing the outlined approaches. </w:t>
      </w:r>
      <w:r w:rsidR="002B48F5" w:rsidRPr="00F4550C">
        <w:rPr>
          <w:rFonts w:ascii="Times New Roman" w:hAnsi="Times New Roman" w:cs="Times New Roman"/>
          <w:sz w:val="24"/>
          <w:szCs w:val="24"/>
        </w:rPr>
        <w:t>The n</w:t>
      </w:r>
      <w:r w:rsidR="00EA12BB" w:rsidRPr="00F4550C">
        <w:rPr>
          <w:rFonts w:ascii="Times New Roman" w:hAnsi="Times New Roman" w:cs="Times New Roman"/>
          <w:sz w:val="24"/>
          <w:szCs w:val="24"/>
        </w:rPr>
        <w:t>euronal correlates of cogni</w:t>
      </w:r>
      <w:r w:rsidR="005A5089" w:rsidRPr="00F4550C">
        <w:rPr>
          <w:rFonts w:ascii="Times New Roman" w:hAnsi="Times New Roman" w:cs="Times New Roman"/>
          <w:sz w:val="24"/>
          <w:szCs w:val="24"/>
        </w:rPr>
        <w:t>tive control in WM</w:t>
      </w:r>
      <w:r w:rsidR="00EA12BB" w:rsidRPr="00F4550C">
        <w:rPr>
          <w:rFonts w:ascii="Times New Roman" w:hAnsi="Times New Roman" w:cs="Times New Roman"/>
          <w:sz w:val="24"/>
          <w:szCs w:val="24"/>
        </w:rPr>
        <w:t>, as assessed in the Dot Pattern Expectancy (DPX)</w:t>
      </w:r>
      <w:r w:rsidR="001E45F8" w:rsidRPr="00F4550C">
        <w:rPr>
          <w:rFonts w:ascii="Times New Roman" w:hAnsi="Times New Roman" w:cs="Times New Roman"/>
          <w:sz w:val="24"/>
          <w:szCs w:val="24"/>
        </w:rPr>
        <w:t xml:space="preserve"> task or AX Continuous Performance t</w:t>
      </w:r>
      <w:r w:rsidR="00EA12BB" w:rsidRPr="00F4550C">
        <w:rPr>
          <w:rFonts w:ascii="Times New Roman" w:hAnsi="Times New Roman" w:cs="Times New Roman"/>
          <w:sz w:val="24"/>
          <w:szCs w:val="24"/>
        </w:rPr>
        <w:t xml:space="preserve">ask (AX-CPT), in both EEG and fMRI </w:t>
      </w:r>
      <w:r w:rsidR="009839F7" w:rsidRPr="00F4550C">
        <w:rPr>
          <w:rFonts w:ascii="Times New Roman" w:hAnsi="Times New Roman" w:cs="Times New Roman"/>
          <w:sz w:val="24"/>
          <w:szCs w:val="24"/>
        </w:rPr>
        <w:t>have already been studied</w:t>
      </w:r>
      <w:r w:rsidR="00BF00E8" w:rsidRPr="00F4550C">
        <w:rPr>
          <w:rFonts w:ascii="Times New Roman" w:hAnsi="Times New Roman" w:cs="Times New Roman"/>
          <w:sz w:val="24"/>
          <w:szCs w:val="24"/>
        </w:rPr>
        <w:t xml:space="preserve"> extensively</w:t>
      </w:r>
      <w:r w:rsidR="00EA12BB" w:rsidRPr="00F4550C">
        <w:rPr>
          <w:rFonts w:ascii="Times New Roman" w:hAnsi="Times New Roman" w:cs="Times New Roman"/>
          <w:sz w:val="24"/>
          <w:szCs w:val="24"/>
        </w:rPr>
        <w:t xml:space="preserve"> </w:t>
      </w:r>
      <w:r w:rsidR="00EA12BB" w:rsidRPr="00F4550C">
        <w:rPr>
          <w:rFonts w:ascii="Times New Roman" w:hAnsi="Times New Roman" w:cs="Times New Roman"/>
          <w:sz w:val="24"/>
          <w:szCs w:val="24"/>
        </w:rPr>
        <w:fldChar w:fldCharType="begin" w:fldLock="1"/>
      </w:r>
      <w:r w:rsidR="00D0429B">
        <w:rPr>
          <w:rFonts w:ascii="Times New Roman" w:hAnsi="Times New Roman" w:cs="Times New Roman"/>
          <w:sz w:val="24"/>
          <w:szCs w:val="24"/>
        </w:rPr>
        <w:instrText>ADDIN CSL_CITATION { "citationItems" : [ { "id" : "ITEM-1",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"ITEM-1", "issued" : { "date-parts" : [ [ "2016" ] ] }, "title" : "The neural circuitry supporting goal maintenance during cognitive control: a comparison of expectancy AX-CPT and dot probe expectancy paradigms", "type" : "article-journal" }, "uris" : [ "http://www.mendeley.com/documents/?uuid=1b0e3793-5fb0-38eb-8b7f-230406405668" ] }, { "id" : "ITEM-2", "itemData" : { "DOI" : "10.1073/pnas.1116727109", "ISBN" : "1091-6490 (Electronic)\\r0027-8424 (Linking)",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"Kimberlee", "non-dropping-particle" : "", "parse-names" : false, "suffix" : "" }, { "dropping-particle" : "", "family" : "Eshel", "given" : "Neir", "non-dropping-particle" : "", "parse-names" : false, "suffix" : "" }, { "dropping-particle" : "", "family" : "Luka", "given" : "Joseph", "non-dropping-particle" : "", "parse-names" : false, "suffix" : "" }, { "dropping-particle" : "", "family" : "Lenartowicz", "given" : "Agatha", "non-dropping-particle" : "", "parse-names" : false, "suffix" : "" }, { "dropping-particle" : "", "family" : "Nystrom", "given" : "Leigh E", "non-dropping-particle" : "", "parse-names" : false, "suffix" : "" }, { "dropping-particle" : "", "family" : "Cohen", "given" : "Jonathan D", "non-dropping-particle" : "", "parse-names" : false, "suffix" : "" } ], "container-title" : "Proceeding of the National Academy of Science of the United States of America", "id" : "ITEM-2", "issue" : "49", "issued" : { "date-parts" : [ [ "2012" ] ] }, "page" : "19900-19909", "title" : "Role of prefrontal cortex and the midbrain dopamine system in working memory updating", "type" : "article-journal", "volume" : "109" }, "uris" : [ "http://www.mendeley.com/documents/?uuid=7162ba15-fd91-3395-9222-3db7cb8776fe" ] }, { "id" : "ITEM-3", "itemData" : { "DOI" : "10.1037/0894-4105.19.6.814", "ISBN" : "0894-4105 (Print) 0894-4105 (Linking)", "ISSN" : "0894-4105", "PMID" : "16351357", "abstract" : "Convergent and divergent validity are critically important in developing psychological measures that reveal interpretable deficits in disordered populations. This article reports on 2 studies that evaluated the validity of context processing measures. In Experiment 1, a confirmatory factor analysis of data from 481 healthy adults established the convergent validity of 2 context processing measures and showed that context processing accounted for significant amounts of variance in standard IQ and working memory measures. In Experiment 2, 20 schizophrenia patients, 16 of their healthy siblings, and 28 controls were evaluated using a novel, short context processing measure, the dot pattern expectancy (DPX) task. The DPX was sensitive to specific deficits in schizophrenia patients and their healthy siblings. These findings support the construct validity of context processing measures, suggest context processing is a component of intellectual functioning, and demonstrate that brief context processing measures remain sensitive to psychopathological deficits.", "author" : [ { "dropping-particle" : "", "family" : "MacDonald", "given" : "Angus W", "non-dropping-particle" : "", "parse-names" : false, "suffix" : "" }, { "dropping-particle" : "", "family" : "Goghari", "given" : "Vina M", "non-dropping-particle" : "", "parse-names" : false, "suffix" : "" }, { "dropping-particle" : "", "family" : "Hicks", "given" : "Brian M", "non-dropping-particle" : "", "parse-names" : false, "suffix" : "" }, { "dropping-particle" : "", "family" : "Flory", "given" : "Janine D", "non-dropping-particle" : "", "parse-names" : false, "suffix" : "" }, { "dropping-particle" : "", "family" : "Carter", "given" : "Cameron S", "non-dropping-particle" : "", "parse-names" : false, "suffix" : "" }, { "dropping-particle" : "", "family" : "Manuck", "given" : "Stephen B", "non-dropping-particle" : "", "parse-names" : false, "suffix" : "" } ], "container-title" : "Neuropsychology", "id" : "ITEM-3", "issue" : "6", "issued" : { "date-parts" : [ [ "2005" ] ] }, "page" : "814-21", "title" : "A convergent-divergent approach to context processing, general intellectual functioning, and the genetic liability to schizophrenia.", "type" : "article-journal", "volume" : "19" }, "uris" : [ "http://www.mendeley.com/documents/?uuid=379d627b-307e-4d68-8122-24f44808a49c" ] } ], "mendeley" : { "formattedCitation" : "(Kimberlee D\u2019Ardenne et al., 2012; Lopez-Garcia, Lesh, Salo, &amp; Barch, 2016; Angus W MacDonald et al., 2005)", "manualFormatting" : "(e.g. D\u2019Ardenne et al., 2012; Lopez-Garcia, Lesh, Salo, &amp; Barch, 2016; MacDonald et al., 2005)", "plainTextFormattedCitation" : "(Kimberlee D\u2019Ardenne et al., 2012; Lopez-Garcia, Lesh, Salo, &amp; Barch, 2016; Angus W MacDonald et al., 2005)", "previouslyFormattedCitation" : "(Kimberlee D\u2019Ardenne et al., 2012; Lopez-Garcia, Lesh, Salo, &amp; Barch, 2016; Angus W MacDonald et al., 2005)" }, "properties" : {  }, "schema" : "https://github.com/citation-style-language/schema/raw/master/csl-citation.json" }</w:instrText>
      </w:r>
      <w:r w:rsidR="00EA12BB" w:rsidRPr="00F4550C">
        <w:rPr>
          <w:rFonts w:ascii="Times New Roman" w:hAnsi="Times New Roman" w:cs="Times New Roman"/>
          <w:sz w:val="24"/>
          <w:szCs w:val="24"/>
        </w:rPr>
        <w:fldChar w:fldCharType="separate"/>
      </w:r>
      <w:r w:rsidR="00EA12BB" w:rsidRPr="00F4550C">
        <w:rPr>
          <w:rFonts w:ascii="Times New Roman" w:hAnsi="Times New Roman" w:cs="Times New Roman"/>
          <w:noProof/>
          <w:sz w:val="24"/>
          <w:szCs w:val="24"/>
        </w:rPr>
        <w:t>(e.g. D’Ardenne et al., 2012; Lopez-Garcia, Lesh, Salo, &amp; Barch, 2016; MacDonald et al., 2005)</w:t>
      </w:r>
      <w:r w:rsidR="00EA12BB" w:rsidRPr="00F4550C">
        <w:rPr>
          <w:rFonts w:ascii="Times New Roman" w:hAnsi="Times New Roman" w:cs="Times New Roman"/>
          <w:sz w:val="24"/>
          <w:szCs w:val="24"/>
        </w:rPr>
        <w:fldChar w:fldCharType="end"/>
      </w:r>
      <w:r w:rsidR="002B48F5" w:rsidRPr="00F4550C">
        <w:rPr>
          <w:rFonts w:ascii="Times New Roman" w:hAnsi="Times New Roman" w:cs="Times New Roman"/>
          <w:sz w:val="24"/>
          <w:szCs w:val="24"/>
        </w:rPr>
        <w:t>.</w:t>
      </w:r>
      <w:r w:rsidR="00ED05C9" w:rsidRPr="00F4550C">
        <w:rPr>
          <w:rFonts w:ascii="Times New Roman" w:hAnsi="Times New Roman" w:cs="Times New Roman"/>
          <w:sz w:val="24"/>
          <w:szCs w:val="24"/>
        </w:rPr>
        <w:t xml:space="preserve"> For this reason, the DPX task adequately matches the purposes of this study. </w:t>
      </w:r>
      <w:r w:rsidR="005A5089" w:rsidRPr="00F4550C">
        <w:rPr>
          <w:rFonts w:ascii="Times New Roman" w:hAnsi="Times New Roman" w:cs="Times New Roman"/>
          <w:sz w:val="24"/>
          <w:szCs w:val="24"/>
        </w:rPr>
        <w:t>The existing</w:t>
      </w:r>
      <w:r w:rsidR="00ED05C9" w:rsidRPr="00F4550C">
        <w:rPr>
          <w:rFonts w:ascii="Times New Roman" w:hAnsi="Times New Roman" w:cs="Times New Roman"/>
          <w:sz w:val="24"/>
          <w:szCs w:val="24"/>
        </w:rPr>
        <w:t xml:space="preserve"> literature on the task and </w:t>
      </w:r>
      <w:r w:rsidR="005A5089" w:rsidRPr="00F4550C">
        <w:rPr>
          <w:rFonts w:ascii="Times New Roman" w:hAnsi="Times New Roman" w:cs="Times New Roman"/>
          <w:sz w:val="24"/>
          <w:szCs w:val="24"/>
        </w:rPr>
        <w:t>proves its compatibility with</w:t>
      </w:r>
      <w:r w:rsidR="00ED05C9" w:rsidRPr="00F4550C">
        <w:rPr>
          <w:rFonts w:ascii="Times New Roman" w:hAnsi="Times New Roman" w:cs="Times New Roman"/>
          <w:sz w:val="24"/>
          <w:szCs w:val="24"/>
        </w:rPr>
        <w:t xml:space="preserve"> both EEG and fMRI.</w:t>
      </w:r>
    </w:p>
    <w:p w14:paraId="039097BB" w14:textId="37F9D840" w:rsidR="00BF00E8" w:rsidRPr="00F4550C" w:rsidRDefault="009839F7" w:rsidP="00ED05C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Past research points to the </w:t>
      </w:r>
      <w:r w:rsidR="00BF00E8" w:rsidRPr="00F4550C">
        <w:rPr>
          <w:rFonts w:ascii="Times New Roman" w:hAnsi="Times New Roman" w:cs="Times New Roman"/>
          <w:sz w:val="24"/>
          <w:szCs w:val="24"/>
        </w:rPr>
        <w:t xml:space="preserve">DLPFC </w:t>
      </w:r>
      <w:r w:rsidRPr="00F4550C">
        <w:rPr>
          <w:rFonts w:ascii="Times New Roman" w:hAnsi="Times New Roman" w:cs="Times New Roman"/>
          <w:sz w:val="24"/>
          <w:szCs w:val="24"/>
        </w:rPr>
        <w:t xml:space="preserve">to be the core structure of the two main control strategies in WM. </w:t>
      </w:r>
      <w:r w:rsidR="00BF00E8" w:rsidRPr="00F4550C">
        <w:rPr>
          <w:rFonts w:ascii="Times New Roman" w:hAnsi="Times New Roman" w:cs="Times New Roman"/>
          <w:sz w:val="24"/>
          <w:szCs w:val="24"/>
        </w:rPr>
        <w:t>In this task, l</w:t>
      </w:r>
      <w:r w:rsidRPr="00F4550C">
        <w:rPr>
          <w:rFonts w:ascii="Times New Roman" w:hAnsi="Times New Roman" w:cs="Times New Roman"/>
          <w:sz w:val="24"/>
          <w:szCs w:val="24"/>
        </w:rPr>
        <w:t xml:space="preserve">ong-term goal maintenance </w:t>
      </w:r>
      <w:r w:rsidR="00DC140E" w:rsidRPr="00F4550C">
        <w:rPr>
          <w:rFonts w:ascii="Times New Roman" w:hAnsi="Times New Roman" w:cs="Times New Roman"/>
          <w:sz w:val="24"/>
          <w:szCs w:val="24"/>
        </w:rPr>
        <w:t>optimizes</w:t>
      </w:r>
      <w:r w:rsidRPr="00F4550C">
        <w:rPr>
          <w:rFonts w:ascii="Times New Roman" w:hAnsi="Times New Roman" w:cs="Times New Roman"/>
          <w:sz w:val="24"/>
          <w:szCs w:val="24"/>
        </w:rPr>
        <w:t xml:space="preserve"> </w:t>
      </w:r>
      <w:r w:rsidR="00DC140E" w:rsidRPr="00F4550C">
        <w:rPr>
          <w:rFonts w:ascii="Times New Roman" w:hAnsi="Times New Roman" w:cs="Times New Roman"/>
          <w:sz w:val="24"/>
          <w:szCs w:val="24"/>
        </w:rPr>
        <w:t>behavior</w:t>
      </w:r>
      <w:r w:rsidR="00BF00E8" w:rsidRPr="00F4550C">
        <w:rPr>
          <w:rFonts w:ascii="Times New Roman" w:hAnsi="Times New Roman" w:cs="Times New Roman"/>
          <w:sz w:val="24"/>
          <w:szCs w:val="24"/>
        </w:rPr>
        <w:t xml:space="preserve">. Subjects learn how to </w:t>
      </w:r>
      <w:r w:rsidR="00BF00E8" w:rsidRPr="00F4550C">
        <w:rPr>
          <w:rFonts w:ascii="Times New Roman" w:hAnsi="Times New Roman" w:cs="Times New Roman"/>
          <w:sz w:val="24"/>
          <w:szCs w:val="24"/>
        </w:rPr>
        <w:lastRenderedPageBreak/>
        <w:t xml:space="preserve">process </w:t>
      </w:r>
      <w:r w:rsidR="0044078A" w:rsidRPr="00F4550C">
        <w:rPr>
          <w:rFonts w:ascii="Times New Roman" w:hAnsi="Times New Roman" w:cs="Times New Roman"/>
          <w:sz w:val="24"/>
          <w:szCs w:val="24"/>
        </w:rPr>
        <w:t>predic</w:t>
      </w:r>
      <w:r w:rsidR="00BF00E8" w:rsidRPr="00F4550C">
        <w:rPr>
          <w:rFonts w:ascii="Times New Roman" w:hAnsi="Times New Roman" w:cs="Times New Roman"/>
          <w:sz w:val="24"/>
          <w:szCs w:val="24"/>
        </w:rPr>
        <w:t>tive information imper</w:t>
      </w:r>
      <w:r w:rsidR="005A5089" w:rsidRPr="00F4550C">
        <w:rPr>
          <w:rFonts w:ascii="Times New Roman" w:hAnsi="Times New Roman" w:cs="Times New Roman"/>
          <w:sz w:val="24"/>
          <w:szCs w:val="24"/>
        </w:rPr>
        <w:t>ative to their task performance</w:t>
      </w:r>
      <w:r w:rsidR="00BF00E8" w:rsidRPr="00F4550C">
        <w:rPr>
          <w:rFonts w:ascii="Times New Roman" w:hAnsi="Times New Roman" w:cs="Times New Roman"/>
          <w:sz w:val="24"/>
          <w:szCs w:val="24"/>
        </w:rPr>
        <w:t>. If they are successful, they should learn t</w:t>
      </w:r>
      <w:r w:rsidR="005A5089" w:rsidRPr="00F4550C">
        <w:rPr>
          <w:rFonts w:ascii="Times New Roman" w:hAnsi="Times New Roman" w:cs="Times New Roman"/>
          <w:sz w:val="24"/>
          <w:szCs w:val="24"/>
        </w:rPr>
        <w:t xml:space="preserve">o identify the reliable context, </w:t>
      </w:r>
      <w:r w:rsidR="00BF00E8" w:rsidRPr="00F4550C">
        <w:rPr>
          <w:rFonts w:ascii="Times New Roman" w:hAnsi="Times New Roman" w:cs="Times New Roman"/>
          <w:sz w:val="24"/>
          <w:szCs w:val="24"/>
        </w:rPr>
        <w:t>reduce cognitive effort and simply maintain the goal-relevant behavioral strategy.</w:t>
      </w:r>
      <w:r w:rsidRPr="00F4550C">
        <w:rPr>
          <w:rFonts w:ascii="Times New Roman" w:hAnsi="Times New Roman" w:cs="Times New Roman"/>
          <w:sz w:val="24"/>
          <w:szCs w:val="24"/>
        </w:rPr>
        <w:t xml:space="preserve"> </w:t>
      </w:r>
      <w:r w:rsidR="00BF00E8" w:rsidRPr="00F4550C">
        <w:rPr>
          <w:rFonts w:ascii="Times New Roman" w:hAnsi="Times New Roman" w:cs="Times New Roman"/>
          <w:sz w:val="24"/>
          <w:szCs w:val="24"/>
        </w:rPr>
        <w:t>Therefore, proactive cue maintenance</w:t>
      </w:r>
      <w:r w:rsidRPr="00F4550C">
        <w:rPr>
          <w:rFonts w:ascii="Times New Roman" w:hAnsi="Times New Roman" w:cs="Times New Roman"/>
          <w:sz w:val="24"/>
          <w:szCs w:val="24"/>
        </w:rPr>
        <w:t xml:space="preserve"> should be less demanding than information updating and </w:t>
      </w:r>
      <w:r w:rsidR="00DC140E" w:rsidRPr="00F4550C">
        <w:rPr>
          <w:rFonts w:ascii="Times New Roman" w:hAnsi="Times New Roman" w:cs="Times New Roman"/>
          <w:sz w:val="24"/>
          <w:szCs w:val="24"/>
        </w:rPr>
        <w:t>behavioral</w:t>
      </w:r>
      <w:r w:rsidRPr="00F4550C">
        <w:rPr>
          <w:rFonts w:ascii="Times New Roman" w:hAnsi="Times New Roman" w:cs="Times New Roman"/>
          <w:sz w:val="24"/>
          <w:szCs w:val="24"/>
        </w:rPr>
        <w:t xml:space="preserve"> correction in terms of prefrontal</w:t>
      </w:r>
      <w:r w:rsidR="00BF00E8" w:rsidRPr="00F4550C">
        <w:rPr>
          <w:rFonts w:ascii="Times New Roman" w:hAnsi="Times New Roman" w:cs="Times New Roman"/>
          <w:sz w:val="24"/>
          <w:szCs w:val="24"/>
        </w:rPr>
        <w:t xml:space="preserve"> cortex </w:t>
      </w:r>
      <w:r w:rsidRPr="00F4550C">
        <w:rPr>
          <w:rFonts w:ascii="Times New Roman" w:hAnsi="Times New Roman" w:cs="Times New Roman"/>
          <w:sz w:val="24"/>
          <w:szCs w:val="24"/>
        </w:rPr>
        <w:t>resources</w:t>
      </w:r>
      <w:r w:rsidR="00BF00E8" w:rsidRPr="00F4550C">
        <w:rPr>
          <w:rFonts w:ascii="Times New Roman" w:hAnsi="Times New Roman" w:cs="Times New Roman"/>
          <w:sz w:val="24"/>
          <w:szCs w:val="24"/>
        </w:rPr>
        <w:t xml:space="preserve"> as compared to ambiguous context cues</w:t>
      </w:r>
      <w:r w:rsidRPr="00F4550C">
        <w:rPr>
          <w:rFonts w:ascii="Times New Roman" w:hAnsi="Times New Roman" w:cs="Times New Roman"/>
          <w:sz w:val="24"/>
          <w:szCs w:val="24"/>
        </w:rPr>
        <w:t xml:space="preserve">. In </w:t>
      </w:r>
      <w:r w:rsidR="00BF00E8" w:rsidRPr="00F4550C">
        <w:rPr>
          <w:rFonts w:ascii="Times New Roman" w:hAnsi="Times New Roman" w:cs="Times New Roman"/>
          <w:sz w:val="24"/>
          <w:szCs w:val="24"/>
        </w:rPr>
        <w:t>turn</w:t>
      </w:r>
      <w:r w:rsidRPr="00F4550C">
        <w:rPr>
          <w:rFonts w:ascii="Times New Roman" w:hAnsi="Times New Roman" w:cs="Times New Roman"/>
          <w:sz w:val="24"/>
          <w:szCs w:val="24"/>
        </w:rPr>
        <w:t>, it should involve larger parts of central and posterior parietal cortex (i.e.</w:t>
      </w:r>
      <w:r w:rsidR="00026DB5" w:rsidRPr="00F4550C">
        <w:rPr>
          <w:rFonts w:ascii="Times New Roman" w:hAnsi="Times New Roman" w:cs="Times New Roman"/>
          <w:sz w:val="24"/>
          <w:szCs w:val="24"/>
        </w:rPr>
        <w:t>,</w:t>
      </w:r>
      <w:r w:rsidRPr="00F4550C">
        <w:rPr>
          <w:rFonts w:ascii="Times New Roman" w:hAnsi="Times New Roman" w:cs="Times New Roman"/>
          <w:sz w:val="24"/>
          <w:szCs w:val="24"/>
        </w:rPr>
        <w:t xml:space="preserve"> motor preparation). </w:t>
      </w:r>
      <w:r w:rsidR="00BF00E8" w:rsidRPr="00F4550C">
        <w:rPr>
          <w:rFonts w:ascii="Times New Roman" w:hAnsi="Times New Roman" w:cs="Times New Roman"/>
          <w:sz w:val="24"/>
          <w:szCs w:val="24"/>
        </w:rPr>
        <w:t>Concerning</w:t>
      </w:r>
      <w:r w:rsidRPr="00F4550C">
        <w:rPr>
          <w:rFonts w:ascii="Times New Roman" w:hAnsi="Times New Roman" w:cs="Times New Roman"/>
          <w:sz w:val="24"/>
          <w:szCs w:val="24"/>
        </w:rPr>
        <w:t xml:space="preserve"> late </w:t>
      </w:r>
      <w:r w:rsidR="00DC140E" w:rsidRPr="00F4550C">
        <w:rPr>
          <w:rFonts w:ascii="Times New Roman" w:hAnsi="Times New Roman" w:cs="Times New Roman"/>
          <w:sz w:val="24"/>
          <w:szCs w:val="24"/>
        </w:rPr>
        <w:t>behavioral</w:t>
      </w:r>
      <w:r w:rsidRPr="00F4550C">
        <w:rPr>
          <w:rFonts w:ascii="Times New Roman" w:hAnsi="Times New Roman" w:cs="Times New Roman"/>
          <w:sz w:val="24"/>
          <w:szCs w:val="24"/>
        </w:rPr>
        <w:t xml:space="preserve"> correction, as applied in situations with uncertain contingencies, the anterior cingulate cortex (ACC) should be activated. Similar differences in neural activity should be found in </w:t>
      </w:r>
      <w:r w:rsidR="005A5089" w:rsidRPr="00F4550C">
        <w:rPr>
          <w:rFonts w:ascii="Times New Roman" w:hAnsi="Times New Roman" w:cs="Times New Roman"/>
          <w:sz w:val="24"/>
          <w:szCs w:val="24"/>
        </w:rPr>
        <w:t>ERPs</w:t>
      </w:r>
      <w:r w:rsidRPr="00F4550C">
        <w:rPr>
          <w:rFonts w:ascii="Times New Roman" w:hAnsi="Times New Roman" w:cs="Times New Roman"/>
          <w:sz w:val="24"/>
          <w:szCs w:val="24"/>
        </w:rPr>
        <w:t xml:space="preserve">. In particular, late frontoparietal positivity associated with </w:t>
      </w:r>
      <w:r w:rsidR="005A5089" w:rsidRPr="00F4550C">
        <w:rPr>
          <w:rFonts w:ascii="Times New Roman" w:hAnsi="Times New Roman" w:cs="Times New Roman"/>
          <w:sz w:val="24"/>
          <w:szCs w:val="24"/>
        </w:rPr>
        <w:t>WM</w:t>
      </w:r>
      <w:r w:rsidRPr="00F4550C">
        <w:rPr>
          <w:rFonts w:ascii="Times New Roman" w:hAnsi="Times New Roman" w:cs="Times New Roman"/>
          <w:sz w:val="24"/>
          <w:szCs w:val="24"/>
        </w:rPr>
        <w:t xml:space="preserve"> updating and maintenance (i.e.</w:t>
      </w:r>
      <w:r w:rsidR="00026DB5" w:rsidRPr="00F4550C">
        <w:rPr>
          <w:rFonts w:ascii="Times New Roman" w:hAnsi="Times New Roman" w:cs="Times New Roman"/>
          <w:sz w:val="24"/>
          <w:szCs w:val="24"/>
        </w:rPr>
        <w:t>,</w:t>
      </w:r>
      <w:r w:rsidRPr="00F4550C">
        <w:rPr>
          <w:rFonts w:ascii="Times New Roman" w:hAnsi="Times New Roman" w:cs="Times New Roman"/>
          <w:sz w:val="24"/>
          <w:szCs w:val="24"/>
        </w:rPr>
        <w:t xml:space="preserve"> P3</w:t>
      </w:r>
      <w:r w:rsidR="00BF00E8" w:rsidRPr="00F4550C">
        <w:rPr>
          <w:rFonts w:ascii="Times New Roman" w:hAnsi="Times New Roman" w:cs="Times New Roman"/>
          <w:sz w:val="24"/>
          <w:szCs w:val="24"/>
        </w:rPr>
        <w:t>, l</w:t>
      </w:r>
      <w:r w:rsidRPr="00F4550C">
        <w:rPr>
          <w:rFonts w:ascii="Times New Roman" w:hAnsi="Times New Roman" w:cs="Times New Roman"/>
          <w:sz w:val="24"/>
          <w:szCs w:val="24"/>
        </w:rPr>
        <w:t xml:space="preserve">ate </w:t>
      </w:r>
      <w:r w:rsidR="00BF00E8" w:rsidRPr="00F4550C">
        <w:rPr>
          <w:rFonts w:ascii="Times New Roman" w:hAnsi="Times New Roman" w:cs="Times New Roman"/>
          <w:sz w:val="24"/>
          <w:szCs w:val="24"/>
        </w:rPr>
        <w:t>sustained positivity</w:t>
      </w:r>
      <w:r w:rsidRPr="00F4550C">
        <w:rPr>
          <w:rFonts w:ascii="Times New Roman" w:hAnsi="Times New Roman" w:cs="Times New Roman"/>
          <w:sz w:val="24"/>
          <w:szCs w:val="24"/>
        </w:rPr>
        <w:t>) should relate to the processing of predictive c</w:t>
      </w:r>
      <w:r w:rsidR="00BF00E8" w:rsidRPr="00F4550C">
        <w:rPr>
          <w:rFonts w:ascii="Times New Roman" w:hAnsi="Times New Roman" w:cs="Times New Roman"/>
          <w:sz w:val="24"/>
          <w:szCs w:val="24"/>
        </w:rPr>
        <w:t>ontext cues, due to the evaluation of an essential information for goal-pursuit at a later stage of cognitive decision making</w:t>
      </w:r>
      <w:r w:rsidRPr="00F4550C">
        <w:rPr>
          <w:rFonts w:ascii="Times New Roman" w:hAnsi="Times New Roman" w:cs="Times New Roman"/>
          <w:sz w:val="24"/>
          <w:szCs w:val="24"/>
        </w:rPr>
        <w:t>.</w:t>
      </w:r>
      <w:r w:rsidR="002B48F5" w:rsidRPr="00F4550C">
        <w:rPr>
          <w:rFonts w:ascii="Times New Roman" w:hAnsi="Times New Roman" w:cs="Times New Roman"/>
          <w:sz w:val="24"/>
          <w:szCs w:val="24"/>
        </w:rPr>
        <w:t xml:space="preserve"> </w:t>
      </w:r>
    </w:p>
    <w:p w14:paraId="59EB2265" w14:textId="3F91FBBC" w:rsidR="00F52B2B" w:rsidRPr="00F4550C" w:rsidRDefault="00BF00E8" w:rsidP="00BF00E8">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To</w:t>
      </w:r>
      <w:r w:rsidR="002B48F5" w:rsidRPr="00F4550C">
        <w:rPr>
          <w:rFonts w:ascii="Times New Roman" w:hAnsi="Times New Roman" w:cs="Times New Roman"/>
          <w:sz w:val="24"/>
          <w:szCs w:val="24"/>
        </w:rPr>
        <w:t xml:space="preserve"> our knowledge there have been no attempts at investigating these correlates in simultaneous EEG and fMRI recordings.</w:t>
      </w:r>
      <w:r w:rsidR="002B48F5" w:rsidRPr="00F4550C">
        <w:rPr>
          <w:rFonts w:ascii="Times New Roman" w:hAnsi="Times New Roman" w:cs="Times New Roman"/>
        </w:rPr>
        <w:t xml:space="preserve"> </w:t>
      </w:r>
      <w:r w:rsidR="002B48F5" w:rsidRPr="00F4550C">
        <w:rPr>
          <w:rFonts w:ascii="Times New Roman" w:hAnsi="Times New Roman" w:cs="Times New Roman"/>
          <w:sz w:val="24"/>
          <w:szCs w:val="24"/>
        </w:rPr>
        <w:t>Therefore,</w:t>
      </w:r>
      <w:r w:rsidR="00EA12BB" w:rsidRPr="00F4550C">
        <w:rPr>
          <w:rFonts w:ascii="Times New Roman" w:hAnsi="Times New Roman" w:cs="Times New Roman"/>
          <w:sz w:val="24"/>
          <w:szCs w:val="24"/>
        </w:rPr>
        <w:t xml:space="preserve"> a</w:t>
      </w:r>
      <w:r w:rsidRPr="00F4550C">
        <w:rPr>
          <w:rFonts w:ascii="Times New Roman" w:hAnsi="Times New Roman" w:cs="Times New Roman"/>
          <w:sz w:val="24"/>
          <w:szCs w:val="24"/>
        </w:rPr>
        <w:t>nother</w:t>
      </w:r>
      <w:r w:rsidR="00EA12BB" w:rsidRPr="00F4550C">
        <w:rPr>
          <w:rFonts w:ascii="Times New Roman" w:hAnsi="Times New Roman" w:cs="Times New Roman"/>
          <w:sz w:val="24"/>
          <w:szCs w:val="24"/>
        </w:rPr>
        <w:t xml:space="preserve"> secondary goal of this study is to replicate results from </w:t>
      </w:r>
      <w:r w:rsidR="00056710" w:rsidRPr="00F4550C">
        <w:rPr>
          <w:rFonts w:ascii="Times New Roman" w:hAnsi="Times New Roman" w:cs="Times New Roman"/>
          <w:sz w:val="24"/>
          <w:szCs w:val="24"/>
        </w:rPr>
        <w:t xml:space="preserve">past, </w:t>
      </w:r>
      <w:r w:rsidR="00EA12BB" w:rsidRPr="00F4550C">
        <w:rPr>
          <w:rFonts w:ascii="Times New Roman" w:hAnsi="Times New Roman" w:cs="Times New Roman"/>
          <w:sz w:val="24"/>
          <w:szCs w:val="24"/>
        </w:rPr>
        <w:t>isolated EEG and fMRI studies</w:t>
      </w:r>
      <w:r w:rsidR="00056710" w:rsidRPr="00F4550C">
        <w:rPr>
          <w:rFonts w:ascii="Times New Roman" w:hAnsi="Times New Roman" w:cs="Times New Roman"/>
          <w:sz w:val="24"/>
          <w:szCs w:val="24"/>
        </w:rPr>
        <w:t xml:space="preserve"> on cognitive control in the DPX task</w:t>
      </w:r>
      <w:r w:rsidR="00EA12BB" w:rsidRPr="00F4550C">
        <w:rPr>
          <w:rFonts w:ascii="Times New Roman" w:hAnsi="Times New Roman" w:cs="Times New Roman"/>
          <w:sz w:val="24"/>
          <w:szCs w:val="24"/>
        </w:rPr>
        <w:t xml:space="preserve">. </w:t>
      </w:r>
    </w:p>
    <w:p w14:paraId="2ECC76FB" w14:textId="77777777" w:rsidR="0027179F" w:rsidRPr="00F4550C" w:rsidRDefault="0027179F" w:rsidP="00CF1C70">
      <w:pPr>
        <w:spacing w:after="0" w:line="360" w:lineRule="auto"/>
        <w:ind w:firstLine="425"/>
        <w:jc w:val="both"/>
        <w:rPr>
          <w:rFonts w:ascii="Times New Roman" w:hAnsi="Times New Roman" w:cs="Times New Roman"/>
          <w:sz w:val="24"/>
          <w:szCs w:val="24"/>
        </w:rPr>
      </w:pPr>
    </w:p>
    <w:p w14:paraId="7AE516D0" w14:textId="5126AC2F" w:rsidR="0027179F" w:rsidRPr="00F4550C" w:rsidRDefault="00C22B3A" w:rsidP="0027179F">
      <w:pPr>
        <w:pStyle w:val="Heading3"/>
        <w:ind w:left="425"/>
        <w:jc w:val="both"/>
        <w:rPr>
          <w:rFonts w:ascii="Times New Roman" w:hAnsi="Times New Roman" w:cs="Times New Roman"/>
          <w:color w:val="auto"/>
        </w:rPr>
      </w:pPr>
      <w:bookmarkStart w:id="43" w:name="_Toc509584960"/>
      <w:r w:rsidRPr="00F4550C">
        <w:rPr>
          <w:rFonts w:ascii="Times New Roman" w:hAnsi="Times New Roman" w:cs="Times New Roman"/>
          <w:color w:val="auto"/>
        </w:rPr>
        <w:t>1.4.2</w:t>
      </w:r>
      <w:r w:rsidR="0027179F" w:rsidRPr="00F4550C">
        <w:rPr>
          <w:rFonts w:ascii="Times New Roman" w:hAnsi="Times New Roman" w:cs="Times New Roman"/>
          <w:color w:val="auto"/>
        </w:rPr>
        <w:t xml:space="preserve"> The practicability of multimodal data fusion</w:t>
      </w:r>
      <w:bookmarkEnd w:id="43"/>
    </w:p>
    <w:p w14:paraId="73FEA6FD" w14:textId="77777777" w:rsidR="00722D71" w:rsidRPr="00F4550C" w:rsidRDefault="00722D71" w:rsidP="00722D71">
      <w:pPr>
        <w:rPr>
          <w:rFonts w:ascii="Times New Roman" w:hAnsi="Times New Roman" w:cs="Times New Roman"/>
        </w:rPr>
      </w:pPr>
    </w:p>
    <w:p w14:paraId="6D88A910" w14:textId="669A6044" w:rsidR="001C4563" w:rsidRPr="00F4550C" w:rsidRDefault="001C4563" w:rsidP="00BF00E8">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Finally, since the primary goal of this study is to evaluate the practicability of multimodal data fusion, results unique or common to one or multiple analyses compared to unimodal data analyses (i.e., isolated EEG or fMRI) special focus shall be put on their discussion.</w:t>
      </w:r>
    </w:p>
    <w:p w14:paraId="42321F76" w14:textId="6E1EE2AE" w:rsidR="00BF00E8" w:rsidRPr="00F4550C" w:rsidRDefault="00D30545" w:rsidP="00BF00E8">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Taken together, jICA and pICA, N-PLS and multilevel modeling of EEG-fMRI data represent different approaches to data fusion. Each covers different aspects of neurovascular coupling and decoupling. They vary in how much information they utilize, which specific measures of fMRI or EEG are entered and in the physiological or statistical assumptions they make. Hence, they form a promising collection of analyses for evaluating benefits and drawbacks of multimodal data fusion.</w:t>
      </w:r>
    </w:p>
    <w:p w14:paraId="7A5A4E71" w14:textId="4786D40F" w:rsidR="001C4563" w:rsidRPr="00F4550C" w:rsidRDefault="001C4563" w:rsidP="00B23112">
      <w:pPr>
        <w:spacing w:after="0" w:line="360" w:lineRule="auto"/>
        <w:ind w:firstLine="425"/>
        <w:jc w:val="both"/>
        <w:rPr>
          <w:rFonts w:ascii="Times New Roman" w:hAnsi="Times New Roman" w:cs="Times New Roman"/>
          <w:sz w:val="24"/>
          <w:szCs w:val="24"/>
        </w:rPr>
        <w:sectPr w:rsidR="001C4563" w:rsidRPr="00F4550C">
          <w:headerReference w:type="default" r:id="rId19"/>
          <w:pgSz w:w="11906" w:h="16838"/>
          <w:pgMar w:top="1417" w:right="1417" w:bottom="1134" w:left="1417" w:header="708" w:footer="708" w:gutter="0"/>
          <w:cols w:space="708"/>
          <w:docGrid w:linePitch="360"/>
        </w:sectPr>
      </w:pPr>
      <w:r w:rsidRPr="00F4550C">
        <w:rPr>
          <w:rFonts w:ascii="Times New Roman" w:hAnsi="Times New Roman" w:cs="Times New Roman"/>
          <w:sz w:val="24"/>
          <w:szCs w:val="24"/>
        </w:rPr>
        <w:t xml:space="preserve">By highlighting differences and similarities between approaches, the framework put forth shall be an indication as to how specific research questions can be more accurately addresses by corresponding analyses. This methodological focus promises to improve the glaring flaw of poor validity and interpretational issues in neuroscientific research. As such, each approach shall be discussed in regards to its contribution in explaining results on cognitive control mechanisms involved in the utilized </w:t>
      </w:r>
      <w:r w:rsidR="00C45AC5" w:rsidRPr="00F4550C">
        <w:rPr>
          <w:rFonts w:ascii="Times New Roman" w:hAnsi="Times New Roman" w:cs="Times New Roman"/>
          <w:sz w:val="24"/>
          <w:szCs w:val="24"/>
        </w:rPr>
        <w:t>DPX task</w:t>
      </w:r>
      <w:r w:rsidRPr="00F4550C">
        <w:rPr>
          <w:rFonts w:ascii="Times New Roman" w:hAnsi="Times New Roman" w:cs="Times New Roman"/>
          <w:sz w:val="24"/>
          <w:szCs w:val="24"/>
        </w:rPr>
        <w:t>.</w:t>
      </w:r>
    </w:p>
    <w:p w14:paraId="2C935722" w14:textId="051B5B27" w:rsidR="004B20E5" w:rsidRPr="00F4550C" w:rsidRDefault="004B20E5" w:rsidP="00016E35">
      <w:pPr>
        <w:pStyle w:val="Heading1"/>
        <w:rPr>
          <w:rFonts w:ascii="Times New Roman" w:hAnsi="Times New Roman" w:cs="Times New Roman"/>
          <w:color w:val="auto"/>
          <w:sz w:val="28"/>
        </w:rPr>
      </w:pPr>
      <w:bookmarkStart w:id="44" w:name="_Toc509584961"/>
      <w:r w:rsidRPr="00F4550C">
        <w:rPr>
          <w:rFonts w:ascii="Times New Roman" w:hAnsi="Times New Roman" w:cs="Times New Roman"/>
          <w:color w:val="auto"/>
          <w:sz w:val="28"/>
        </w:rPr>
        <w:lastRenderedPageBreak/>
        <w:t>2. Methods</w:t>
      </w:r>
      <w:bookmarkEnd w:id="44"/>
    </w:p>
    <w:p w14:paraId="2B82700C" w14:textId="77777777" w:rsidR="004B20E5" w:rsidRPr="00F4550C" w:rsidRDefault="004B20E5" w:rsidP="00016E35">
      <w:pPr>
        <w:rPr>
          <w:rFonts w:ascii="Times New Roman" w:hAnsi="Times New Roman" w:cs="Times New Roman"/>
        </w:rPr>
      </w:pPr>
    </w:p>
    <w:p w14:paraId="247265E6" w14:textId="73A28C1F" w:rsidR="00284856" w:rsidRPr="00F4550C" w:rsidRDefault="00284856" w:rsidP="00284856">
      <w:pPr>
        <w:pStyle w:val="Heading2"/>
        <w:rPr>
          <w:rFonts w:ascii="Times New Roman" w:hAnsi="Times New Roman" w:cs="Times New Roman"/>
          <w:color w:val="auto"/>
        </w:rPr>
      </w:pPr>
      <w:bookmarkStart w:id="45" w:name="_Toc509584962"/>
      <w:r w:rsidRPr="00F4550C">
        <w:rPr>
          <w:rFonts w:ascii="Times New Roman" w:hAnsi="Times New Roman" w:cs="Times New Roman"/>
          <w:color w:val="auto"/>
        </w:rPr>
        <w:t xml:space="preserve">2.1 </w:t>
      </w:r>
      <w:r>
        <w:rPr>
          <w:rFonts w:ascii="Times New Roman" w:hAnsi="Times New Roman" w:cs="Times New Roman"/>
          <w:color w:val="auto"/>
        </w:rPr>
        <w:t>Data</w:t>
      </w:r>
      <w:r w:rsidR="00812152">
        <w:rPr>
          <w:rFonts w:ascii="Times New Roman" w:hAnsi="Times New Roman" w:cs="Times New Roman"/>
          <w:color w:val="auto"/>
        </w:rPr>
        <w:t xml:space="preserve"> and code</w:t>
      </w:r>
      <w:r>
        <w:rPr>
          <w:rFonts w:ascii="Times New Roman" w:hAnsi="Times New Roman" w:cs="Times New Roman"/>
          <w:color w:val="auto"/>
        </w:rPr>
        <w:t xml:space="preserve"> availability statement</w:t>
      </w:r>
      <w:bookmarkEnd w:id="45"/>
    </w:p>
    <w:p w14:paraId="4E98A79A" w14:textId="77777777" w:rsidR="00284856" w:rsidRPr="00F4550C" w:rsidRDefault="00284856" w:rsidP="00284856">
      <w:pPr>
        <w:rPr>
          <w:rFonts w:ascii="Times New Roman" w:hAnsi="Times New Roman" w:cs="Times New Roman"/>
        </w:rPr>
      </w:pPr>
    </w:p>
    <w:p w14:paraId="2968D3F0" w14:textId="13642EA1" w:rsidR="00216179" w:rsidRDefault="00284856" w:rsidP="0021617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All behavioral data is made</w:t>
      </w:r>
      <w:r w:rsidR="00216179">
        <w:rPr>
          <w:rFonts w:ascii="Times New Roman" w:hAnsi="Times New Roman" w:cs="Times New Roman"/>
          <w:sz w:val="24"/>
          <w:szCs w:val="24"/>
        </w:rPr>
        <w:t xml:space="preserve"> publicly</w:t>
      </w:r>
      <w:r>
        <w:rPr>
          <w:rFonts w:ascii="Times New Roman" w:hAnsi="Times New Roman" w:cs="Times New Roman"/>
          <w:sz w:val="24"/>
          <w:szCs w:val="24"/>
        </w:rPr>
        <w:t xml:space="preserve"> available </w:t>
      </w:r>
      <w:r w:rsidR="00216179">
        <w:rPr>
          <w:rFonts w:ascii="Times New Roman" w:hAnsi="Times New Roman" w:cs="Times New Roman"/>
          <w:sz w:val="24"/>
          <w:szCs w:val="24"/>
        </w:rPr>
        <w:t>on GitHub (</w:t>
      </w:r>
      <w:hyperlink r:id="rId20" w:history="1">
        <w:r w:rsidR="00216179" w:rsidRPr="007925AD">
          <w:rPr>
            <w:rStyle w:val="Hyperlink"/>
            <w:rFonts w:ascii="Times New Roman" w:hAnsi="Times New Roman" w:cs="Times New Roman"/>
            <w:sz w:val="24"/>
            <w:szCs w:val="24"/>
          </w:rPr>
          <w:t>https://github.com/MalteGueth/MSc_thesis_MalteGueth</w:t>
        </w:r>
      </w:hyperlink>
      <w:r w:rsidR="00216179">
        <w:rPr>
          <w:rFonts w:ascii="Times New Roman" w:hAnsi="Times New Roman" w:cs="Times New Roman"/>
          <w:sz w:val="24"/>
          <w:szCs w:val="24"/>
        </w:rPr>
        <w:t>). In addition to behavioral, electrophysiological and neuroimaging data can be found on OpenfMRI (</w:t>
      </w:r>
      <w:hyperlink r:id="rId21" w:history="1">
        <w:r w:rsidR="00216179" w:rsidRPr="007925AD">
          <w:rPr>
            <w:rStyle w:val="Hyperlink"/>
            <w:rFonts w:ascii="Times New Roman" w:hAnsi="Times New Roman" w:cs="Times New Roman"/>
            <w:sz w:val="24"/>
            <w:szCs w:val="24"/>
          </w:rPr>
          <w:t>https://openfmri.org</w:t>
        </w:r>
      </w:hyperlink>
      <w:r w:rsidR="00216179">
        <w:rPr>
          <w:rFonts w:ascii="Times New Roman" w:hAnsi="Times New Roman" w:cs="Times New Roman"/>
          <w:sz w:val="24"/>
          <w:szCs w:val="24"/>
        </w:rPr>
        <w:t xml:space="preserve">) as well as Open Science Framework (https://osf.io). </w:t>
      </w:r>
    </w:p>
    <w:p w14:paraId="1C50B6E8" w14:textId="04251096" w:rsidR="00216179" w:rsidRDefault="00216179" w:rsidP="0021617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Complete analysis scripts in Python and R, Jupyter Notebooks for exemplary analyses, plots, conference contributions regarding this project, the original ethics proposal, open lab notebooks and additional code scripts for unreported analyses are available on the same GitHub repository as the behavioral data.</w:t>
      </w:r>
    </w:p>
    <w:p w14:paraId="03E2876F" w14:textId="77777777" w:rsidR="00284856" w:rsidRDefault="00284856" w:rsidP="00016E35">
      <w:pPr>
        <w:pStyle w:val="Heading2"/>
        <w:rPr>
          <w:rFonts w:ascii="Times New Roman" w:hAnsi="Times New Roman" w:cs="Times New Roman"/>
          <w:color w:val="auto"/>
        </w:rPr>
      </w:pPr>
    </w:p>
    <w:p w14:paraId="461134C8" w14:textId="346A6CA7" w:rsidR="004B20E5" w:rsidRPr="00F4550C" w:rsidRDefault="00284856" w:rsidP="00016E35">
      <w:pPr>
        <w:pStyle w:val="Heading2"/>
        <w:rPr>
          <w:rFonts w:ascii="Times New Roman" w:hAnsi="Times New Roman" w:cs="Times New Roman"/>
          <w:color w:val="auto"/>
        </w:rPr>
      </w:pPr>
      <w:bookmarkStart w:id="46" w:name="_Toc509584963"/>
      <w:r>
        <w:rPr>
          <w:rFonts w:ascii="Times New Roman" w:hAnsi="Times New Roman" w:cs="Times New Roman"/>
          <w:color w:val="auto"/>
        </w:rPr>
        <w:t>2.2</w:t>
      </w:r>
      <w:r w:rsidR="004B20E5" w:rsidRPr="00F4550C">
        <w:rPr>
          <w:rFonts w:ascii="Times New Roman" w:hAnsi="Times New Roman" w:cs="Times New Roman"/>
          <w:color w:val="auto"/>
        </w:rPr>
        <w:t xml:space="preserve"> Participants</w:t>
      </w:r>
      <w:bookmarkEnd w:id="46"/>
    </w:p>
    <w:p w14:paraId="1D22ADE2" w14:textId="77777777" w:rsidR="004B20E5" w:rsidRPr="00F4550C" w:rsidRDefault="004B20E5" w:rsidP="00016E35">
      <w:pPr>
        <w:rPr>
          <w:rFonts w:ascii="Times New Roman" w:hAnsi="Times New Roman" w:cs="Times New Roman"/>
        </w:rPr>
      </w:pPr>
    </w:p>
    <w:p w14:paraId="100C78DE" w14:textId="6E6248C5" w:rsidR="006D7FCC" w:rsidRDefault="006D7FCC" w:rsidP="006D7FCC">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For the experiment T</w:t>
      </w:r>
      <w:r w:rsidR="00B562C3" w:rsidRPr="00F4550C">
        <w:rPr>
          <w:rFonts w:ascii="Times New Roman" w:hAnsi="Times New Roman" w:cs="Times New Roman"/>
          <w:sz w:val="24"/>
          <w:szCs w:val="24"/>
        </w:rPr>
        <w:t>h</w:t>
      </w:r>
      <w:r w:rsidRPr="00F4550C">
        <w:rPr>
          <w:rFonts w:ascii="Times New Roman" w:hAnsi="Times New Roman" w:cs="Times New Roman"/>
          <w:sz w:val="24"/>
          <w:szCs w:val="24"/>
        </w:rPr>
        <w:t>irteen healthy, right-handed medicine students from the University of Marburg (</w:t>
      </w:r>
      <w:r w:rsidR="00B562C3" w:rsidRPr="00F4550C">
        <w:rPr>
          <w:rFonts w:ascii="Times New Roman" w:hAnsi="Times New Roman" w:cs="Times New Roman"/>
          <w:sz w:val="24"/>
          <w:szCs w:val="24"/>
        </w:rPr>
        <w:t>7</w:t>
      </w:r>
      <w:r w:rsidRPr="00F4550C">
        <w:rPr>
          <w:rFonts w:ascii="Times New Roman" w:hAnsi="Times New Roman" w:cs="Times New Roman"/>
          <w:sz w:val="24"/>
          <w:szCs w:val="24"/>
        </w:rPr>
        <w:t xml:space="preserve"> males and </w:t>
      </w:r>
      <w:r w:rsidR="00B562C3" w:rsidRPr="00F4550C">
        <w:rPr>
          <w:rFonts w:ascii="Times New Roman" w:hAnsi="Times New Roman" w:cs="Times New Roman"/>
          <w:sz w:val="24"/>
          <w:szCs w:val="24"/>
        </w:rPr>
        <w:t>6</w:t>
      </w:r>
      <w:r w:rsidRPr="00F4550C">
        <w:rPr>
          <w:rFonts w:ascii="Times New Roman" w:hAnsi="Times New Roman" w:cs="Times New Roman"/>
          <w:sz w:val="24"/>
          <w:szCs w:val="24"/>
        </w:rPr>
        <w:t xml:space="preserve"> females)</w:t>
      </w:r>
      <w:r w:rsidR="00B562C3" w:rsidRPr="00F4550C">
        <w:rPr>
          <w:rFonts w:ascii="Times New Roman" w:hAnsi="Times New Roman" w:cs="Times New Roman"/>
          <w:sz w:val="24"/>
          <w:szCs w:val="24"/>
        </w:rPr>
        <w:t xml:space="preserve"> were recruited</w:t>
      </w:r>
      <w:r w:rsidRPr="00F4550C">
        <w:rPr>
          <w:rFonts w:ascii="Times New Roman" w:hAnsi="Times New Roman" w:cs="Times New Roman"/>
          <w:sz w:val="24"/>
          <w:szCs w:val="24"/>
        </w:rPr>
        <w:t>.</w:t>
      </w:r>
      <w:r w:rsidR="00B562C3" w:rsidRPr="00F4550C">
        <w:rPr>
          <w:rFonts w:ascii="Times New Roman" w:hAnsi="Times New Roman" w:cs="Times New Roman"/>
          <w:sz w:val="24"/>
          <w:szCs w:val="24"/>
        </w:rPr>
        <w:t xml:space="preserve"> Each of them took part in an MRI introduction course to </w:t>
      </w:r>
      <w:r w:rsidR="00077F19" w:rsidRPr="00F4550C">
        <w:rPr>
          <w:rFonts w:ascii="Times New Roman" w:hAnsi="Times New Roman" w:cs="Times New Roman"/>
          <w:sz w:val="24"/>
          <w:szCs w:val="24"/>
        </w:rPr>
        <w:t>familiarize</w:t>
      </w:r>
      <w:r w:rsidR="00B562C3" w:rsidRPr="00F4550C">
        <w:rPr>
          <w:rFonts w:ascii="Times New Roman" w:hAnsi="Times New Roman" w:cs="Times New Roman"/>
          <w:sz w:val="24"/>
          <w:szCs w:val="24"/>
        </w:rPr>
        <w:t xml:space="preserve"> the</w:t>
      </w:r>
      <w:r w:rsidR="00077F19" w:rsidRPr="00F4550C">
        <w:rPr>
          <w:rFonts w:ascii="Times New Roman" w:hAnsi="Times New Roman" w:cs="Times New Roman"/>
          <w:sz w:val="24"/>
          <w:szCs w:val="24"/>
        </w:rPr>
        <w:t>mselves</w:t>
      </w:r>
      <w:r w:rsidR="00B562C3" w:rsidRPr="00F4550C">
        <w:rPr>
          <w:rFonts w:ascii="Times New Roman" w:hAnsi="Times New Roman" w:cs="Times New Roman"/>
          <w:sz w:val="24"/>
          <w:szCs w:val="24"/>
        </w:rPr>
        <w:t xml:space="preserve"> method</w:t>
      </w:r>
      <w:r w:rsidR="00077F19" w:rsidRPr="00F4550C">
        <w:rPr>
          <w:rFonts w:ascii="Times New Roman" w:hAnsi="Times New Roman" w:cs="Times New Roman"/>
          <w:sz w:val="24"/>
          <w:szCs w:val="24"/>
        </w:rPr>
        <w:t xml:space="preserve"> and to experience having an MRI scan performed on themselves</w:t>
      </w:r>
      <w:r w:rsidR="00B562C3"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Subjects were additionally offered</w:t>
      </w:r>
      <w:r w:rsidR="000F1A7A" w:rsidRPr="00F4550C">
        <w:rPr>
          <w:rFonts w:ascii="Times New Roman" w:hAnsi="Times New Roman" w:cs="Times New Roman"/>
          <w:sz w:val="24"/>
          <w:szCs w:val="24"/>
        </w:rPr>
        <w:t xml:space="preserve"> to </w:t>
      </w:r>
      <w:r w:rsidR="00077F19" w:rsidRPr="00F4550C">
        <w:rPr>
          <w:rFonts w:ascii="Times New Roman" w:hAnsi="Times New Roman" w:cs="Times New Roman"/>
          <w:sz w:val="24"/>
          <w:szCs w:val="24"/>
        </w:rPr>
        <w:t>participate in an fMRI experiment. If they agreed, subjects were asked permission to have an EEG recording added to the experiment</w:t>
      </w:r>
      <w:r w:rsidR="00B562C3" w:rsidRPr="00F4550C">
        <w:rPr>
          <w:rFonts w:ascii="Times New Roman" w:hAnsi="Times New Roman" w:cs="Times New Roman"/>
          <w:sz w:val="24"/>
          <w:szCs w:val="24"/>
        </w:rPr>
        <w:t>.</w:t>
      </w:r>
      <w:r w:rsidR="00077F19" w:rsidRPr="00F4550C">
        <w:rPr>
          <w:rFonts w:ascii="Times New Roman" w:hAnsi="Times New Roman" w:cs="Times New Roman"/>
          <w:sz w:val="24"/>
          <w:szCs w:val="24"/>
        </w:rPr>
        <w:t xml:space="preserve"> In exchange, they were provided an anatomical scan of their brain.</w:t>
      </w:r>
      <w:r w:rsidR="00B562C3"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Subjects</w:t>
      </w:r>
      <w:r w:rsidR="00B562C3" w:rsidRPr="00F4550C">
        <w:rPr>
          <w:rFonts w:ascii="Times New Roman" w:hAnsi="Times New Roman" w:cs="Times New Roman"/>
          <w:sz w:val="24"/>
          <w:szCs w:val="24"/>
        </w:rPr>
        <w:t xml:space="preserve"> were excluded from the experiment if they were not between 18 and 35 years old, reported impaired vision, left-handedness, prior experience with the task,</w:t>
      </w:r>
      <w:r w:rsidRPr="00F4550C">
        <w:rPr>
          <w:rFonts w:ascii="Times New Roman" w:hAnsi="Times New Roman" w:cs="Times New Roman"/>
          <w:sz w:val="24"/>
          <w:szCs w:val="24"/>
        </w:rPr>
        <w:t xml:space="preserve"> cu</w:t>
      </w:r>
      <w:r w:rsidR="00077F19" w:rsidRPr="00F4550C">
        <w:rPr>
          <w:rFonts w:ascii="Times New Roman" w:hAnsi="Times New Roman" w:cs="Times New Roman"/>
          <w:sz w:val="24"/>
          <w:szCs w:val="24"/>
        </w:rPr>
        <w:t>rrent use of prescription drugs and</w:t>
      </w:r>
      <w:r w:rsidRPr="00F4550C">
        <w:rPr>
          <w:rFonts w:ascii="Times New Roman" w:hAnsi="Times New Roman" w:cs="Times New Roman"/>
          <w:sz w:val="24"/>
          <w:szCs w:val="24"/>
        </w:rPr>
        <w:t xml:space="preserve"> acut</w:t>
      </w:r>
      <w:r w:rsidR="00B562C3" w:rsidRPr="00F4550C">
        <w:rPr>
          <w:rFonts w:ascii="Times New Roman" w:hAnsi="Times New Roman" w:cs="Times New Roman"/>
          <w:sz w:val="24"/>
          <w:szCs w:val="24"/>
        </w:rPr>
        <w:t>e or a history of neurological or</w:t>
      </w:r>
      <w:r w:rsidRPr="00F4550C">
        <w:rPr>
          <w:rFonts w:ascii="Times New Roman" w:hAnsi="Times New Roman" w:cs="Times New Roman"/>
          <w:sz w:val="24"/>
          <w:szCs w:val="24"/>
        </w:rPr>
        <w:t xml:space="preserve"> psychiatric disorders. </w:t>
      </w:r>
      <w:r w:rsidR="00077F19" w:rsidRPr="00F4550C">
        <w:rPr>
          <w:rFonts w:ascii="Times New Roman" w:hAnsi="Times New Roman" w:cs="Times New Roman"/>
          <w:sz w:val="24"/>
          <w:szCs w:val="24"/>
        </w:rPr>
        <w:t>All subjects were</w:t>
      </w:r>
      <w:r w:rsidRPr="00F4550C">
        <w:rPr>
          <w:rFonts w:ascii="Times New Roman" w:hAnsi="Times New Roman" w:cs="Times New Roman"/>
          <w:sz w:val="24"/>
          <w:szCs w:val="24"/>
        </w:rPr>
        <w:t xml:space="preserve"> between 18 and </w:t>
      </w:r>
      <w:r w:rsidR="00B562C3" w:rsidRPr="00F4550C">
        <w:rPr>
          <w:rFonts w:ascii="Times New Roman" w:hAnsi="Times New Roman" w:cs="Times New Roman"/>
          <w:sz w:val="24"/>
          <w:szCs w:val="24"/>
        </w:rPr>
        <w:t>32 years</w:t>
      </w:r>
      <w:r w:rsidR="00077F19" w:rsidRPr="00F4550C">
        <w:rPr>
          <w:rFonts w:ascii="Times New Roman" w:hAnsi="Times New Roman" w:cs="Times New Roman"/>
          <w:sz w:val="24"/>
          <w:szCs w:val="24"/>
        </w:rPr>
        <w:t xml:space="preserve"> old</w:t>
      </w:r>
      <w:r w:rsidR="00B562C3" w:rsidRPr="00F4550C">
        <w:rPr>
          <w:rFonts w:ascii="Times New Roman" w:hAnsi="Times New Roman" w:cs="Times New Roman"/>
          <w:sz w:val="24"/>
          <w:szCs w:val="24"/>
        </w:rPr>
        <w:t xml:space="preserve"> (M = 23.23, SD = 4.28</w:t>
      </w:r>
      <w:r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Participants</w:t>
      </w:r>
      <w:r w:rsidR="00DE05F4"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 xml:space="preserve">provided informed consent </w:t>
      </w:r>
      <w:r w:rsidR="00DE05F4" w:rsidRPr="00F4550C">
        <w:rPr>
          <w:rFonts w:ascii="Times New Roman" w:hAnsi="Times New Roman" w:cs="Times New Roman"/>
          <w:sz w:val="24"/>
          <w:szCs w:val="24"/>
        </w:rPr>
        <w:t xml:space="preserve">after they were </w:t>
      </w:r>
      <w:r w:rsidR="00077F19" w:rsidRPr="00F4550C">
        <w:rPr>
          <w:rFonts w:ascii="Times New Roman" w:hAnsi="Times New Roman" w:cs="Times New Roman"/>
          <w:sz w:val="24"/>
          <w:szCs w:val="24"/>
        </w:rPr>
        <w:t>given</w:t>
      </w:r>
      <w:r w:rsidR="00DE05F4" w:rsidRPr="00F4550C">
        <w:rPr>
          <w:rFonts w:ascii="Times New Roman" w:hAnsi="Times New Roman" w:cs="Times New Roman"/>
          <w:sz w:val="24"/>
          <w:szCs w:val="24"/>
        </w:rPr>
        <w:t xml:space="preserve"> </w:t>
      </w:r>
      <w:r w:rsidR="00077F19" w:rsidRPr="00F4550C">
        <w:rPr>
          <w:rFonts w:ascii="Times New Roman" w:hAnsi="Times New Roman" w:cs="Times New Roman"/>
          <w:sz w:val="24"/>
          <w:szCs w:val="24"/>
        </w:rPr>
        <w:t>a summary of the risks and</w:t>
      </w:r>
      <w:r w:rsidR="00DE05F4" w:rsidRPr="00F4550C">
        <w:rPr>
          <w:rFonts w:ascii="Times New Roman" w:hAnsi="Times New Roman" w:cs="Times New Roman"/>
          <w:sz w:val="24"/>
          <w:szCs w:val="24"/>
        </w:rPr>
        <w:t xml:space="preserve"> requirements </w:t>
      </w:r>
      <w:r w:rsidR="00077F19" w:rsidRPr="00F4550C">
        <w:rPr>
          <w:rFonts w:ascii="Times New Roman" w:hAnsi="Times New Roman" w:cs="Times New Roman"/>
          <w:sz w:val="24"/>
          <w:szCs w:val="24"/>
        </w:rPr>
        <w:t xml:space="preserve">involved as well as </w:t>
      </w:r>
      <w:r w:rsidR="00DE05F4" w:rsidRPr="00F4550C">
        <w:rPr>
          <w:rFonts w:ascii="Times New Roman" w:hAnsi="Times New Roman" w:cs="Times New Roman"/>
          <w:sz w:val="24"/>
          <w:szCs w:val="24"/>
        </w:rPr>
        <w:t>a rough outlet of the experimental procedure</w:t>
      </w:r>
      <w:r w:rsidRPr="00F4550C">
        <w:rPr>
          <w:rFonts w:ascii="Times New Roman" w:hAnsi="Times New Roman" w:cs="Times New Roman"/>
          <w:sz w:val="24"/>
          <w:szCs w:val="24"/>
        </w:rPr>
        <w:t xml:space="preserve">. </w:t>
      </w:r>
      <w:r w:rsidR="00700B20">
        <w:rPr>
          <w:rFonts w:ascii="Times New Roman" w:hAnsi="Times New Roman" w:cs="Times New Roman"/>
          <w:sz w:val="24"/>
          <w:szCs w:val="24"/>
        </w:rPr>
        <w:t>A summary of all subject inf</w:t>
      </w:r>
      <w:r w:rsidR="008226BE">
        <w:rPr>
          <w:rFonts w:ascii="Times New Roman" w:hAnsi="Times New Roman" w:cs="Times New Roman"/>
          <w:sz w:val="24"/>
          <w:szCs w:val="24"/>
        </w:rPr>
        <w:t xml:space="preserve">ormation can be found </w:t>
      </w:r>
      <w:r w:rsidR="008226BE" w:rsidRPr="008370AA">
        <w:rPr>
          <w:rFonts w:ascii="Times New Roman" w:hAnsi="Times New Roman" w:cs="Times New Roman"/>
          <w:sz w:val="24"/>
          <w:szCs w:val="24"/>
        </w:rPr>
        <w:t xml:space="preserve">in </w:t>
      </w:r>
      <w:r w:rsidR="00DF410C" w:rsidRPr="008370AA">
        <w:rPr>
          <w:rFonts w:ascii="Times New Roman" w:hAnsi="Times New Roman" w:cs="Times New Roman"/>
          <w:sz w:val="24"/>
          <w:szCs w:val="24"/>
        </w:rPr>
        <w:fldChar w:fldCharType="begin"/>
      </w:r>
      <w:r w:rsidR="00DF410C" w:rsidRPr="008370AA">
        <w:rPr>
          <w:rFonts w:ascii="Times New Roman" w:hAnsi="Times New Roman" w:cs="Times New Roman"/>
          <w:sz w:val="24"/>
          <w:szCs w:val="24"/>
        </w:rPr>
        <w:instrText xml:space="preserve"> REF _Ref508810168 \h </w:instrText>
      </w:r>
      <w:r w:rsidR="008370AA" w:rsidRPr="008370AA">
        <w:rPr>
          <w:rFonts w:ascii="Times New Roman" w:hAnsi="Times New Roman" w:cs="Times New Roman"/>
          <w:sz w:val="24"/>
          <w:szCs w:val="24"/>
        </w:rPr>
        <w:instrText xml:space="preserve"> \* MERGEFORMAT </w:instrText>
      </w:r>
      <w:r w:rsidR="00DF410C" w:rsidRPr="008370AA">
        <w:rPr>
          <w:rFonts w:ascii="Times New Roman" w:hAnsi="Times New Roman" w:cs="Times New Roman"/>
          <w:sz w:val="24"/>
          <w:szCs w:val="24"/>
        </w:rPr>
      </w:r>
      <w:r w:rsidR="00DF410C" w:rsidRPr="008370AA">
        <w:rPr>
          <w:rFonts w:ascii="Times New Roman" w:hAnsi="Times New Roman" w:cs="Times New Roman"/>
          <w:sz w:val="24"/>
          <w:szCs w:val="24"/>
        </w:rPr>
        <w:fldChar w:fldCharType="separate"/>
      </w:r>
      <w:r w:rsidR="00DF410C" w:rsidRPr="008370AA">
        <w:rPr>
          <w:rFonts w:ascii="Times New Roman" w:hAnsi="Times New Roman" w:cs="Times New Roman"/>
          <w:b/>
          <w:color w:val="000000" w:themeColor="text1"/>
          <w:sz w:val="24"/>
          <w:szCs w:val="24"/>
        </w:rPr>
        <w:t xml:space="preserve">Table </w:t>
      </w:r>
      <w:r w:rsidR="00DF410C" w:rsidRPr="008370AA">
        <w:rPr>
          <w:rFonts w:ascii="Times New Roman" w:hAnsi="Times New Roman" w:cs="Times New Roman"/>
          <w:b/>
          <w:noProof/>
          <w:color w:val="000000" w:themeColor="text1"/>
          <w:sz w:val="24"/>
          <w:szCs w:val="24"/>
        </w:rPr>
        <w:t>1</w:t>
      </w:r>
      <w:r w:rsidR="00DF410C" w:rsidRPr="008370AA">
        <w:rPr>
          <w:rFonts w:ascii="Times New Roman" w:hAnsi="Times New Roman" w:cs="Times New Roman"/>
          <w:sz w:val="24"/>
          <w:szCs w:val="24"/>
        </w:rPr>
        <w:fldChar w:fldCharType="end"/>
      </w:r>
      <w:r w:rsidR="00700B20">
        <w:rPr>
          <w:rFonts w:ascii="Times New Roman" w:hAnsi="Times New Roman" w:cs="Times New Roman"/>
          <w:sz w:val="24"/>
          <w:szCs w:val="24"/>
        </w:rPr>
        <w:t xml:space="preserve">. </w:t>
      </w:r>
      <w:r w:rsidR="00DE05F4" w:rsidRPr="00F4550C">
        <w:rPr>
          <w:rFonts w:ascii="Times New Roman" w:hAnsi="Times New Roman" w:cs="Times New Roman"/>
          <w:sz w:val="24"/>
          <w:szCs w:val="24"/>
        </w:rPr>
        <w:t>This</w:t>
      </w:r>
      <w:r w:rsidRPr="00F4550C">
        <w:rPr>
          <w:rFonts w:ascii="Times New Roman" w:hAnsi="Times New Roman" w:cs="Times New Roman"/>
          <w:sz w:val="24"/>
          <w:szCs w:val="24"/>
        </w:rPr>
        <w:t xml:space="preserve"> study was approved by the local ethics committee at the Department of Psychology.</w:t>
      </w:r>
    </w:p>
    <w:p w14:paraId="11C56821" w14:textId="77777777" w:rsidR="00700B20" w:rsidRDefault="00700B20" w:rsidP="006D7FCC">
      <w:pPr>
        <w:spacing w:after="0" w:line="360" w:lineRule="auto"/>
        <w:ind w:firstLine="425"/>
        <w:jc w:val="both"/>
        <w:rPr>
          <w:rFonts w:ascii="Times New Roman" w:hAnsi="Times New Roman" w:cs="Times New Roman"/>
          <w:sz w:val="24"/>
          <w:szCs w:val="24"/>
        </w:rPr>
      </w:pPr>
    </w:p>
    <w:p w14:paraId="75496C0E" w14:textId="5EC37C22" w:rsidR="00C91B54" w:rsidRDefault="00C91B54" w:rsidP="003628A8">
      <w:pPr>
        <w:pStyle w:val="Caption"/>
        <w:keepNext/>
        <w:ind w:left="720" w:firstLine="720"/>
        <w:rPr>
          <w:rFonts w:ascii="Times New Roman" w:hAnsi="Times New Roman" w:cs="Times New Roman"/>
          <w:b/>
          <w:i w:val="0"/>
          <w:color w:val="000000" w:themeColor="text1"/>
          <w:sz w:val="24"/>
          <w:szCs w:val="24"/>
        </w:rPr>
      </w:pPr>
      <w:bookmarkStart w:id="47" w:name="_Ref508810168"/>
      <w:r w:rsidRPr="00C91B54">
        <w:rPr>
          <w:rFonts w:ascii="Times New Roman" w:hAnsi="Times New Roman" w:cs="Times New Roman"/>
          <w:b/>
          <w:i w:val="0"/>
          <w:color w:val="000000" w:themeColor="text1"/>
          <w:sz w:val="24"/>
          <w:szCs w:val="24"/>
        </w:rPr>
        <w:t xml:space="preserve">Table </w:t>
      </w:r>
      <w:r w:rsidRPr="00C91B54">
        <w:rPr>
          <w:rFonts w:ascii="Times New Roman" w:hAnsi="Times New Roman" w:cs="Times New Roman"/>
          <w:b/>
          <w:i w:val="0"/>
          <w:color w:val="000000" w:themeColor="text1"/>
          <w:sz w:val="24"/>
          <w:szCs w:val="24"/>
        </w:rPr>
        <w:fldChar w:fldCharType="begin"/>
      </w:r>
      <w:r w:rsidRPr="00C91B54">
        <w:rPr>
          <w:rFonts w:ascii="Times New Roman" w:hAnsi="Times New Roman" w:cs="Times New Roman"/>
          <w:b/>
          <w:i w:val="0"/>
          <w:color w:val="000000" w:themeColor="text1"/>
          <w:sz w:val="24"/>
          <w:szCs w:val="24"/>
        </w:rPr>
        <w:instrText xml:space="preserve"> SEQ Table \* ARABIC </w:instrText>
      </w:r>
      <w:r w:rsidRPr="00C91B54">
        <w:rPr>
          <w:rFonts w:ascii="Times New Roman" w:hAnsi="Times New Roman" w:cs="Times New Roman"/>
          <w:b/>
          <w:i w:val="0"/>
          <w:color w:val="000000" w:themeColor="text1"/>
          <w:sz w:val="24"/>
          <w:szCs w:val="24"/>
        </w:rPr>
        <w:fldChar w:fldCharType="separate"/>
      </w:r>
      <w:r w:rsidRPr="00C91B54">
        <w:rPr>
          <w:rFonts w:ascii="Times New Roman" w:hAnsi="Times New Roman" w:cs="Times New Roman"/>
          <w:b/>
          <w:i w:val="0"/>
          <w:noProof/>
          <w:color w:val="000000" w:themeColor="text1"/>
          <w:sz w:val="24"/>
          <w:szCs w:val="24"/>
        </w:rPr>
        <w:t>1</w:t>
      </w:r>
      <w:r w:rsidRPr="00C91B54">
        <w:rPr>
          <w:rFonts w:ascii="Times New Roman" w:hAnsi="Times New Roman" w:cs="Times New Roman"/>
          <w:b/>
          <w:i w:val="0"/>
          <w:color w:val="000000" w:themeColor="text1"/>
          <w:sz w:val="24"/>
          <w:szCs w:val="24"/>
        </w:rPr>
        <w:fldChar w:fldCharType="end"/>
      </w:r>
      <w:bookmarkEnd w:id="47"/>
    </w:p>
    <w:p w14:paraId="0C7E120D" w14:textId="5B872D33" w:rsidR="00C91B54" w:rsidRPr="00B859DF" w:rsidRDefault="00C91B54" w:rsidP="00C322AD">
      <w:pPr>
        <w:ind w:left="720" w:firstLine="720"/>
        <w:rPr>
          <w:rFonts w:ascii="Times New Roman" w:hAnsi="Times New Roman" w:cs="Times New Roman"/>
          <w:i/>
          <w:sz w:val="24"/>
          <w:szCs w:val="24"/>
        </w:rPr>
      </w:pPr>
      <w:r w:rsidRPr="00B859DF">
        <w:rPr>
          <w:rFonts w:ascii="Times New Roman" w:hAnsi="Times New Roman" w:cs="Times New Roman"/>
          <w:i/>
          <w:sz w:val="24"/>
          <w:szCs w:val="24"/>
        </w:rPr>
        <w:t>Participant characteristics</w:t>
      </w:r>
    </w:p>
    <w:tbl>
      <w:tblPr>
        <w:tblStyle w:val="TableGrid"/>
        <w:tblW w:w="6520" w:type="dxa"/>
        <w:jc w:val="center"/>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3685"/>
        <w:gridCol w:w="2835"/>
      </w:tblGrid>
      <w:tr w:rsidR="00587974" w:rsidRPr="00C91B54" w14:paraId="629381AB" w14:textId="77777777" w:rsidTr="00587974">
        <w:trPr>
          <w:trHeight w:val="561"/>
          <w:jc w:val="center"/>
        </w:trPr>
        <w:tc>
          <w:tcPr>
            <w:tcW w:w="3685" w:type="dxa"/>
            <w:tcBorders>
              <w:top w:val="single" w:sz="4" w:space="0" w:color="auto"/>
              <w:bottom w:val="single" w:sz="4" w:space="0" w:color="auto"/>
            </w:tcBorders>
            <w:vAlign w:val="center"/>
          </w:tcPr>
          <w:p w14:paraId="127B4355" w14:textId="77777777" w:rsidR="00587974" w:rsidRPr="00C91B54" w:rsidRDefault="00587974" w:rsidP="00C91B54">
            <w:pPr>
              <w:jc w:val="center"/>
              <w:rPr>
                <w:sz w:val="24"/>
                <w:szCs w:val="24"/>
              </w:rPr>
            </w:pPr>
          </w:p>
        </w:tc>
        <w:tc>
          <w:tcPr>
            <w:tcW w:w="2835" w:type="dxa"/>
            <w:tcBorders>
              <w:top w:val="single" w:sz="4" w:space="0" w:color="auto"/>
              <w:bottom w:val="single" w:sz="4" w:space="0" w:color="auto"/>
            </w:tcBorders>
          </w:tcPr>
          <w:p w14:paraId="1DD2DEA9" w14:textId="58082B91" w:rsidR="00587974" w:rsidRPr="00C91B54" w:rsidRDefault="00587974" w:rsidP="00C91B54">
            <w:pPr>
              <w:jc w:val="center"/>
              <w:rPr>
                <w:sz w:val="24"/>
                <w:szCs w:val="24"/>
              </w:rPr>
            </w:pPr>
            <w:r>
              <w:rPr>
                <w:sz w:val="24"/>
                <w:szCs w:val="24"/>
              </w:rPr>
              <w:t>Participants</w:t>
            </w:r>
          </w:p>
          <w:p w14:paraId="3DB4B783" w14:textId="77777777" w:rsidR="00587974" w:rsidRPr="00C91B54" w:rsidRDefault="00587974" w:rsidP="00C91B54">
            <w:pPr>
              <w:jc w:val="center"/>
              <w:rPr>
                <w:sz w:val="24"/>
                <w:szCs w:val="24"/>
              </w:rPr>
            </w:pPr>
            <w:r w:rsidRPr="00C91B54">
              <w:rPr>
                <w:sz w:val="24"/>
                <w:szCs w:val="24"/>
              </w:rPr>
              <w:t>M ± SD</w:t>
            </w:r>
          </w:p>
          <w:p w14:paraId="58F0E651" w14:textId="0B61B60E" w:rsidR="00587974" w:rsidRPr="00C91B54" w:rsidRDefault="00587974" w:rsidP="00C91B54">
            <w:pPr>
              <w:jc w:val="center"/>
              <w:rPr>
                <w:sz w:val="24"/>
                <w:szCs w:val="24"/>
              </w:rPr>
            </w:pPr>
            <w:r>
              <w:rPr>
                <w:sz w:val="24"/>
                <w:szCs w:val="24"/>
              </w:rPr>
              <w:t>(N = 13</w:t>
            </w:r>
            <w:r w:rsidRPr="00C91B54">
              <w:rPr>
                <w:sz w:val="24"/>
                <w:szCs w:val="24"/>
              </w:rPr>
              <w:t>)</w:t>
            </w:r>
          </w:p>
        </w:tc>
      </w:tr>
      <w:tr w:rsidR="00587974" w:rsidRPr="00C91B54" w14:paraId="26A85CF6" w14:textId="77777777" w:rsidTr="00587974">
        <w:trPr>
          <w:trHeight w:val="561"/>
          <w:jc w:val="center"/>
        </w:trPr>
        <w:tc>
          <w:tcPr>
            <w:tcW w:w="3685" w:type="dxa"/>
            <w:tcBorders>
              <w:top w:val="single" w:sz="4" w:space="0" w:color="auto"/>
              <w:bottom w:val="nil"/>
            </w:tcBorders>
            <w:vAlign w:val="center"/>
          </w:tcPr>
          <w:p w14:paraId="4FE26C2A" w14:textId="0CADD414" w:rsidR="00587974" w:rsidRPr="00C91B54" w:rsidRDefault="00587974" w:rsidP="00C91B54">
            <w:pPr>
              <w:jc w:val="center"/>
              <w:rPr>
                <w:sz w:val="24"/>
                <w:szCs w:val="24"/>
              </w:rPr>
            </w:pPr>
            <w:r>
              <w:rPr>
                <w:sz w:val="24"/>
                <w:szCs w:val="24"/>
              </w:rPr>
              <w:lastRenderedPageBreak/>
              <w:t>Gender</w:t>
            </w:r>
          </w:p>
        </w:tc>
        <w:tc>
          <w:tcPr>
            <w:tcW w:w="2835" w:type="dxa"/>
            <w:tcBorders>
              <w:top w:val="single" w:sz="4" w:space="0" w:color="auto"/>
              <w:bottom w:val="nil"/>
            </w:tcBorders>
            <w:vAlign w:val="center"/>
          </w:tcPr>
          <w:p w14:paraId="3C5C6871" w14:textId="0DF9AB63" w:rsidR="00587974" w:rsidRPr="00C91B54" w:rsidRDefault="00587974" w:rsidP="00C91B54">
            <w:pPr>
              <w:jc w:val="center"/>
              <w:rPr>
                <w:sz w:val="24"/>
                <w:szCs w:val="24"/>
              </w:rPr>
            </w:pPr>
            <w:r>
              <w:rPr>
                <w:sz w:val="24"/>
                <w:szCs w:val="24"/>
              </w:rPr>
              <w:t>7 M 6 F</w:t>
            </w:r>
          </w:p>
        </w:tc>
      </w:tr>
      <w:tr w:rsidR="00587974" w:rsidRPr="00C91B54" w14:paraId="7251E555" w14:textId="77777777" w:rsidTr="00587974">
        <w:trPr>
          <w:trHeight w:val="561"/>
          <w:jc w:val="center"/>
        </w:trPr>
        <w:tc>
          <w:tcPr>
            <w:tcW w:w="3685" w:type="dxa"/>
            <w:tcBorders>
              <w:top w:val="nil"/>
              <w:bottom w:val="nil"/>
            </w:tcBorders>
            <w:vAlign w:val="center"/>
          </w:tcPr>
          <w:p w14:paraId="24031546" w14:textId="473EDA0F" w:rsidR="00587974" w:rsidRPr="00C91B54" w:rsidRDefault="00587974" w:rsidP="00C91B54">
            <w:pPr>
              <w:jc w:val="center"/>
              <w:rPr>
                <w:sz w:val="24"/>
                <w:szCs w:val="24"/>
              </w:rPr>
            </w:pPr>
            <w:r>
              <w:rPr>
                <w:sz w:val="24"/>
                <w:szCs w:val="24"/>
              </w:rPr>
              <w:t>Age (in years)</w:t>
            </w:r>
          </w:p>
        </w:tc>
        <w:tc>
          <w:tcPr>
            <w:tcW w:w="2835" w:type="dxa"/>
            <w:tcBorders>
              <w:top w:val="nil"/>
              <w:bottom w:val="nil"/>
            </w:tcBorders>
            <w:vAlign w:val="center"/>
          </w:tcPr>
          <w:p w14:paraId="2553D1FB" w14:textId="3452D1A6" w:rsidR="00587974" w:rsidRPr="00C91B54" w:rsidRDefault="00587974" w:rsidP="00C91B54">
            <w:pPr>
              <w:jc w:val="center"/>
              <w:rPr>
                <w:sz w:val="24"/>
                <w:szCs w:val="24"/>
              </w:rPr>
            </w:pPr>
            <w:r>
              <w:rPr>
                <w:sz w:val="24"/>
                <w:szCs w:val="24"/>
              </w:rPr>
              <w:t>23.23 ± 4.28</w:t>
            </w:r>
          </w:p>
        </w:tc>
      </w:tr>
      <w:tr w:rsidR="00587974" w:rsidRPr="00C91B54" w14:paraId="4AE26D21" w14:textId="77777777" w:rsidTr="00587974">
        <w:trPr>
          <w:trHeight w:val="561"/>
          <w:jc w:val="center"/>
        </w:trPr>
        <w:tc>
          <w:tcPr>
            <w:tcW w:w="3685" w:type="dxa"/>
            <w:tcBorders>
              <w:top w:val="nil"/>
              <w:bottom w:val="nil"/>
            </w:tcBorders>
            <w:vAlign w:val="center"/>
          </w:tcPr>
          <w:p w14:paraId="4AD7DC79" w14:textId="5E1AA2CF" w:rsidR="00587974" w:rsidRPr="00C91B54" w:rsidRDefault="00587974" w:rsidP="00C91B54">
            <w:pPr>
              <w:jc w:val="center"/>
              <w:rPr>
                <w:sz w:val="24"/>
                <w:szCs w:val="24"/>
              </w:rPr>
            </w:pPr>
            <w:r>
              <w:rPr>
                <w:sz w:val="24"/>
                <w:szCs w:val="24"/>
              </w:rPr>
              <w:t>Education</w:t>
            </w:r>
          </w:p>
        </w:tc>
        <w:tc>
          <w:tcPr>
            <w:tcW w:w="2835" w:type="dxa"/>
            <w:tcBorders>
              <w:top w:val="nil"/>
              <w:bottom w:val="nil"/>
            </w:tcBorders>
            <w:vAlign w:val="center"/>
          </w:tcPr>
          <w:p w14:paraId="0C1F8330" w14:textId="77777777" w:rsidR="008460EF" w:rsidRDefault="00EF756B" w:rsidP="00C91B54">
            <w:pPr>
              <w:jc w:val="center"/>
              <w:rPr>
                <w:sz w:val="24"/>
                <w:szCs w:val="24"/>
              </w:rPr>
            </w:pPr>
            <w:r>
              <w:rPr>
                <w:sz w:val="24"/>
                <w:szCs w:val="24"/>
              </w:rPr>
              <w:t>6</w:t>
            </w:r>
            <w:r w:rsidR="00587974">
              <w:rPr>
                <w:sz w:val="24"/>
                <w:szCs w:val="24"/>
              </w:rPr>
              <w:t xml:space="preserve"> A-levels (‘Abitur’)</w:t>
            </w:r>
            <w:r w:rsidR="00932ABE">
              <w:rPr>
                <w:sz w:val="24"/>
                <w:szCs w:val="24"/>
              </w:rPr>
              <w:t xml:space="preserve">, </w:t>
            </w:r>
          </w:p>
          <w:p w14:paraId="614AC268" w14:textId="77777777" w:rsidR="00247377" w:rsidRDefault="00932ABE" w:rsidP="00C91B54">
            <w:pPr>
              <w:jc w:val="center"/>
              <w:rPr>
                <w:sz w:val="24"/>
                <w:szCs w:val="24"/>
              </w:rPr>
            </w:pPr>
            <w:r>
              <w:rPr>
                <w:sz w:val="24"/>
                <w:szCs w:val="24"/>
              </w:rPr>
              <w:t>3 finished apprenticeship</w:t>
            </w:r>
            <w:r w:rsidR="0007681A">
              <w:rPr>
                <w:sz w:val="24"/>
                <w:szCs w:val="24"/>
              </w:rPr>
              <w:t>,</w:t>
            </w:r>
          </w:p>
          <w:p w14:paraId="5631EBB1" w14:textId="0143BA67" w:rsidR="00587974" w:rsidRPr="00C91B54" w:rsidRDefault="0007681A" w:rsidP="00C91B54">
            <w:pPr>
              <w:jc w:val="center"/>
              <w:rPr>
                <w:sz w:val="24"/>
                <w:szCs w:val="24"/>
              </w:rPr>
            </w:pPr>
            <w:r>
              <w:rPr>
                <w:sz w:val="24"/>
                <w:szCs w:val="24"/>
              </w:rPr>
              <w:t>4 university degree</w:t>
            </w:r>
          </w:p>
        </w:tc>
      </w:tr>
      <w:tr w:rsidR="0007681A" w:rsidRPr="00C91B54" w14:paraId="0E6C8262" w14:textId="77777777" w:rsidTr="00587974">
        <w:trPr>
          <w:trHeight w:val="561"/>
          <w:jc w:val="center"/>
        </w:trPr>
        <w:tc>
          <w:tcPr>
            <w:tcW w:w="3685" w:type="dxa"/>
            <w:tcBorders>
              <w:top w:val="nil"/>
              <w:bottom w:val="nil"/>
            </w:tcBorders>
            <w:vAlign w:val="center"/>
          </w:tcPr>
          <w:p w14:paraId="21698CA1" w14:textId="734BAEFB" w:rsidR="0007681A" w:rsidRDefault="0007681A" w:rsidP="00C91B54">
            <w:pPr>
              <w:jc w:val="center"/>
              <w:rPr>
                <w:sz w:val="24"/>
                <w:szCs w:val="24"/>
              </w:rPr>
            </w:pPr>
            <w:r>
              <w:rPr>
                <w:sz w:val="24"/>
                <w:szCs w:val="24"/>
              </w:rPr>
              <w:t>Average Grade (of last degree)</w:t>
            </w:r>
          </w:p>
        </w:tc>
        <w:tc>
          <w:tcPr>
            <w:tcW w:w="2835" w:type="dxa"/>
            <w:tcBorders>
              <w:top w:val="nil"/>
              <w:bottom w:val="nil"/>
            </w:tcBorders>
            <w:vAlign w:val="center"/>
          </w:tcPr>
          <w:p w14:paraId="6944C5FE" w14:textId="4E097436" w:rsidR="0007681A" w:rsidRDefault="0007681A" w:rsidP="00C91B54">
            <w:pPr>
              <w:jc w:val="center"/>
              <w:rPr>
                <w:sz w:val="24"/>
                <w:szCs w:val="24"/>
              </w:rPr>
            </w:pPr>
            <w:r>
              <w:rPr>
                <w:sz w:val="24"/>
                <w:szCs w:val="24"/>
              </w:rPr>
              <w:t>1.8 ± 0.47</w:t>
            </w:r>
          </w:p>
        </w:tc>
      </w:tr>
      <w:tr w:rsidR="00587974" w:rsidRPr="00C91B54" w14:paraId="785E133D" w14:textId="77777777" w:rsidTr="00587974">
        <w:trPr>
          <w:trHeight w:val="561"/>
          <w:jc w:val="center"/>
        </w:trPr>
        <w:tc>
          <w:tcPr>
            <w:tcW w:w="3685" w:type="dxa"/>
            <w:tcBorders>
              <w:top w:val="nil"/>
              <w:bottom w:val="nil"/>
            </w:tcBorders>
            <w:vAlign w:val="center"/>
          </w:tcPr>
          <w:p w14:paraId="1B9E84D6" w14:textId="32830A0A" w:rsidR="00587974" w:rsidRDefault="00587974" w:rsidP="009B4E45">
            <w:pPr>
              <w:jc w:val="center"/>
              <w:rPr>
                <w:sz w:val="24"/>
                <w:szCs w:val="24"/>
              </w:rPr>
            </w:pPr>
            <w:r w:rsidRPr="00C91B54">
              <w:rPr>
                <w:sz w:val="24"/>
                <w:szCs w:val="24"/>
              </w:rPr>
              <w:t>Digit Symbol Coding Test Score (correct items)</w:t>
            </w:r>
          </w:p>
        </w:tc>
        <w:tc>
          <w:tcPr>
            <w:tcW w:w="2835" w:type="dxa"/>
            <w:tcBorders>
              <w:top w:val="nil"/>
              <w:bottom w:val="nil"/>
            </w:tcBorders>
            <w:vAlign w:val="center"/>
          </w:tcPr>
          <w:p w14:paraId="2B5AC2A9" w14:textId="6E22599E" w:rsidR="00587974" w:rsidRPr="00C91B54" w:rsidRDefault="00587974" w:rsidP="00C91B54">
            <w:pPr>
              <w:jc w:val="center"/>
              <w:rPr>
                <w:sz w:val="24"/>
                <w:szCs w:val="24"/>
              </w:rPr>
            </w:pPr>
            <w:r w:rsidRPr="00026920">
              <w:rPr>
                <w:sz w:val="24"/>
                <w:szCs w:val="24"/>
              </w:rPr>
              <w:t>84.15</w:t>
            </w:r>
            <w:r>
              <w:rPr>
                <w:sz w:val="24"/>
                <w:szCs w:val="24"/>
              </w:rPr>
              <w:t xml:space="preserve"> ± 11.1</w:t>
            </w:r>
            <w:r w:rsidRPr="00C91B54">
              <w:rPr>
                <w:sz w:val="24"/>
                <w:szCs w:val="24"/>
              </w:rPr>
              <w:t>5</w:t>
            </w:r>
          </w:p>
        </w:tc>
      </w:tr>
      <w:tr w:rsidR="00587974" w:rsidRPr="00C91B54" w14:paraId="213F0D94" w14:textId="77777777" w:rsidTr="00587974">
        <w:trPr>
          <w:trHeight w:val="561"/>
          <w:jc w:val="center"/>
        </w:trPr>
        <w:tc>
          <w:tcPr>
            <w:tcW w:w="3685" w:type="dxa"/>
            <w:tcBorders>
              <w:top w:val="nil"/>
              <w:bottom w:val="nil"/>
            </w:tcBorders>
            <w:vAlign w:val="center"/>
          </w:tcPr>
          <w:p w14:paraId="13E7FB83" w14:textId="31D1F8C0" w:rsidR="00587974" w:rsidRPr="00C91B54" w:rsidRDefault="00587974" w:rsidP="009B4E45">
            <w:pPr>
              <w:jc w:val="center"/>
              <w:rPr>
                <w:sz w:val="24"/>
                <w:szCs w:val="24"/>
              </w:rPr>
            </w:pPr>
            <w:r>
              <w:rPr>
                <w:sz w:val="24"/>
                <w:szCs w:val="24"/>
              </w:rPr>
              <w:t>Task performance (1-10)</w:t>
            </w:r>
          </w:p>
        </w:tc>
        <w:tc>
          <w:tcPr>
            <w:tcW w:w="2835" w:type="dxa"/>
            <w:tcBorders>
              <w:top w:val="nil"/>
              <w:bottom w:val="nil"/>
            </w:tcBorders>
            <w:vAlign w:val="center"/>
          </w:tcPr>
          <w:p w14:paraId="45A87B99" w14:textId="26CB2174" w:rsidR="00587974" w:rsidRPr="00026920" w:rsidRDefault="00587974" w:rsidP="00C91B54">
            <w:pPr>
              <w:jc w:val="center"/>
              <w:rPr>
                <w:sz w:val="24"/>
                <w:szCs w:val="24"/>
              </w:rPr>
            </w:pPr>
            <w:r>
              <w:rPr>
                <w:sz w:val="24"/>
                <w:szCs w:val="24"/>
              </w:rPr>
              <w:t>7.08 ± 1.44</w:t>
            </w:r>
          </w:p>
        </w:tc>
      </w:tr>
      <w:tr w:rsidR="00587974" w:rsidRPr="00C91B54" w14:paraId="0F5E77D5" w14:textId="77777777" w:rsidTr="00587974">
        <w:trPr>
          <w:trHeight w:val="561"/>
          <w:jc w:val="center"/>
        </w:trPr>
        <w:tc>
          <w:tcPr>
            <w:tcW w:w="3685" w:type="dxa"/>
            <w:tcBorders>
              <w:top w:val="nil"/>
            </w:tcBorders>
            <w:vAlign w:val="center"/>
          </w:tcPr>
          <w:p w14:paraId="267D244A" w14:textId="5F40A142" w:rsidR="00587974" w:rsidRDefault="00587974" w:rsidP="009B4E45">
            <w:pPr>
              <w:jc w:val="center"/>
              <w:rPr>
                <w:sz w:val="24"/>
                <w:szCs w:val="24"/>
              </w:rPr>
            </w:pPr>
            <w:r>
              <w:rPr>
                <w:sz w:val="24"/>
                <w:szCs w:val="24"/>
              </w:rPr>
              <w:t>Alertness (1-10)</w:t>
            </w:r>
          </w:p>
        </w:tc>
        <w:tc>
          <w:tcPr>
            <w:tcW w:w="2835" w:type="dxa"/>
            <w:tcBorders>
              <w:top w:val="nil"/>
            </w:tcBorders>
            <w:vAlign w:val="center"/>
          </w:tcPr>
          <w:p w14:paraId="29E5E09C" w14:textId="52AF39C2" w:rsidR="00587974" w:rsidRPr="00026920" w:rsidRDefault="00587974" w:rsidP="00C91B54">
            <w:pPr>
              <w:jc w:val="center"/>
              <w:rPr>
                <w:sz w:val="24"/>
                <w:szCs w:val="24"/>
              </w:rPr>
            </w:pPr>
            <w:r>
              <w:rPr>
                <w:sz w:val="24"/>
                <w:szCs w:val="24"/>
              </w:rPr>
              <w:t>7 ± 1.41</w:t>
            </w:r>
          </w:p>
        </w:tc>
      </w:tr>
    </w:tbl>
    <w:p w14:paraId="701FCC69" w14:textId="1085BFA1" w:rsidR="00C91B54" w:rsidRPr="00C91B54" w:rsidRDefault="00C91B54" w:rsidP="00E55A55">
      <w:pPr>
        <w:ind w:left="720" w:firstLine="720"/>
        <w:rPr>
          <w:rFonts w:ascii="Times New Roman" w:hAnsi="Times New Roman" w:cs="Times New Roman"/>
          <w:sz w:val="24"/>
          <w:szCs w:val="24"/>
        </w:rPr>
      </w:pPr>
      <w:r w:rsidRPr="00C91B54">
        <w:rPr>
          <w:rFonts w:ascii="Times New Roman" w:hAnsi="Times New Roman" w:cs="Times New Roman"/>
          <w:i/>
          <w:sz w:val="24"/>
          <w:szCs w:val="24"/>
        </w:rPr>
        <w:t>Note.</w:t>
      </w:r>
      <w:r>
        <w:rPr>
          <w:rFonts w:ascii="Times New Roman" w:hAnsi="Times New Roman" w:cs="Times New Roman"/>
          <w:i/>
          <w:sz w:val="24"/>
          <w:szCs w:val="24"/>
        </w:rPr>
        <w:t xml:space="preserve"> M = male, F = female.</w:t>
      </w:r>
    </w:p>
    <w:p w14:paraId="02F2C06B" w14:textId="77777777" w:rsidR="00DE05F4" w:rsidRPr="00F4550C" w:rsidRDefault="00DE05F4" w:rsidP="006D7FCC">
      <w:pPr>
        <w:spacing w:after="0" w:line="360" w:lineRule="auto"/>
        <w:ind w:firstLine="425"/>
        <w:jc w:val="both"/>
        <w:rPr>
          <w:rFonts w:ascii="Times New Roman" w:hAnsi="Times New Roman" w:cs="Times New Roman"/>
        </w:rPr>
      </w:pPr>
    </w:p>
    <w:p w14:paraId="567566AE" w14:textId="59082467" w:rsidR="004B20E5" w:rsidRPr="00F4550C" w:rsidRDefault="00284856" w:rsidP="00016E35">
      <w:pPr>
        <w:pStyle w:val="Heading2"/>
        <w:rPr>
          <w:rFonts w:ascii="Times New Roman" w:hAnsi="Times New Roman" w:cs="Times New Roman"/>
          <w:color w:val="auto"/>
        </w:rPr>
      </w:pPr>
      <w:bookmarkStart w:id="48" w:name="_Toc509584964"/>
      <w:r>
        <w:rPr>
          <w:rFonts w:ascii="Times New Roman" w:hAnsi="Times New Roman" w:cs="Times New Roman"/>
          <w:color w:val="auto"/>
        </w:rPr>
        <w:t>2.3</w:t>
      </w:r>
      <w:r w:rsidR="004B20E5" w:rsidRPr="00F4550C">
        <w:rPr>
          <w:rFonts w:ascii="Times New Roman" w:hAnsi="Times New Roman" w:cs="Times New Roman"/>
          <w:color w:val="auto"/>
        </w:rPr>
        <w:t xml:space="preserve"> Experimental Design and Setup</w:t>
      </w:r>
      <w:bookmarkEnd w:id="48"/>
    </w:p>
    <w:p w14:paraId="70F10829" w14:textId="77777777" w:rsidR="004B20E5" w:rsidRPr="00F4550C" w:rsidRDefault="004B20E5" w:rsidP="00016E35">
      <w:pPr>
        <w:rPr>
          <w:rFonts w:ascii="Times New Roman" w:hAnsi="Times New Roman" w:cs="Times New Roman"/>
        </w:rPr>
      </w:pPr>
    </w:p>
    <w:p w14:paraId="69D2FCC3" w14:textId="28959370" w:rsidR="004B20E5" w:rsidRPr="00F4550C" w:rsidRDefault="00284856" w:rsidP="00016E35">
      <w:pPr>
        <w:pStyle w:val="Heading3"/>
        <w:ind w:left="720"/>
        <w:rPr>
          <w:rFonts w:ascii="Times New Roman" w:hAnsi="Times New Roman" w:cs="Times New Roman"/>
          <w:color w:val="auto"/>
        </w:rPr>
      </w:pPr>
      <w:bookmarkStart w:id="49" w:name="_Toc509584965"/>
      <w:r>
        <w:rPr>
          <w:rFonts w:ascii="Times New Roman" w:hAnsi="Times New Roman" w:cs="Times New Roman"/>
          <w:color w:val="auto"/>
        </w:rPr>
        <w:t>2.3</w:t>
      </w:r>
      <w:r w:rsidR="004B20E5" w:rsidRPr="00F4550C">
        <w:rPr>
          <w:rFonts w:ascii="Times New Roman" w:hAnsi="Times New Roman" w:cs="Times New Roman"/>
          <w:color w:val="auto"/>
        </w:rPr>
        <w:t>.1 General Procedure</w:t>
      </w:r>
      <w:bookmarkEnd w:id="49"/>
    </w:p>
    <w:p w14:paraId="77356EE3" w14:textId="77777777" w:rsidR="004663F1" w:rsidRPr="00F4550C" w:rsidRDefault="004663F1" w:rsidP="004663F1">
      <w:pPr>
        <w:pStyle w:val="Heading3"/>
        <w:spacing w:line="360" w:lineRule="auto"/>
        <w:rPr>
          <w:rFonts w:ascii="Times New Roman" w:hAnsi="Times New Roman" w:cs="Times New Roman"/>
          <w:color w:val="auto"/>
        </w:rPr>
      </w:pPr>
    </w:p>
    <w:p w14:paraId="7A9E9FED" w14:textId="7316288B" w:rsidR="004663F1" w:rsidRPr="00F4550C" w:rsidRDefault="004663F1" w:rsidP="004663F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All experiments were performed on the premises of the section for brainimaging </w:t>
      </w:r>
      <w:r w:rsidR="00943162" w:rsidRPr="00F4550C">
        <w:rPr>
          <w:rFonts w:ascii="Times New Roman" w:hAnsi="Times New Roman" w:cs="Times New Roman"/>
          <w:sz w:val="24"/>
          <w:szCs w:val="24"/>
        </w:rPr>
        <w:t>located</w:t>
      </w:r>
      <w:r w:rsidRPr="00F4550C">
        <w:rPr>
          <w:rFonts w:ascii="Times New Roman" w:hAnsi="Times New Roman" w:cs="Times New Roman"/>
          <w:sz w:val="24"/>
          <w:szCs w:val="24"/>
        </w:rPr>
        <w:t xml:space="preserve"> at the clinic for psychiatry and psychotherapy at the Department of Medicine in Marburg. When subjects arrived at the clinic, they were greeted and asked to take a seat in front of a desk in a comfortable office chair in a light-attenuated room. The desk was empty, except for a few sheets of paper, a stop watch and a pen. </w:t>
      </w:r>
      <w:r w:rsidR="0069321E" w:rsidRPr="00F4550C">
        <w:rPr>
          <w:rFonts w:ascii="Times New Roman" w:hAnsi="Times New Roman" w:cs="Times New Roman"/>
          <w:sz w:val="24"/>
          <w:szCs w:val="24"/>
        </w:rPr>
        <w:t>Starting from this point, all experimental procedures were documented on the standardized protocol (see Appendix 1).</w:t>
      </w:r>
    </w:p>
    <w:p w14:paraId="09670FD6" w14:textId="24B4C9AA" w:rsidR="000C1746" w:rsidRPr="00F4550C" w:rsidRDefault="004663F1" w:rsidP="004663F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Next, subjects were provided a</w:t>
      </w:r>
      <w:r w:rsidR="00596024" w:rsidRPr="00F4550C">
        <w:rPr>
          <w:rFonts w:ascii="Times New Roman" w:hAnsi="Times New Roman" w:cs="Times New Roman"/>
          <w:sz w:val="24"/>
          <w:szCs w:val="24"/>
        </w:rPr>
        <w:t>n oral</w:t>
      </w:r>
      <w:r w:rsidRPr="00F4550C">
        <w:rPr>
          <w:rFonts w:ascii="Times New Roman" w:hAnsi="Times New Roman" w:cs="Times New Roman"/>
          <w:sz w:val="24"/>
          <w:szCs w:val="24"/>
        </w:rPr>
        <w:t xml:space="preserve"> overview of the following proceedings (i.e.</w:t>
      </w:r>
      <w:r w:rsidR="00943162" w:rsidRPr="00F4550C">
        <w:rPr>
          <w:rFonts w:ascii="Times New Roman" w:hAnsi="Times New Roman" w:cs="Times New Roman"/>
          <w:sz w:val="24"/>
          <w:szCs w:val="24"/>
        </w:rPr>
        <w:t>,</w:t>
      </w:r>
      <w:r w:rsidRPr="00F4550C">
        <w:rPr>
          <w:rFonts w:ascii="Times New Roman" w:hAnsi="Times New Roman" w:cs="Times New Roman"/>
          <w:sz w:val="24"/>
          <w:szCs w:val="24"/>
        </w:rPr>
        <w:t xml:space="preserve"> conditions for participation, informed consent, etc.)</w:t>
      </w:r>
      <w:r w:rsidR="00D31212" w:rsidRPr="00F4550C">
        <w:rPr>
          <w:rFonts w:ascii="Times New Roman" w:hAnsi="Times New Roman" w:cs="Times New Roman"/>
          <w:sz w:val="24"/>
          <w:szCs w:val="24"/>
        </w:rPr>
        <w:t xml:space="preserve"> and the study’s background.</w:t>
      </w:r>
      <w:r w:rsidR="00596024" w:rsidRPr="00F4550C">
        <w:rPr>
          <w:rFonts w:ascii="Times New Roman" w:hAnsi="Times New Roman" w:cs="Times New Roman"/>
          <w:sz w:val="24"/>
          <w:szCs w:val="24"/>
        </w:rPr>
        <w:t xml:space="preserve"> </w:t>
      </w:r>
      <w:r w:rsidR="00D31212" w:rsidRPr="00F4550C">
        <w:rPr>
          <w:rFonts w:ascii="Times New Roman" w:hAnsi="Times New Roman" w:cs="Times New Roman"/>
          <w:sz w:val="24"/>
          <w:szCs w:val="24"/>
        </w:rPr>
        <w:t>Then, they were</w:t>
      </w:r>
      <w:r w:rsidR="00596024" w:rsidRPr="00F4550C">
        <w:rPr>
          <w:rFonts w:ascii="Times New Roman" w:hAnsi="Times New Roman" w:cs="Times New Roman"/>
          <w:sz w:val="24"/>
          <w:szCs w:val="24"/>
        </w:rPr>
        <w:t xml:space="preserve"> handed the written </w:t>
      </w:r>
      <w:r w:rsidR="005E3EF9" w:rsidRPr="00F4550C">
        <w:rPr>
          <w:rFonts w:ascii="Times New Roman" w:hAnsi="Times New Roman" w:cs="Times New Roman"/>
          <w:sz w:val="24"/>
          <w:szCs w:val="24"/>
        </w:rPr>
        <w:t>version</w:t>
      </w:r>
      <w:r w:rsidR="00596024" w:rsidRPr="00F4550C">
        <w:rPr>
          <w:rFonts w:ascii="Times New Roman" w:hAnsi="Times New Roman" w:cs="Times New Roman"/>
          <w:sz w:val="24"/>
          <w:szCs w:val="24"/>
        </w:rPr>
        <w:t xml:space="preserve"> of the informed consent</w:t>
      </w:r>
      <w:r w:rsidR="005E3EF9" w:rsidRPr="00F4550C">
        <w:rPr>
          <w:rFonts w:ascii="Times New Roman" w:hAnsi="Times New Roman" w:cs="Times New Roman"/>
          <w:sz w:val="24"/>
          <w:szCs w:val="24"/>
        </w:rPr>
        <w:t xml:space="preserve"> as well as a metal anamnesis</w:t>
      </w:r>
      <w:r w:rsidR="001504BF" w:rsidRPr="00F4550C">
        <w:rPr>
          <w:rFonts w:ascii="Times New Roman" w:hAnsi="Times New Roman" w:cs="Times New Roman"/>
          <w:sz w:val="24"/>
          <w:szCs w:val="24"/>
        </w:rPr>
        <w:t xml:space="preserve"> to assess risk factors for the application of fMRI and to ensure the subject’s safety</w:t>
      </w:r>
      <w:r w:rsidR="0069321E" w:rsidRPr="00F4550C">
        <w:rPr>
          <w:rFonts w:ascii="Times New Roman" w:hAnsi="Times New Roman" w:cs="Times New Roman"/>
          <w:sz w:val="24"/>
          <w:szCs w:val="24"/>
        </w:rPr>
        <w:t xml:space="preserve"> (see Appendix 2 and 3</w:t>
      </w:r>
      <w:r w:rsidR="00596024" w:rsidRPr="00F4550C">
        <w:rPr>
          <w:rFonts w:ascii="Times New Roman" w:hAnsi="Times New Roman" w:cs="Times New Roman"/>
          <w:sz w:val="24"/>
          <w:szCs w:val="24"/>
        </w:rPr>
        <w:t>)</w:t>
      </w:r>
      <w:r w:rsidRPr="00F4550C">
        <w:rPr>
          <w:rFonts w:ascii="Times New Roman" w:hAnsi="Times New Roman" w:cs="Times New Roman"/>
          <w:sz w:val="24"/>
          <w:szCs w:val="24"/>
        </w:rPr>
        <w:t>.</w:t>
      </w:r>
      <w:r w:rsidR="005E3EF9" w:rsidRPr="00F4550C">
        <w:rPr>
          <w:rFonts w:ascii="Times New Roman" w:hAnsi="Times New Roman" w:cs="Times New Roman"/>
          <w:sz w:val="24"/>
          <w:szCs w:val="24"/>
        </w:rPr>
        <w:t xml:space="preserve"> The latter was used to ensure that there were no pieces of metal or electrical devices permanently attached to the subject’s body.</w:t>
      </w:r>
      <w:r w:rsidR="000C1746" w:rsidRPr="00F4550C">
        <w:rPr>
          <w:rFonts w:ascii="Times New Roman" w:hAnsi="Times New Roman" w:cs="Times New Roman"/>
          <w:sz w:val="24"/>
          <w:szCs w:val="24"/>
        </w:rPr>
        <w:t xml:space="preserve"> On request subjects could receive a written report, describing the study’s background, risks and conditions of participation in detail.</w:t>
      </w:r>
      <w:r w:rsidRPr="00F4550C">
        <w:rPr>
          <w:rFonts w:ascii="Times New Roman" w:hAnsi="Times New Roman" w:cs="Times New Roman"/>
          <w:sz w:val="24"/>
          <w:szCs w:val="24"/>
        </w:rPr>
        <w:t xml:space="preserve"> </w:t>
      </w:r>
    </w:p>
    <w:p w14:paraId="326A2F06" w14:textId="092F2EC1" w:rsidR="004663F1" w:rsidRPr="00F4550C" w:rsidRDefault="004663F1" w:rsidP="004663F1">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If the subject </w:t>
      </w:r>
      <w:r w:rsidR="00D31212" w:rsidRPr="00F4550C">
        <w:rPr>
          <w:rFonts w:ascii="Times New Roman" w:hAnsi="Times New Roman" w:cs="Times New Roman"/>
          <w:sz w:val="24"/>
          <w:szCs w:val="24"/>
        </w:rPr>
        <w:t xml:space="preserve">had </w:t>
      </w:r>
      <w:r w:rsidR="005E3EF9" w:rsidRPr="00F4550C">
        <w:rPr>
          <w:rFonts w:ascii="Times New Roman" w:hAnsi="Times New Roman" w:cs="Times New Roman"/>
          <w:sz w:val="24"/>
          <w:szCs w:val="24"/>
        </w:rPr>
        <w:t xml:space="preserve">filled out all forms and </w:t>
      </w:r>
      <w:r w:rsidRPr="00F4550C">
        <w:rPr>
          <w:rFonts w:ascii="Times New Roman" w:hAnsi="Times New Roman" w:cs="Times New Roman"/>
          <w:sz w:val="24"/>
          <w:szCs w:val="24"/>
        </w:rPr>
        <w:t>had no f</w:t>
      </w:r>
      <w:r w:rsidR="00943162" w:rsidRPr="00F4550C">
        <w:rPr>
          <w:rFonts w:ascii="Times New Roman" w:hAnsi="Times New Roman" w:cs="Times New Roman"/>
          <w:sz w:val="24"/>
          <w:szCs w:val="24"/>
        </w:rPr>
        <w:t xml:space="preserve">urther questions, the interviewer conducted </w:t>
      </w:r>
      <w:r w:rsidR="007B12CF" w:rsidRPr="00F4550C">
        <w:rPr>
          <w:rFonts w:ascii="Times New Roman" w:hAnsi="Times New Roman" w:cs="Times New Roman"/>
          <w:sz w:val="24"/>
          <w:szCs w:val="24"/>
        </w:rPr>
        <w:t>pre-experi</w:t>
      </w:r>
      <w:r w:rsidR="00596024" w:rsidRPr="00F4550C">
        <w:rPr>
          <w:rFonts w:ascii="Times New Roman" w:hAnsi="Times New Roman" w:cs="Times New Roman"/>
          <w:sz w:val="24"/>
          <w:szCs w:val="24"/>
        </w:rPr>
        <w:t>men</w:t>
      </w:r>
      <w:r w:rsidR="0069321E" w:rsidRPr="00F4550C">
        <w:rPr>
          <w:rFonts w:ascii="Times New Roman" w:hAnsi="Times New Roman" w:cs="Times New Roman"/>
          <w:sz w:val="24"/>
          <w:szCs w:val="24"/>
        </w:rPr>
        <w:t>tal interview (see Appendix 4</w:t>
      </w:r>
      <w:r w:rsidR="00596024" w:rsidRPr="00F4550C">
        <w:rPr>
          <w:rFonts w:ascii="Times New Roman" w:hAnsi="Times New Roman" w:cs="Times New Roman"/>
          <w:sz w:val="24"/>
          <w:szCs w:val="24"/>
        </w:rPr>
        <w:t>), in order to assess demographic</w:t>
      </w:r>
      <w:r w:rsidR="005E3EF9" w:rsidRPr="00F4550C">
        <w:rPr>
          <w:rFonts w:ascii="Times New Roman" w:hAnsi="Times New Roman" w:cs="Times New Roman"/>
          <w:sz w:val="24"/>
          <w:szCs w:val="24"/>
        </w:rPr>
        <w:t xml:space="preserve"> </w:t>
      </w:r>
      <w:r w:rsidR="00596024" w:rsidRPr="00F4550C">
        <w:rPr>
          <w:rFonts w:ascii="Times New Roman" w:hAnsi="Times New Roman" w:cs="Times New Roman"/>
          <w:sz w:val="24"/>
          <w:szCs w:val="24"/>
        </w:rPr>
        <w:t xml:space="preserve"> </w:t>
      </w:r>
      <w:r w:rsidR="00D31212" w:rsidRPr="00F4550C">
        <w:rPr>
          <w:rFonts w:ascii="Times New Roman" w:hAnsi="Times New Roman" w:cs="Times New Roman"/>
          <w:sz w:val="24"/>
          <w:szCs w:val="24"/>
        </w:rPr>
        <w:t xml:space="preserve">and personal </w:t>
      </w:r>
      <w:r w:rsidR="00596024" w:rsidRPr="00F4550C">
        <w:rPr>
          <w:rFonts w:ascii="Times New Roman" w:hAnsi="Times New Roman" w:cs="Times New Roman"/>
          <w:sz w:val="24"/>
          <w:szCs w:val="24"/>
        </w:rPr>
        <w:t>data</w:t>
      </w:r>
      <w:r w:rsidR="005E3EF9" w:rsidRPr="00F4550C">
        <w:rPr>
          <w:rFonts w:ascii="Times New Roman" w:hAnsi="Times New Roman" w:cs="Times New Roman"/>
          <w:sz w:val="24"/>
          <w:szCs w:val="24"/>
        </w:rPr>
        <w:t xml:space="preserve"> (i.e., age, highest academic degree</w:t>
      </w:r>
      <w:r w:rsidR="00D31212" w:rsidRPr="00F4550C">
        <w:rPr>
          <w:rFonts w:ascii="Times New Roman" w:hAnsi="Times New Roman" w:cs="Times New Roman"/>
          <w:sz w:val="24"/>
          <w:szCs w:val="24"/>
        </w:rPr>
        <w:t>, average grades</w:t>
      </w:r>
      <w:r w:rsidR="005E3EF9" w:rsidRPr="00F4550C">
        <w:rPr>
          <w:rFonts w:ascii="Times New Roman" w:hAnsi="Times New Roman" w:cs="Times New Roman"/>
          <w:sz w:val="24"/>
          <w:szCs w:val="24"/>
        </w:rPr>
        <w:t>)</w:t>
      </w:r>
      <w:r w:rsidR="00596024" w:rsidRPr="00F4550C">
        <w:rPr>
          <w:rFonts w:ascii="Times New Roman" w:hAnsi="Times New Roman" w:cs="Times New Roman"/>
          <w:sz w:val="24"/>
          <w:szCs w:val="24"/>
        </w:rPr>
        <w:t>.</w:t>
      </w:r>
      <w:r w:rsidRPr="00F4550C">
        <w:rPr>
          <w:rFonts w:ascii="Times New Roman" w:hAnsi="Times New Roman" w:cs="Times New Roman"/>
          <w:sz w:val="24"/>
          <w:szCs w:val="24"/>
        </w:rPr>
        <w:t xml:space="preserve"> </w:t>
      </w:r>
      <w:r w:rsidR="00432C21" w:rsidRPr="00F4550C">
        <w:rPr>
          <w:rFonts w:ascii="Times New Roman" w:hAnsi="Times New Roman" w:cs="Times New Roman"/>
          <w:sz w:val="24"/>
          <w:szCs w:val="24"/>
        </w:rPr>
        <w:t>Further, to</w:t>
      </w:r>
      <w:r w:rsidR="00596024" w:rsidRPr="00F4550C">
        <w:rPr>
          <w:rFonts w:ascii="Times New Roman" w:hAnsi="Times New Roman" w:cs="Times New Roman"/>
          <w:sz w:val="24"/>
          <w:szCs w:val="24"/>
        </w:rPr>
        <w:t xml:space="preserve"> control for the influence of stable capacities for informational load, the</w:t>
      </w:r>
      <w:r w:rsidRPr="00F4550C">
        <w:rPr>
          <w:rFonts w:ascii="Times New Roman" w:hAnsi="Times New Roman" w:cs="Times New Roman"/>
          <w:sz w:val="24"/>
          <w:szCs w:val="24"/>
        </w:rPr>
        <w:t xml:space="preserve"> Digit Symbol Coding Test from the German version of the Wechsler Intelligence Scale for Adults </w:t>
      </w:r>
      <w:r w:rsidR="00596024" w:rsidRPr="00F4550C">
        <w:rPr>
          <w:rFonts w:ascii="Times New Roman" w:hAnsi="Times New Roman" w:cs="Times New Roman"/>
          <w:sz w:val="24"/>
          <w:szCs w:val="24"/>
        </w:rPr>
        <w:fldChar w:fldCharType="begin" w:fldLock="1"/>
      </w:r>
      <w:r w:rsidR="00596024" w:rsidRPr="00F4550C">
        <w:rPr>
          <w:rFonts w:ascii="Times New Roman" w:hAnsi="Times New Roman" w:cs="Times New Roman"/>
          <w:sz w:val="24"/>
          <w:szCs w:val="24"/>
        </w:rPr>
        <w:instrText>ADDIN CSL_CITATION { "citationItems" : [ { "id" : "ITEM-1", "itemData" : { "author" : [ { "dropping-particle" : "", "family" : "Petermann", "given" : "F", "non-dropping-particle" : "", "parse-names" : false, "suffix" : "" } ], "id" : "ITEM-1", "issued" : { "date-parts" : [ [ "2012" ] ] }, "title" : "Wechsler Adult Intelligence Scale (WAIS-IV; deutsche Version)", "type" : "article-journal" }, "uris" : [ "http://www.mendeley.com/documents/?uuid=20e00abb-155b-3f30-bb7a-12ce796e20ac" ] } ], "mendeley" : { "formattedCitation" : "(Petermann, 2012)", "manualFormatting" : "(WAIS-IV, fourth eidition; Petermann, 2012)", "plainTextFormattedCitation" : "(Petermann, 2012)", "previouslyFormattedCitation" : "(Petermann, 2012)" }, "properties" : {  }, "schema" : "https://github.com/citation-style-language/schema/raw/master/csl-citation.json" }</w:instrText>
      </w:r>
      <w:r w:rsidR="00596024" w:rsidRPr="00F4550C">
        <w:rPr>
          <w:rFonts w:ascii="Times New Roman" w:hAnsi="Times New Roman" w:cs="Times New Roman"/>
          <w:sz w:val="24"/>
          <w:szCs w:val="24"/>
        </w:rPr>
        <w:fldChar w:fldCharType="separate"/>
      </w:r>
      <w:r w:rsidR="00596024" w:rsidRPr="00F4550C">
        <w:rPr>
          <w:rFonts w:ascii="Times New Roman" w:hAnsi="Times New Roman" w:cs="Times New Roman"/>
          <w:noProof/>
          <w:sz w:val="24"/>
          <w:szCs w:val="24"/>
        </w:rPr>
        <w:t xml:space="preserve">(WAIS-IV, fourth eidition; </w:t>
      </w:r>
      <w:r w:rsidR="00596024" w:rsidRPr="00F4550C">
        <w:rPr>
          <w:rFonts w:ascii="Times New Roman" w:hAnsi="Times New Roman" w:cs="Times New Roman"/>
          <w:noProof/>
          <w:sz w:val="24"/>
          <w:szCs w:val="24"/>
        </w:rPr>
        <w:lastRenderedPageBreak/>
        <w:t>Petermann, 2012)</w:t>
      </w:r>
      <w:r w:rsidR="00596024"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w:t>
      </w:r>
      <w:r w:rsidR="00596024" w:rsidRPr="00F4550C">
        <w:rPr>
          <w:rFonts w:ascii="Times New Roman" w:hAnsi="Times New Roman" w:cs="Times New Roman"/>
          <w:sz w:val="24"/>
          <w:szCs w:val="24"/>
        </w:rPr>
        <w:t xml:space="preserve">was administered </w:t>
      </w:r>
      <w:r w:rsidRPr="00F4550C">
        <w:rPr>
          <w:rFonts w:ascii="Times New Roman" w:hAnsi="Times New Roman" w:cs="Times New Roman"/>
          <w:sz w:val="24"/>
          <w:szCs w:val="24"/>
        </w:rPr>
        <w:t>as a pretest</w:t>
      </w:r>
      <w:r w:rsidR="0069321E" w:rsidRPr="00F4550C">
        <w:rPr>
          <w:rFonts w:ascii="Times New Roman" w:hAnsi="Times New Roman" w:cs="Times New Roman"/>
          <w:sz w:val="24"/>
          <w:szCs w:val="24"/>
        </w:rPr>
        <w:t xml:space="preserve"> (see Appendix 5</w:t>
      </w:r>
      <w:r w:rsidR="001504BF" w:rsidRPr="00F4550C">
        <w:rPr>
          <w:rFonts w:ascii="Times New Roman" w:hAnsi="Times New Roman" w:cs="Times New Roman"/>
          <w:sz w:val="24"/>
          <w:szCs w:val="24"/>
        </w:rPr>
        <w:t>)</w:t>
      </w:r>
      <w:r w:rsidRPr="00F4550C">
        <w:rPr>
          <w:rFonts w:ascii="Times New Roman" w:hAnsi="Times New Roman" w:cs="Times New Roman"/>
          <w:sz w:val="24"/>
          <w:szCs w:val="24"/>
        </w:rPr>
        <w:t>.</w:t>
      </w:r>
      <w:r w:rsidR="00432C21" w:rsidRPr="00F4550C">
        <w:rPr>
          <w:rFonts w:ascii="Times New Roman" w:hAnsi="Times New Roman" w:cs="Times New Roman"/>
          <w:sz w:val="24"/>
          <w:szCs w:val="24"/>
        </w:rPr>
        <w:t xml:space="preserve"> </w:t>
      </w:r>
      <w:r w:rsidR="005E3EF9" w:rsidRPr="00F4550C">
        <w:rPr>
          <w:rFonts w:ascii="Times New Roman" w:hAnsi="Times New Roman" w:cs="Times New Roman"/>
          <w:sz w:val="24"/>
          <w:szCs w:val="24"/>
        </w:rPr>
        <w:t>T</w:t>
      </w:r>
      <w:r w:rsidR="00432C21" w:rsidRPr="00F4550C">
        <w:rPr>
          <w:rFonts w:ascii="Times New Roman" w:hAnsi="Times New Roman" w:cs="Times New Roman"/>
          <w:sz w:val="24"/>
          <w:szCs w:val="24"/>
        </w:rPr>
        <w:t>his measure was</w:t>
      </w:r>
      <w:r w:rsidR="005E3EF9" w:rsidRPr="00F4550C">
        <w:rPr>
          <w:rFonts w:ascii="Times New Roman" w:hAnsi="Times New Roman" w:cs="Times New Roman"/>
          <w:sz w:val="24"/>
          <w:szCs w:val="24"/>
        </w:rPr>
        <w:t xml:space="preserve"> also</w:t>
      </w:r>
      <w:r w:rsidR="00432C21" w:rsidRPr="00F4550C">
        <w:rPr>
          <w:rFonts w:ascii="Times New Roman" w:hAnsi="Times New Roman" w:cs="Times New Roman"/>
          <w:sz w:val="24"/>
          <w:szCs w:val="24"/>
        </w:rPr>
        <w:t xml:space="preserve"> included to enrich the battery of behavioral and self-report </w:t>
      </w:r>
      <w:r w:rsidR="005E3EF9" w:rsidRPr="00F4550C">
        <w:rPr>
          <w:rFonts w:ascii="Times New Roman" w:hAnsi="Times New Roman" w:cs="Times New Roman"/>
          <w:sz w:val="24"/>
          <w:szCs w:val="24"/>
        </w:rPr>
        <w:t>variables</w:t>
      </w:r>
      <w:r w:rsidR="00432C21" w:rsidRPr="00F4550C">
        <w:rPr>
          <w:rFonts w:ascii="Times New Roman" w:hAnsi="Times New Roman" w:cs="Times New Roman"/>
          <w:sz w:val="24"/>
          <w:szCs w:val="24"/>
        </w:rPr>
        <w:t xml:space="preserve">, which should </w:t>
      </w:r>
      <w:r w:rsidR="00F33FBB" w:rsidRPr="00F4550C">
        <w:rPr>
          <w:rFonts w:ascii="Times New Roman" w:hAnsi="Times New Roman" w:cs="Times New Roman"/>
          <w:sz w:val="24"/>
          <w:szCs w:val="24"/>
        </w:rPr>
        <w:t>be predictable by brain activation,</w:t>
      </w:r>
      <w:r w:rsidR="00432C21" w:rsidRPr="00F4550C">
        <w:rPr>
          <w:rFonts w:ascii="Times New Roman" w:hAnsi="Times New Roman" w:cs="Times New Roman"/>
          <w:sz w:val="24"/>
          <w:szCs w:val="24"/>
        </w:rPr>
        <w:t xml:space="preserve"> with a cognitive test.</w:t>
      </w:r>
    </w:p>
    <w:p w14:paraId="76BE835E" w14:textId="776439C3" w:rsidR="002D4460" w:rsidRPr="00F4550C" w:rsidRDefault="00621434" w:rsidP="002D4460">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sz w:val="24"/>
          <w:szCs w:val="24"/>
          <w:lang w:val="en-US"/>
        </w:rPr>
        <w:t>Afterwards, subjects were brought into the MRI control room, where they could change into a hospital gown. This was offered to prevent soiling the participants’ private clothing with gel</w:t>
      </w:r>
      <w:r w:rsidR="00D31212" w:rsidRPr="00F4550C">
        <w:rPr>
          <w:rFonts w:ascii="Times New Roman" w:hAnsi="Times New Roman" w:cs="Times New Roman"/>
          <w:sz w:val="24"/>
          <w:szCs w:val="24"/>
          <w:lang w:val="en-US"/>
        </w:rPr>
        <w:t xml:space="preserve"> from the EEG and ECG electrodes at the head and upper back</w:t>
      </w:r>
      <w:r w:rsidRPr="00F4550C">
        <w:rPr>
          <w:rFonts w:ascii="Times New Roman" w:hAnsi="Times New Roman" w:cs="Times New Roman"/>
          <w:sz w:val="24"/>
          <w:szCs w:val="24"/>
          <w:lang w:val="en-US"/>
        </w:rPr>
        <w:t>.</w:t>
      </w:r>
      <w:r w:rsidR="00D31212" w:rsidRPr="00F4550C">
        <w:rPr>
          <w:rFonts w:ascii="Times New Roman" w:hAnsi="Times New Roman" w:cs="Times New Roman"/>
          <w:sz w:val="24"/>
          <w:szCs w:val="24"/>
          <w:lang w:val="en-US"/>
        </w:rPr>
        <w:t xml:space="preserve"> </w:t>
      </w:r>
      <w:r w:rsidR="003168A2" w:rsidRPr="00F4550C">
        <w:rPr>
          <w:rFonts w:ascii="Times New Roman" w:hAnsi="Times New Roman" w:cs="Times New Roman"/>
          <w:sz w:val="24"/>
          <w:szCs w:val="24"/>
          <w:lang w:val="en-US"/>
        </w:rPr>
        <w:t xml:space="preserve">While subjects sat </w:t>
      </w:r>
      <w:r w:rsidR="00D31212" w:rsidRPr="00F4550C">
        <w:rPr>
          <w:rFonts w:ascii="Times New Roman" w:hAnsi="Times New Roman" w:cs="Times New Roman"/>
          <w:sz w:val="24"/>
          <w:szCs w:val="24"/>
          <w:lang w:val="en-US"/>
        </w:rPr>
        <w:t xml:space="preserve">in a chair in front of the computer running </w:t>
      </w:r>
      <w:r w:rsidR="003168A2" w:rsidRPr="00F4550C">
        <w:rPr>
          <w:rFonts w:ascii="Times New Roman" w:hAnsi="Times New Roman" w:cs="Times New Roman"/>
          <w:sz w:val="24"/>
          <w:szCs w:val="24"/>
          <w:lang w:val="en-US"/>
        </w:rPr>
        <w:t>the</w:t>
      </w:r>
      <w:r w:rsidR="00FF55EA" w:rsidRPr="00F4550C">
        <w:rPr>
          <w:rFonts w:ascii="Times New Roman" w:hAnsi="Times New Roman" w:cs="Times New Roman"/>
          <w:sz w:val="24"/>
          <w:szCs w:val="24"/>
          <w:lang w:val="en-US"/>
        </w:rPr>
        <w:t xml:space="preserve"> EEG and ECG</w:t>
      </w:r>
      <w:r w:rsidR="003168A2" w:rsidRPr="00F4550C">
        <w:rPr>
          <w:rFonts w:ascii="Times New Roman" w:hAnsi="Times New Roman" w:cs="Times New Roman"/>
          <w:sz w:val="24"/>
          <w:szCs w:val="24"/>
          <w:lang w:val="en-US"/>
        </w:rPr>
        <w:t xml:space="preserve"> recording software, the experimenter could </w:t>
      </w:r>
      <w:r w:rsidR="00D31212" w:rsidRPr="00F4550C">
        <w:rPr>
          <w:rFonts w:ascii="Times New Roman" w:hAnsi="Times New Roman" w:cs="Times New Roman"/>
          <w:sz w:val="24"/>
          <w:szCs w:val="24"/>
          <w:lang w:val="en-US"/>
        </w:rPr>
        <w:t>check the signal quality</w:t>
      </w:r>
      <w:r w:rsidR="003168A2" w:rsidRPr="00F4550C">
        <w:rPr>
          <w:rFonts w:ascii="Times New Roman" w:hAnsi="Times New Roman" w:cs="Times New Roman"/>
          <w:sz w:val="24"/>
          <w:szCs w:val="24"/>
          <w:lang w:val="en-US"/>
        </w:rPr>
        <w:t xml:space="preserve"> (i.e., electrical impedance, voltage at each electrode)</w:t>
      </w:r>
      <w:r w:rsidR="00D31212" w:rsidRPr="00F4550C">
        <w:rPr>
          <w:rFonts w:ascii="Times New Roman" w:hAnsi="Times New Roman" w:cs="Times New Roman"/>
          <w:sz w:val="24"/>
          <w:szCs w:val="24"/>
          <w:lang w:val="en-US"/>
        </w:rPr>
        <w:t xml:space="preserve">. </w:t>
      </w:r>
      <w:r w:rsidR="002D4460" w:rsidRPr="00F4550C">
        <w:rPr>
          <w:rFonts w:ascii="Times New Roman" w:hAnsi="Times New Roman" w:cs="Times New Roman"/>
          <w:noProof/>
          <w:sz w:val="24"/>
          <w:szCs w:val="24"/>
          <w:lang w:val="en-GB"/>
        </w:rPr>
        <w:t>Two sizes of EEG</w:t>
      </w:r>
      <w:r w:rsidR="00041CDD">
        <w:rPr>
          <w:rFonts w:ascii="Times New Roman" w:hAnsi="Times New Roman" w:cs="Times New Roman"/>
          <w:noProof/>
          <w:sz w:val="24"/>
          <w:szCs w:val="24"/>
          <w:lang w:val="en-GB"/>
        </w:rPr>
        <w:t xml:space="preserve"> caps were available (size 56 cm and 58</w:t>
      </w:r>
      <w:r w:rsidR="002D4460" w:rsidRPr="00F4550C">
        <w:rPr>
          <w:rFonts w:ascii="Times New Roman" w:hAnsi="Times New Roman" w:cs="Times New Roman"/>
          <w:noProof/>
          <w:sz w:val="24"/>
          <w:szCs w:val="24"/>
          <w:lang w:val="en-GB"/>
        </w:rPr>
        <w:t xml:space="preserve"> cm) with mounts for 31 ring electrodes plus one grounding (AFz) and one reference channel (FCz) on the fronto-anterior and fronto-central scalp positions</w:t>
      </w:r>
      <w:r w:rsidR="008263DB" w:rsidRPr="00F4550C">
        <w:rPr>
          <w:rFonts w:ascii="Times New Roman" w:hAnsi="Times New Roman" w:cs="Times New Roman"/>
          <w:noProof/>
          <w:sz w:val="24"/>
          <w:szCs w:val="24"/>
          <w:lang w:val="en-GB"/>
        </w:rPr>
        <w:t>, respecitvely</w:t>
      </w:r>
      <w:r w:rsidR="007A693B" w:rsidRPr="00F4550C">
        <w:rPr>
          <w:rFonts w:ascii="Times New Roman" w:hAnsi="Times New Roman" w:cs="Times New Roman"/>
          <w:noProof/>
          <w:sz w:val="24"/>
          <w:szCs w:val="24"/>
          <w:lang w:val="en-GB"/>
        </w:rPr>
        <w:t>.</w:t>
      </w:r>
    </w:p>
    <w:p w14:paraId="05C2AD6E" w14:textId="614074B4" w:rsidR="002D4460" w:rsidRPr="00F4550C" w:rsidRDefault="000B1DFC" w:rsidP="002D4460">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Before the EEG cap was put on, </w:t>
      </w:r>
      <w:r w:rsidR="002D4460" w:rsidRPr="00F4550C">
        <w:rPr>
          <w:rFonts w:ascii="Times New Roman" w:hAnsi="Times New Roman" w:cs="Times New Roman"/>
          <w:noProof/>
          <w:sz w:val="24"/>
          <w:szCs w:val="24"/>
          <w:lang w:val="en-GB"/>
        </w:rPr>
        <w:t xml:space="preserve">skin portions that would be covered </w:t>
      </w:r>
      <w:r w:rsidRPr="00F4550C">
        <w:rPr>
          <w:rFonts w:ascii="Times New Roman" w:hAnsi="Times New Roman" w:cs="Times New Roman"/>
          <w:noProof/>
          <w:sz w:val="24"/>
          <w:szCs w:val="24"/>
          <w:lang w:val="en-GB"/>
        </w:rPr>
        <w:t>were cleaned with Isopropanol</w:t>
      </w:r>
      <w:r w:rsidR="0043711E" w:rsidRPr="00F4550C">
        <w:rPr>
          <w:rFonts w:ascii="Times New Roman" w:hAnsi="Times New Roman" w:cs="Times New Roman"/>
          <w:noProof/>
          <w:sz w:val="24"/>
          <w:szCs w:val="24"/>
          <w:lang w:val="en-GB"/>
        </w:rPr>
        <w:t xml:space="preserve"> (70%</w:t>
      </w:r>
      <w:r w:rsidR="000920FA" w:rsidRPr="00F4550C">
        <w:rPr>
          <w:rFonts w:ascii="Times New Roman" w:hAnsi="Times New Roman" w:cs="Times New Roman"/>
          <w:noProof/>
          <w:sz w:val="24"/>
          <w:szCs w:val="24"/>
          <w:lang w:val="en-GB"/>
        </w:rPr>
        <w:t>)</w:t>
      </w:r>
      <w:r w:rsidRPr="00F4550C">
        <w:rPr>
          <w:rFonts w:ascii="Times New Roman" w:hAnsi="Times New Roman" w:cs="Times New Roman"/>
          <w:noProof/>
          <w:sz w:val="24"/>
          <w:szCs w:val="24"/>
          <w:lang w:val="en-GB"/>
        </w:rPr>
        <w:t>, followed by</w:t>
      </w:r>
      <w:r w:rsidR="002D4460" w:rsidRPr="00F4550C">
        <w:rPr>
          <w:rFonts w:ascii="Times New Roman" w:hAnsi="Times New Roman" w:cs="Times New Roman"/>
          <w:noProof/>
          <w:sz w:val="24"/>
          <w:szCs w:val="24"/>
          <w:lang w:val="en-GB"/>
        </w:rPr>
        <w:t xml:space="preserve"> measuring the </w:t>
      </w:r>
      <w:r w:rsidR="00643768" w:rsidRPr="00F4550C">
        <w:rPr>
          <w:rFonts w:ascii="Times New Roman" w:hAnsi="Times New Roman" w:cs="Times New Roman"/>
          <w:noProof/>
          <w:sz w:val="24"/>
          <w:szCs w:val="24"/>
          <w:lang w:val="en-GB"/>
        </w:rPr>
        <w:t>subject’s head circumference</w:t>
      </w:r>
      <w:r w:rsidR="002D4460" w:rsidRPr="00F4550C">
        <w:rPr>
          <w:rFonts w:ascii="Times New Roman" w:hAnsi="Times New Roman" w:cs="Times New Roman"/>
          <w:noProof/>
          <w:sz w:val="24"/>
          <w:szCs w:val="24"/>
          <w:lang w:val="en-GB"/>
        </w:rPr>
        <w:t xml:space="preserve">. </w:t>
      </w:r>
      <w:r w:rsidRPr="00F4550C">
        <w:rPr>
          <w:rFonts w:ascii="Times New Roman" w:hAnsi="Times New Roman" w:cs="Times New Roman"/>
          <w:noProof/>
          <w:sz w:val="24"/>
          <w:szCs w:val="24"/>
          <w:lang w:val="en-GB"/>
        </w:rPr>
        <w:t>B</w:t>
      </w:r>
      <w:r w:rsidR="002D4460" w:rsidRPr="00F4550C">
        <w:rPr>
          <w:rFonts w:ascii="Times New Roman" w:hAnsi="Times New Roman" w:cs="Times New Roman"/>
          <w:noProof/>
          <w:sz w:val="24"/>
          <w:szCs w:val="24"/>
          <w:lang w:val="en-GB"/>
        </w:rPr>
        <w:t xml:space="preserve">y assessing the distances between the left and right preauricular points </w:t>
      </w:r>
      <w:r w:rsidRPr="00F4550C">
        <w:rPr>
          <w:rFonts w:ascii="Times New Roman" w:hAnsi="Times New Roman" w:cs="Times New Roman"/>
          <w:noProof/>
          <w:sz w:val="24"/>
          <w:szCs w:val="24"/>
          <w:lang w:val="en-GB"/>
        </w:rPr>
        <w:t>as well as</w:t>
      </w:r>
      <w:r w:rsidR="002D4460" w:rsidRPr="00F4550C">
        <w:rPr>
          <w:rFonts w:ascii="Times New Roman" w:hAnsi="Times New Roman" w:cs="Times New Roman"/>
          <w:noProof/>
          <w:sz w:val="24"/>
          <w:szCs w:val="24"/>
          <w:lang w:val="en-GB"/>
        </w:rPr>
        <w:t xml:space="preserve"> between the nasion below the forehead and the inion at the back of the head</w:t>
      </w:r>
      <w:r w:rsidRPr="00F4550C">
        <w:rPr>
          <w:rFonts w:ascii="Times New Roman" w:hAnsi="Times New Roman" w:cs="Times New Roman"/>
          <w:noProof/>
          <w:sz w:val="24"/>
          <w:szCs w:val="24"/>
          <w:lang w:val="en-GB"/>
        </w:rPr>
        <w:t>, the central vertex point (Cz) was marked as the intersection of the two axes</w:t>
      </w:r>
      <w:r w:rsidR="005B43AB" w:rsidRPr="00F4550C">
        <w:rPr>
          <w:rFonts w:ascii="Times New Roman" w:hAnsi="Times New Roman" w:cs="Times New Roman"/>
          <w:noProof/>
          <w:sz w:val="24"/>
          <w:szCs w:val="24"/>
          <w:lang w:val="en-GB"/>
        </w:rPr>
        <w:t xml:space="preserve"> </w:t>
      </w:r>
      <w:r w:rsidR="005B43AB" w:rsidRPr="00F4550C">
        <w:rPr>
          <w:rFonts w:ascii="Times New Roman" w:hAnsi="Times New Roman" w:cs="Times New Roman"/>
          <w:noProof/>
          <w:sz w:val="24"/>
          <w:szCs w:val="24"/>
          <w:lang w:val="en-GB"/>
        </w:rPr>
        <w:fldChar w:fldCharType="begin" w:fldLock="1"/>
      </w:r>
      <w:r w:rsidR="002256BD">
        <w:rPr>
          <w:rFonts w:ascii="Times New Roman" w:hAnsi="Times New Roman" w:cs="Times New Roman"/>
          <w:noProof/>
          <w:sz w:val="24"/>
          <w:szCs w:val="24"/>
          <w:lang w:val="en-GB"/>
        </w:rPr>
        <w:instrText>ADDIN CSL_CITATION { "citationItems" : [ { "id" : "ITEM-1", "itemData" : { "DOI" : "10.1016/0013-4694(58)90053-1", "ISBN" : "0013-4694", "ISSN" : "00134694", "PMID" : "10590970", "abstract" : "CiteULike organises scholarly (or academic) papers or literature and provides bibliographic (which means it makes bibliographies) for universities and higher education establishments. It helps undergraduates and postgraduates. People studying for PhDs or in postdoctoral ...", "author" : [ { "dropping-particle" : "", "family" : "Klem", "given" : "G", "non-dropping-particle" : "", "parse-names" : false, "suffix" : "" }, { "dropping-particle" : "", "family" : "L\u00fcders", "given" : "H", "non-dropping-particle" : "", "parse-names" : false, "suffix" : "" }, { "dropping-particle" : "", "family" : "Jasper", "given" : "HH", "non-dropping-particle" : "", "parse-names" : false, "suffix" : "" }, { "dropping-particle" : "", "family" : "Elger", "given" : "C", "non-dropping-particle" : "", "parse-names" : false, "suffix" : "" } ], "container-title" : "Electroencephalography and Clinical Neurophysiology", "id" : "ITEM-1", "issue" : "2", "issued" : { "date-parts" : [ [ "1999" ] ] }, "page" : "371-375", "title" : "The ten-twenty electrode system of the International Federation", "type" : "article-journal", "volume" : "10" }, "uris" : [ "http://www.mendeley.com/documents/?uuid=3fc70072-15cc-39d7-bfa4-e9bfb0da1914" ] } ], "mendeley" : { "formattedCitation" : "(Klem, L\u00fcders, Jasper, &amp; Elger, 1999)", "plainTextFormattedCitation" : "(Klem, L\u00fcders, Jasper, &amp; Elger, 1999)", "previouslyFormattedCitation" : "(Klem, L\u00fcders, Jasper, &amp; Elger, 1999)" }, "properties" : {  }, "schema" : "https://github.com/citation-style-language/schema/raw/master/csl-citation.json" }</w:instrText>
      </w:r>
      <w:r w:rsidR="005B43AB" w:rsidRPr="00F4550C">
        <w:rPr>
          <w:rFonts w:ascii="Times New Roman" w:hAnsi="Times New Roman" w:cs="Times New Roman"/>
          <w:noProof/>
          <w:sz w:val="24"/>
          <w:szCs w:val="24"/>
          <w:lang w:val="en-GB"/>
        </w:rPr>
        <w:fldChar w:fldCharType="separate"/>
      </w:r>
      <w:r w:rsidR="00E009D9" w:rsidRPr="00F4550C">
        <w:rPr>
          <w:rFonts w:ascii="Times New Roman" w:hAnsi="Times New Roman" w:cs="Times New Roman"/>
          <w:noProof/>
          <w:sz w:val="24"/>
          <w:szCs w:val="24"/>
          <w:lang w:val="en-GB"/>
        </w:rPr>
        <w:t>(Klem, Lüders, Jasper, &amp; Elger, 1999)</w:t>
      </w:r>
      <w:r w:rsidR="005B43AB" w:rsidRPr="00F4550C">
        <w:rPr>
          <w:rFonts w:ascii="Times New Roman" w:hAnsi="Times New Roman" w:cs="Times New Roman"/>
          <w:noProof/>
          <w:sz w:val="24"/>
          <w:szCs w:val="24"/>
          <w:lang w:val="en-GB"/>
        </w:rPr>
        <w:fldChar w:fldCharType="end"/>
      </w:r>
      <w:r w:rsidRPr="00F4550C">
        <w:rPr>
          <w:rFonts w:ascii="Times New Roman" w:hAnsi="Times New Roman" w:cs="Times New Roman"/>
          <w:noProof/>
          <w:sz w:val="24"/>
          <w:szCs w:val="24"/>
          <w:lang w:val="en-GB"/>
        </w:rPr>
        <w:t>. The EEG cap was then put on at this central position.</w:t>
      </w:r>
      <w:r w:rsidR="002D4460" w:rsidRPr="00F4550C">
        <w:rPr>
          <w:rFonts w:ascii="Times New Roman" w:hAnsi="Times New Roman" w:cs="Times New Roman"/>
          <w:noProof/>
          <w:sz w:val="24"/>
          <w:szCs w:val="24"/>
          <w:lang w:val="en-GB"/>
        </w:rPr>
        <w:t xml:space="preserve"> </w:t>
      </w:r>
      <w:r w:rsidRPr="00F4550C">
        <w:rPr>
          <w:rFonts w:ascii="Times New Roman" w:hAnsi="Times New Roman" w:cs="Times New Roman"/>
          <w:noProof/>
          <w:sz w:val="24"/>
          <w:szCs w:val="24"/>
          <w:lang w:val="en-GB"/>
        </w:rPr>
        <w:t>A</w:t>
      </w:r>
      <w:r w:rsidR="002D4460" w:rsidRPr="00F4550C">
        <w:rPr>
          <w:rFonts w:ascii="Times New Roman" w:hAnsi="Times New Roman" w:cs="Times New Roman"/>
          <w:noProof/>
          <w:sz w:val="24"/>
          <w:szCs w:val="24"/>
          <w:lang w:val="en-GB"/>
        </w:rPr>
        <w:t>n elastic chin band</w:t>
      </w:r>
      <w:r w:rsidRPr="00F4550C">
        <w:rPr>
          <w:rFonts w:ascii="Times New Roman" w:hAnsi="Times New Roman" w:cs="Times New Roman"/>
          <w:noProof/>
          <w:sz w:val="24"/>
          <w:szCs w:val="24"/>
          <w:lang w:val="en-GB"/>
        </w:rPr>
        <w:t xml:space="preserve"> prevented the cap from sliding</w:t>
      </w:r>
      <w:r w:rsidR="002D4460" w:rsidRPr="00F4550C">
        <w:rPr>
          <w:rFonts w:ascii="Times New Roman" w:hAnsi="Times New Roman" w:cs="Times New Roman"/>
          <w:noProof/>
          <w:sz w:val="24"/>
          <w:szCs w:val="24"/>
          <w:lang w:val="en-GB"/>
        </w:rPr>
        <w:t>.</w:t>
      </w:r>
    </w:p>
    <w:p w14:paraId="030A19A6" w14:textId="596443DE" w:rsidR="004F2520" w:rsidRPr="00F4550C" w:rsidRDefault="002D4460" w:rsidP="002D4460">
      <w:pPr>
        <w:spacing w:after="0" w:line="360" w:lineRule="auto"/>
        <w:ind w:firstLine="425"/>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Electrical impedances were reduced wi</w:t>
      </w:r>
      <w:r w:rsidR="000B1DFC" w:rsidRPr="00F4550C">
        <w:rPr>
          <w:rFonts w:ascii="Times New Roman" w:hAnsi="Times New Roman" w:cs="Times New Roman"/>
          <w:noProof/>
          <w:sz w:val="24"/>
          <w:szCs w:val="24"/>
          <w:lang w:val="en-GB"/>
        </w:rPr>
        <w:t xml:space="preserve">th a conductive electrolyte gel, containing pumice, as this gel component </w:t>
      </w:r>
      <w:r w:rsidR="00DD5E7E" w:rsidRPr="00F4550C">
        <w:rPr>
          <w:rFonts w:ascii="Times New Roman" w:hAnsi="Times New Roman" w:cs="Times New Roman"/>
          <w:noProof/>
          <w:sz w:val="24"/>
          <w:szCs w:val="24"/>
          <w:lang w:val="en-GB"/>
        </w:rPr>
        <w:t>aids roughening the skin and removes detrimental elements to the electrical conductance such as callus</w:t>
      </w:r>
      <w:r w:rsidR="000920FA" w:rsidRPr="00F4550C">
        <w:rPr>
          <w:rFonts w:ascii="Times New Roman" w:hAnsi="Times New Roman" w:cs="Times New Roman"/>
          <w:noProof/>
          <w:sz w:val="24"/>
          <w:szCs w:val="24"/>
          <w:lang w:val="en-GB"/>
        </w:rPr>
        <w:t xml:space="preserve"> skin</w:t>
      </w:r>
      <w:r w:rsidR="00DD5E7E" w:rsidRPr="00F4550C">
        <w:rPr>
          <w:rFonts w:ascii="Times New Roman" w:hAnsi="Times New Roman" w:cs="Times New Roman"/>
          <w:noProof/>
          <w:sz w:val="24"/>
          <w:szCs w:val="24"/>
          <w:lang w:val="en-GB"/>
        </w:rPr>
        <w:t xml:space="preserve"> or fat.</w:t>
      </w:r>
      <w:r w:rsidRPr="00F4550C">
        <w:rPr>
          <w:rFonts w:ascii="Times New Roman" w:hAnsi="Times New Roman" w:cs="Times New Roman"/>
          <w:noProof/>
          <w:sz w:val="24"/>
          <w:szCs w:val="24"/>
          <w:lang w:val="en-GB"/>
        </w:rPr>
        <w:t xml:space="preserve"> The gel was distributed across the electrode sites</w:t>
      </w:r>
      <w:r w:rsidR="007B170F" w:rsidRPr="00F4550C">
        <w:rPr>
          <w:rFonts w:ascii="Times New Roman" w:hAnsi="Times New Roman" w:cs="Times New Roman"/>
          <w:noProof/>
          <w:sz w:val="24"/>
          <w:szCs w:val="24"/>
          <w:lang w:val="en-GB"/>
        </w:rPr>
        <w:t>, starting with the reference and grounding electrodes.</w:t>
      </w:r>
      <w:r w:rsidRPr="00F4550C">
        <w:rPr>
          <w:rFonts w:ascii="Times New Roman" w:hAnsi="Times New Roman" w:cs="Times New Roman"/>
          <w:noProof/>
          <w:sz w:val="24"/>
          <w:szCs w:val="24"/>
          <w:lang w:val="en-GB"/>
        </w:rPr>
        <w:t xml:space="preserve"> </w:t>
      </w:r>
      <w:r w:rsidR="007B170F" w:rsidRPr="00F4550C">
        <w:rPr>
          <w:rFonts w:ascii="Times New Roman" w:hAnsi="Times New Roman" w:cs="Times New Roman"/>
          <w:noProof/>
          <w:sz w:val="24"/>
          <w:szCs w:val="24"/>
          <w:lang w:val="en-GB"/>
        </w:rPr>
        <w:t>For this purpose</w:t>
      </w:r>
      <w:r w:rsidRPr="00F4550C">
        <w:rPr>
          <w:rFonts w:ascii="Times New Roman" w:hAnsi="Times New Roman" w:cs="Times New Roman"/>
          <w:noProof/>
          <w:sz w:val="24"/>
          <w:szCs w:val="24"/>
          <w:lang w:val="en-GB"/>
        </w:rPr>
        <w:t xml:space="preserve"> blunt plastic syringes</w:t>
      </w:r>
      <w:r w:rsidR="007B170F" w:rsidRPr="00F4550C">
        <w:rPr>
          <w:rFonts w:ascii="Times New Roman" w:hAnsi="Times New Roman" w:cs="Times New Roman"/>
          <w:noProof/>
          <w:sz w:val="24"/>
          <w:szCs w:val="24"/>
          <w:lang w:val="en-GB"/>
        </w:rPr>
        <w:t xml:space="preserve"> were used</w:t>
      </w:r>
      <w:r w:rsidRPr="00F4550C">
        <w:rPr>
          <w:rFonts w:ascii="Times New Roman" w:hAnsi="Times New Roman" w:cs="Times New Roman"/>
          <w:noProof/>
          <w:sz w:val="24"/>
          <w:szCs w:val="24"/>
          <w:lang w:val="en-GB"/>
        </w:rPr>
        <w:t>, after</w:t>
      </w:r>
      <w:r w:rsidR="00DD5E7E" w:rsidRPr="00F4550C">
        <w:rPr>
          <w:rFonts w:ascii="Times New Roman" w:hAnsi="Times New Roman" w:cs="Times New Roman"/>
          <w:noProof/>
          <w:sz w:val="24"/>
          <w:szCs w:val="24"/>
          <w:lang w:val="en-GB"/>
        </w:rPr>
        <w:t xml:space="preserve"> slightly</w:t>
      </w:r>
      <w:r w:rsidRPr="00F4550C">
        <w:rPr>
          <w:rFonts w:ascii="Times New Roman" w:hAnsi="Times New Roman" w:cs="Times New Roman"/>
          <w:noProof/>
          <w:sz w:val="24"/>
          <w:szCs w:val="24"/>
          <w:lang w:val="en-GB"/>
        </w:rPr>
        <w:t xml:space="preserve"> roughening the skin with cotton swabs. These were also </w:t>
      </w:r>
      <w:r w:rsidR="007B170F" w:rsidRPr="00F4550C">
        <w:rPr>
          <w:rFonts w:ascii="Times New Roman" w:hAnsi="Times New Roman" w:cs="Times New Roman"/>
          <w:noProof/>
          <w:sz w:val="24"/>
          <w:szCs w:val="24"/>
          <w:lang w:val="en-GB"/>
        </w:rPr>
        <w:t>applied</w:t>
      </w:r>
      <w:r w:rsidRPr="00F4550C">
        <w:rPr>
          <w:rFonts w:ascii="Times New Roman" w:hAnsi="Times New Roman" w:cs="Times New Roman"/>
          <w:noProof/>
          <w:sz w:val="24"/>
          <w:szCs w:val="24"/>
          <w:lang w:val="en-GB"/>
        </w:rPr>
        <w:t xml:space="preserve"> for pushing away hair blocking the contact of the electrodes</w:t>
      </w:r>
      <w:r w:rsidR="0003119F" w:rsidRPr="00F4550C">
        <w:rPr>
          <w:rFonts w:ascii="Times New Roman" w:hAnsi="Times New Roman" w:cs="Times New Roman"/>
          <w:noProof/>
          <w:sz w:val="24"/>
          <w:szCs w:val="24"/>
          <w:lang w:val="en-GB"/>
        </w:rPr>
        <w:t xml:space="preserve"> to the scalp</w:t>
      </w:r>
      <w:r w:rsidRPr="00F4550C">
        <w:rPr>
          <w:rFonts w:ascii="Times New Roman" w:hAnsi="Times New Roman" w:cs="Times New Roman"/>
          <w:noProof/>
          <w:sz w:val="24"/>
          <w:szCs w:val="24"/>
          <w:lang w:val="en-GB"/>
        </w:rPr>
        <w:t>. All impedances were kept at or below 5 kΩ. At last, the ECG electrode integrated in the EEG system</w:t>
      </w:r>
      <w:r w:rsidR="0003119F" w:rsidRPr="00F4550C">
        <w:rPr>
          <w:rFonts w:ascii="Times New Roman" w:hAnsi="Times New Roman" w:cs="Times New Roman"/>
          <w:noProof/>
          <w:sz w:val="24"/>
          <w:szCs w:val="24"/>
          <w:lang w:val="en-GB"/>
        </w:rPr>
        <w:t xml:space="preserve"> was placed on the upper back. Before the el</w:t>
      </w:r>
      <w:r w:rsidR="007B170F" w:rsidRPr="00F4550C">
        <w:rPr>
          <w:rFonts w:ascii="Times New Roman" w:hAnsi="Times New Roman" w:cs="Times New Roman"/>
          <w:noProof/>
          <w:sz w:val="24"/>
          <w:szCs w:val="24"/>
          <w:lang w:val="en-GB"/>
        </w:rPr>
        <w:t>e</w:t>
      </w:r>
      <w:r w:rsidR="0003119F" w:rsidRPr="00F4550C">
        <w:rPr>
          <w:rFonts w:ascii="Times New Roman" w:hAnsi="Times New Roman" w:cs="Times New Roman"/>
          <w:noProof/>
          <w:sz w:val="24"/>
          <w:szCs w:val="24"/>
          <w:lang w:val="en-GB"/>
        </w:rPr>
        <w:t>ctrode was attached and the impedance was optimized, s</w:t>
      </w:r>
      <w:r w:rsidRPr="00F4550C">
        <w:rPr>
          <w:rFonts w:ascii="Times New Roman" w:hAnsi="Times New Roman" w:cs="Times New Roman"/>
          <w:noProof/>
          <w:sz w:val="24"/>
          <w:szCs w:val="24"/>
          <w:lang w:val="en-GB"/>
        </w:rPr>
        <w:t>ubjects were asked if they preferred a person of the same</w:t>
      </w:r>
      <w:r w:rsidR="00FF55EA" w:rsidRPr="00F4550C">
        <w:rPr>
          <w:rFonts w:ascii="Times New Roman" w:hAnsi="Times New Roman" w:cs="Times New Roman"/>
          <w:noProof/>
          <w:sz w:val="24"/>
          <w:szCs w:val="24"/>
          <w:lang w:val="en-GB"/>
        </w:rPr>
        <w:t xml:space="preserve"> sex</w:t>
      </w:r>
      <w:r w:rsidRPr="00F4550C">
        <w:rPr>
          <w:rFonts w:ascii="Times New Roman" w:hAnsi="Times New Roman" w:cs="Times New Roman"/>
          <w:noProof/>
          <w:sz w:val="24"/>
          <w:szCs w:val="24"/>
          <w:lang w:val="en-GB"/>
        </w:rPr>
        <w:t xml:space="preserve"> </w:t>
      </w:r>
      <w:r w:rsidR="00FF55EA" w:rsidRPr="00F4550C">
        <w:rPr>
          <w:rFonts w:ascii="Times New Roman" w:hAnsi="Times New Roman" w:cs="Times New Roman"/>
          <w:noProof/>
          <w:sz w:val="24"/>
          <w:szCs w:val="24"/>
          <w:lang w:val="en-GB"/>
        </w:rPr>
        <w:t xml:space="preserve">to </w:t>
      </w:r>
      <w:r w:rsidR="0003119F" w:rsidRPr="00F4550C">
        <w:rPr>
          <w:rFonts w:ascii="Times New Roman" w:hAnsi="Times New Roman" w:cs="Times New Roman"/>
          <w:noProof/>
          <w:sz w:val="24"/>
          <w:szCs w:val="24"/>
          <w:lang w:val="en-GB"/>
        </w:rPr>
        <w:t>execute this step.</w:t>
      </w:r>
    </w:p>
    <w:p w14:paraId="20176F92" w14:textId="06F5687C" w:rsidR="001E03E9" w:rsidRPr="00F4550C" w:rsidRDefault="002733CA" w:rsidP="005931D0">
      <w:pPr>
        <w:spacing w:after="0" w:line="360" w:lineRule="auto"/>
        <w:ind w:firstLine="425"/>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When the EEG and ECG signal were optimal, subjects were lead into the scanning room to the MRI bore. Here, </w:t>
      </w:r>
      <w:r w:rsidR="00A7343B" w:rsidRPr="00F4550C">
        <w:rPr>
          <w:rFonts w:ascii="Times New Roman" w:hAnsi="Times New Roman" w:cs="Times New Roman"/>
          <w:noProof/>
          <w:sz w:val="24"/>
          <w:szCs w:val="24"/>
          <w:lang w:val="en-GB"/>
        </w:rPr>
        <w:t xml:space="preserve">several measures, as can be read in protocols from Ritter and Villringer </w:t>
      </w:r>
      <w:r w:rsidR="00A7343B" w:rsidRPr="00F4550C">
        <w:rPr>
          <w:rFonts w:ascii="Times New Roman" w:hAnsi="Times New Roman" w:cs="Times New Roman"/>
          <w:noProof/>
          <w:sz w:val="24"/>
          <w:szCs w:val="24"/>
          <w:lang w:val="en-GB"/>
        </w:rPr>
        <w:fldChar w:fldCharType="begin" w:fldLock="1"/>
      </w:r>
      <w:r w:rsidR="00A7343B" w:rsidRPr="00F4550C">
        <w:rPr>
          <w:rFonts w:ascii="Times New Roman" w:hAnsi="Times New Roman" w:cs="Times New Roman"/>
          <w:noProof/>
          <w:sz w:val="24"/>
          <w:szCs w:val="24"/>
          <w:lang w:val="en-GB"/>
        </w:rPr>
        <w:instrText>ADDIN CSL_CITATION { "citationItems" : [ { "id" : "ITEM-1", "itemData" : { "author" : [ { "dropping-particle" : "", "family" : "Ritter", "given" : "P", "non-dropping-particle" : "", "parse-names" : false, "suffix" : "" }, { "dropping-particle" : "", "family" : "Villringer", "given" : "A", "non-dropping-particle" : "", "parse-names" : false, "suffix" : "" } ], "container-title" : "Neuroscience &amp; Biobehavioral Reviews", "id" : "ITEM-1", "issued" : { "date-parts" : [ [ "2006" ] ] }, "title" : "Simultaneous Eeg\u2013fmri", "type" : "article-journal" }, "uris" : [ "http://www.mendeley.com/documents/?uuid=3fcc5260-0f8d-3d4b-be68-7a896cb4752c" ] } ], "mendeley" : { "formattedCitation" : "(Ritter &amp; Villringer, 2006)", "manualFormatting" : "(2006)", "plainTextFormattedCitation" : "(Ritter &amp; Villringer, 2006)", "previouslyFormattedCitation" : "(Ritter &amp; Villringer, 2006)" }, "properties" : {  }, "schema" : "https://github.com/citation-style-language/schema/raw/master/csl-citation.json" }</w:instrText>
      </w:r>
      <w:r w:rsidR="00A7343B" w:rsidRPr="00F4550C">
        <w:rPr>
          <w:rFonts w:ascii="Times New Roman" w:hAnsi="Times New Roman" w:cs="Times New Roman"/>
          <w:noProof/>
          <w:sz w:val="24"/>
          <w:szCs w:val="24"/>
          <w:lang w:val="en-GB"/>
        </w:rPr>
        <w:fldChar w:fldCharType="separate"/>
      </w:r>
      <w:r w:rsidR="00A7343B" w:rsidRPr="00F4550C">
        <w:rPr>
          <w:rFonts w:ascii="Times New Roman" w:hAnsi="Times New Roman" w:cs="Times New Roman"/>
          <w:noProof/>
          <w:sz w:val="24"/>
          <w:szCs w:val="24"/>
          <w:lang w:val="en-GB"/>
        </w:rPr>
        <w:t>(2006)</w:t>
      </w:r>
      <w:r w:rsidR="00A7343B" w:rsidRPr="00F4550C">
        <w:rPr>
          <w:rFonts w:ascii="Times New Roman" w:hAnsi="Times New Roman" w:cs="Times New Roman"/>
          <w:noProof/>
          <w:sz w:val="24"/>
          <w:szCs w:val="24"/>
          <w:lang w:val="en-GB"/>
        </w:rPr>
        <w:fldChar w:fldCharType="end"/>
      </w:r>
      <w:r w:rsidR="00A7343B" w:rsidRPr="00F4550C">
        <w:rPr>
          <w:rFonts w:ascii="Times New Roman" w:hAnsi="Times New Roman" w:cs="Times New Roman"/>
          <w:noProof/>
          <w:sz w:val="24"/>
          <w:szCs w:val="24"/>
          <w:lang w:val="en-GB"/>
        </w:rPr>
        <w:t xml:space="preserve"> or Mullinger, Castellone, &amp; Bowtell </w:t>
      </w:r>
      <w:r w:rsidR="00A7343B" w:rsidRPr="00F4550C">
        <w:rPr>
          <w:rFonts w:ascii="Times New Roman" w:hAnsi="Times New Roman" w:cs="Times New Roman"/>
          <w:noProof/>
          <w:sz w:val="24"/>
          <w:szCs w:val="24"/>
          <w:lang w:val="en-GB"/>
        </w:rPr>
        <w:fldChar w:fldCharType="begin" w:fldLock="1"/>
      </w:r>
      <w:r w:rsidR="00A7343B" w:rsidRPr="00F4550C">
        <w:rPr>
          <w:rFonts w:ascii="Times New Roman" w:hAnsi="Times New Roman" w:cs="Times New Roman"/>
          <w:noProof/>
          <w:sz w:val="24"/>
          <w:szCs w:val="24"/>
          <w:lang w:val="en-GB"/>
        </w:rPr>
        <w:instrText>ADDIN CSL_CITATION { "citationItems" : [ { "id" : "ITEM-1", "itemData" : { "DOI" : "10.3791/50283", "ISSN" : "1940-087X", "author" : [ { "dropping-particle" : "", "family" : "Mullinger", "given" : "Karen J.", "non-dropping-particle" : "", "parse-names" : false, "suffix" : "" }, { "dropping-particle" : "", "family" : "Castellone", "given" : "Pierluigi", "non-dropping-particle" : "", "parse-names" : false, "suffix" : "" }, { "dropping-particle" : "", "family" : "Bowtell", "given" : "Richard", "non-dropping-particle" : "", "parse-names" : false, "suffix" : "" } ], "container-title" : "Journal of Visualized Experiments", "id" : "ITEM-1", "issue" : "76", "issued" : { "date-parts" : [ [ "2013", "6", "3" ] ] }, "page" : "e50283-e50283", "title" : "Best Current Practice for Obtaining High Quality EEG Data During Simultaneous fMRI", "type" : "article-journal" }, "uris" : [ "http://www.mendeley.com/documents/?uuid=1afdeb71-34d6-3866-9d21-c90944db3ff1" ] } ], "mendeley" : { "formattedCitation" : "(Mullinger, Castellone, &amp; Bowtell, 2013)", "manualFormatting" : "(2013)", "plainTextFormattedCitation" : "(Mullinger, Castellone, &amp; Bowtell, 2013)", "previouslyFormattedCitation" : "(Mullinger, Castellone, &amp; Bowtell, 2013)" }, "properties" : {  }, "schema" : "https://github.com/citation-style-language/schema/raw/master/csl-citation.json" }</w:instrText>
      </w:r>
      <w:r w:rsidR="00A7343B" w:rsidRPr="00F4550C">
        <w:rPr>
          <w:rFonts w:ascii="Times New Roman" w:hAnsi="Times New Roman" w:cs="Times New Roman"/>
          <w:noProof/>
          <w:sz w:val="24"/>
          <w:szCs w:val="24"/>
          <w:lang w:val="en-GB"/>
        </w:rPr>
        <w:fldChar w:fldCharType="separate"/>
      </w:r>
      <w:r w:rsidR="00A7343B" w:rsidRPr="00F4550C">
        <w:rPr>
          <w:rFonts w:ascii="Times New Roman" w:hAnsi="Times New Roman" w:cs="Times New Roman"/>
          <w:noProof/>
          <w:sz w:val="24"/>
          <w:szCs w:val="24"/>
          <w:lang w:val="en-GB"/>
        </w:rPr>
        <w:t>(2013)</w:t>
      </w:r>
      <w:r w:rsidR="00A7343B" w:rsidRPr="00F4550C">
        <w:rPr>
          <w:rFonts w:ascii="Times New Roman" w:hAnsi="Times New Roman" w:cs="Times New Roman"/>
          <w:noProof/>
          <w:sz w:val="24"/>
          <w:szCs w:val="24"/>
          <w:lang w:val="en-GB"/>
        </w:rPr>
        <w:fldChar w:fldCharType="end"/>
      </w:r>
      <w:r w:rsidR="00A7343B" w:rsidRPr="00F4550C">
        <w:rPr>
          <w:rFonts w:ascii="Times New Roman" w:hAnsi="Times New Roman" w:cs="Times New Roman"/>
          <w:noProof/>
          <w:sz w:val="24"/>
          <w:szCs w:val="24"/>
          <w:lang w:val="en-GB"/>
        </w:rPr>
        <w:t>, were met to achieve optimal data quality.</w:t>
      </w:r>
      <w:r w:rsidR="00063A7C" w:rsidRPr="00F4550C">
        <w:rPr>
          <w:rFonts w:ascii="Times New Roman" w:hAnsi="Times New Roman" w:cs="Times New Roman"/>
          <w:noProof/>
          <w:sz w:val="24"/>
          <w:szCs w:val="24"/>
          <w:lang w:val="en-GB"/>
        </w:rPr>
        <w:t xml:space="preserve"> For </w:t>
      </w:r>
      <w:r w:rsidR="00F9606C" w:rsidRPr="00F4550C">
        <w:rPr>
          <w:rFonts w:ascii="Times New Roman" w:hAnsi="Times New Roman" w:cs="Times New Roman"/>
          <w:noProof/>
          <w:sz w:val="24"/>
          <w:szCs w:val="24"/>
          <w:lang w:val="en-GB"/>
        </w:rPr>
        <w:t>a</w:t>
      </w:r>
      <w:r w:rsidR="00063A7C" w:rsidRPr="00F4550C">
        <w:rPr>
          <w:rFonts w:ascii="Times New Roman" w:hAnsi="Times New Roman" w:cs="Times New Roman"/>
          <w:noProof/>
          <w:sz w:val="24"/>
          <w:szCs w:val="24"/>
          <w:lang w:val="en-GB"/>
        </w:rPr>
        <w:t xml:space="preserve"> detail</w:t>
      </w:r>
      <w:r w:rsidR="00F9606C" w:rsidRPr="00F4550C">
        <w:rPr>
          <w:rFonts w:ascii="Times New Roman" w:hAnsi="Times New Roman" w:cs="Times New Roman"/>
          <w:noProof/>
          <w:sz w:val="24"/>
          <w:szCs w:val="24"/>
          <w:lang w:val="en-GB"/>
        </w:rPr>
        <w:t>ed description</w:t>
      </w:r>
      <w:r w:rsidR="00063A7C" w:rsidRPr="00F4550C">
        <w:rPr>
          <w:rFonts w:ascii="Times New Roman" w:hAnsi="Times New Roman" w:cs="Times New Roman"/>
          <w:noProof/>
          <w:sz w:val="24"/>
          <w:szCs w:val="24"/>
          <w:lang w:val="en-GB"/>
        </w:rPr>
        <w:t xml:space="preserve"> on</w:t>
      </w:r>
      <w:r w:rsidR="0069321E" w:rsidRPr="00F4550C">
        <w:rPr>
          <w:rFonts w:ascii="Times New Roman" w:hAnsi="Times New Roman" w:cs="Times New Roman"/>
          <w:noProof/>
          <w:sz w:val="24"/>
          <w:szCs w:val="24"/>
          <w:lang w:val="en-GB"/>
        </w:rPr>
        <w:t xml:space="preserve"> these measures specific for simultaneous recordings</w:t>
      </w:r>
      <w:r w:rsidR="00284856">
        <w:rPr>
          <w:rFonts w:ascii="Times New Roman" w:hAnsi="Times New Roman" w:cs="Times New Roman"/>
          <w:noProof/>
          <w:sz w:val="24"/>
          <w:szCs w:val="24"/>
          <w:lang w:val="en-GB"/>
        </w:rPr>
        <w:t>, see section 2.4</w:t>
      </w:r>
      <w:r w:rsidR="00F9606C" w:rsidRPr="00F4550C">
        <w:rPr>
          <w:rFonts w:ascii="Times New Roman" w:hAnsi="Times New Roman" w:cs="Times New Roman"/>
          <w:noProof/>
          <w:sz w:val="24"/>
          <w:szCs w:val="24"/>
          <w:lang w:val="en-GB"/>
        </w:rPr>
        <w:t>.2.</w:t>
      </w:r>
      <w:r w:rsidR="005931D0" w:rsidRPr="00F4550C">
        <w:rPr>
          <w:rFonts w:ascii="Times New Roman" w:hAnsi="Times New Roman" w:cs="Times New Roman"/>
          <w:noProof/>
          <w:sz w:val="24"/>
          <w:szCs w:val="24"/>
          <w:lang w:val="en-GB"/>
        </w:rPr>
        <w:t xml:space="preserve"> </w:t>
      </w:r>
      <w:r w:rsidR="001E03E9" w:rsidRPr="00F4550C">
        <w:rPr>
          <w:rFonts w:ascii="Times New Roman" w:hAnsi="Times New Roman" w:cs="Times New Roman"/>
          <w:sz w:val="24"/>
          <w:szCs w:val="24"/>
        </w:rPr>
        <w:t>During the entire time in the scanner, subjects were able to communic</w:t>
      </w:r>
      <w:r w:rsidR="000D6876" w:rsidRPr="00F4550C">
        <w:rPr>
          <w:rFonts w:ascii="Times New Roman" w:hAnsi="Times New Roman" w:cs="Times New Roman"/>
          <w:sz w:val="24"/>
          <w:szCs w:val="24"/>
        </w:rPr>
        <w:t>ate with the experimenter via a two-way</w:t>
      </w:r>
      <w:r w:rsidR="001E03E9" w:rsidRPr="00F4550C">
        <w:rPr>
          <w:rFonts w:ascii="Times New Roman" w:hAnsi="Times New Roman" w:cs="Times New Roman"/>
          <w:sz w:val="24"/>
          <w:szCs w:val="24"/>
        </w:rPr>
        <w:t xml:space="preserve"> intercom system</w:t>
      </w:r>
      <w:r w:rsidR="0069321E" w:rsidRPr="00F4550C">
        <w:rPr>
          <w:rFonts w:ascii="Times New Roman" w:hAnsi="Times New Roman" w:cs="Times New Roman"/>
          <w:sz w:val="24"/>
          <w:szCs w:val="24"/>
        </w:rPr>
        <w:t xml:space="preserve"> connecting</w:t>
      </w:r>
      <w:r w:rsidR="001E03E9" w:rsidRPr="00F4550C">
        <w:rPr>
          <w:rFonts w:ascii="Times New Roman" w:hAnsi="Times New Roman" w:cs="Times New Roman"/>
          <w:sz w:val="24"/>
          <w:szCs w:val="24"/>
        </w:rPr>
        <w:t xml:space="preserve"> the two adjacent rooms. </w:t>
      </w:r>
    </w:p>
    <w:p w14:paraId="73A43C35" w14:textId="0D8A032C" w:rsidR="004663F1" w:rsidRPr="00F4550C" w:rsidRDefault="00121C3A" w:rsidP="00395146">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Following a</w:t>
      </w:r>
      <w:r w:rsidR="002C6232" w:rsidRPr="00F4550C">
        <w:rPr>
          <w:rFonts w:ascii="Times New Roman" w:hAnsi="Times New Roman" w:cs="Times New Roman"/>
          <w:sz w:val="24"/>
          <w:szCs w:val="24"/>
        </w:rPr>
        <w:t xml:space="preserve">n anatomical </w:t>
      </w:r>
      <w:r w:rsidR="00395146" w:rsidRPr="00F4550C">
        <w:rPr>
          <w:rFonts w:ascii="Times New Roman" w:hAnsi="Times New Roman" w:cs="Times New Roman"/>
          <w:sz w:val="24"/>
          <w:szCs w:val="24"/>
        </w:rPr>
        <w:t>T1-weighted scan,</w:t>
      </w:r>
      <w:r w:rsidRPr="00F4550C">
        <w:rPr>
          <w:rFonts w:ascii="Times New Roman" w:hAnsi="Times New Roman" w:cs="Times New Roman"/>
          <w:sz w:val="24"/>
          <w:szCs w:val="24"/>
        </w:rPr>
        <w:t xml:space="preserve"> </w:t>
      </w:r>
      <w:r w:rsidR="004663F1" w:rsidRPr="00F4550C">
        <w:rPr>
          <w:rFonts w:ascii="Times New Roman" w:hAnsi="Times New Roman" w:cs="Times New Roman"/>
          <w:sz w:val="24"/>
          <w:szCs w:val="24"/>
        </w:rPr>
        <w:t>subjects were introduced to the DPX</w:t>
      </w:r>
      <w:r w:rsidR="00284856">
        <w:rPr>
          <w:rFonts w:ascii="Times New Roman" w:hAnsi="Times New Roman" w:cs="Times New Roman"/>
          <w:sz w:val="24"/>
          <w:szCs w:val="24"/>
        </w:rPr>
        <w:t xml:space="preserve"> (see section 2.3</w:t>
      </w:r>
      <w:r w:rsidR="00395146" w:rsidRPr="00F4550C">
        <w:rPr>
          <w:rFonts w:ascii="Times New Roman" w:hAnsi="Times New Roman" w:cs="Times New Roman"/>
          <w:sz w:val="24"/>
          <w:szCs w:val="24"/>
        </w:rPr>
        <w:t>.2) on ten slides with written instructions</w:t>
      </w:r>
      <w:r w:rsidR="004663F1" w:rsidRPr="00F4550C">
        <w:rPr>
          <w:rFonts w:ascii="Times New Roman" w:hAnsi="Times New Roman" w:cs="Times New Roman"/>
          <w:sz w:val="24"/>
          <w:szCs w:val="24"/>
        </w:rPr>
        <w:t>. When they felt confid</w:t>
      </w:r>
      <w:r w:rsidR="006B2F60" w:rsidRPr="00F4550C">
        <w:rPr>
          <w:rFonts w:ascii="Times New Roman" w:hAnsi="Times New Roman" w:cs="Times New Roman"/>
          <w:sz w:val="24"/>
          <w:szCs w:val="24"/>
        </w:rPr>
        <w:t xml:space="preserve">ent, they could start </w:t>
      </w:r>
      <w:r w:rsidR="006B2F60" w:rsidRPr="00F4550C">
        <w:rPr>
          <w:rFonts w:ascii="Times New Roman" w:hAnsi="Times New Roman" w:cs="Times New Roman"/>
          <w:sz w:val="24"/>
          <w:szCs w:val="24"/>
        </w:rPr>
        <w:lastRenderedPageBreak/>
        <w:t>with 18</w:t>
      </w:r>
      <w:r w:rsidR="004663F1" w:rsidRPr="00F4550C">
        <w:rPr>
          <w:rFonts w:ascii="Times New Roman" w:hAnsi="Times New Roman" w:cs="Times New Roman"/>
          <w:sz w:val="24"/>
          <w:szCs w:val="24"/>
        </w:rPr>
        <w:t xml:space="preserve"> practice trials. </w:t>
      </w:r>
      <w:r w:rsidR="00395146" w:rsidRPr="00F4550C">
        <w:rPr>
          <w:rFonts w:ascii="Times New Roman" w:hAnsi="Times New Roman" w:cs="Times New Roman"/>
          <w:sz w:val="24"/>
          <w:szCs w:val="24"/>
        </w:rPr>
        <w:t>As opposed to</w:t>
      </w:r>
      <w:r w:rsidR="004663F1" w:rsidRPr="00F4550C">
        <w:rPr>
          <w:rFonts w:ascii="Times New Roman" w:hAnsi="Times New Roman" w:cs="Times New Roman"/>
          <w:sz w:val="24"/>
          <w:szCs w:val="24"/>
        </w:rPr>
        <w:t xml:space="preserve"> the </w:t>
      </w:r>
      <w:r w:rsidR="00395146" w:rsidRPr="00F4550C">
        <w:rPr>
          <w:rFonts w:ascii="Times New Roman" w:hAnsi="Times New Roman" w:cs="Times New Roman"/>
          <w:sz w:val="24"/>
          <w:szCs w:val="24"/>
        </w:rPr>
        <w:t>subsequent</w:t>
      </w:r>
      <w:r w:rsidR="004663F1" w:rsidRPr="00F4550C">
        <w:rPr>
          <w:rFonts w:ascii="Times New Roman" w:hAnsi="Times New Roman" w:cs="Times New Roman"/>
          <w:sz w:val="24"/>
          <w:szCs w:val="24"/>
        </w:rPr>
        <w:t xml:space="preserve"> four experimental blocks, subjects received feedback </w:t>
      </w:r>
      <w:r w:rsidR="00395146" w:rsidRPr="00F4550C">
        <w:rPr>
          <w:rFonts w:ascii="Times New Roman" w:hAnsi="Times New Roman" w:cs="Times New Roman"/>
          <w:sz w:val="24"/>
          <w:szCs w:val="24"/>
        </w:rPr>
        <w:t>on</w:t>
      </w:r>
      <w:r w:rsidR="00B85B62" w:rsidRPr="00F4550C">
        <w:rPr>
          <w:rFonts w:ascii="Times New Roman" w:hAnsi="Times New Roman" w:cs="Times New Roman"/>
          <w:sz w:val="24"/>
          <w:szCs w:val="24"/>
        </w:rPr>
        <w:t xml:space="preserve"> their performance (</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correct</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 xml:space="preserve">, </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incorrect</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 xml:space="preserve">, </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too slow</w:t>
      </w:r>
      <w:r w:rsidR="00750864" w:rsidRPr="00F4550C">
        <w:rPr>
          <w:rFonts w:ascii="Times New Roman" w:hAnsi="Times New Roman" w:cs="Times New Roman"/>
          <w:sz w:val="24"/>
          <w:szCs w:val="24"/>
        </w:rPr>
        <w:t>’</w:t>
      </w:r>
      <w:r w:rsidR="00B85B62" w:rsidRPr="00F4550C">
        <w:rPr>
          <w:rFonts w:ascii="Times New Roman" w:hAnsi="Times New Roman" w:cs="Times New Roman"/>
          <w:sz w:val="24"/>
          <w:szCs w:val="24"/>
        </w:rPr>
        <w:t xml:space="preserve">, </w:t>
      </w:r>
      <w:r w:rsidR="00750864" w:rsidRPr="00F4550C">
        <w:rPr>
          <w:rFonts w:ascii="Times New Roman" w:hAnsi="Times New Roman" w:cs="Times New Roman"/>
          <w:sz w:val="24"/>
          <w:szCs w:val="24"/>
        </w:rPr>
        <w:t>‘</w:t>
      </w:r>
      <w:r w:rsidR="004663F1" w:rsidRPr="00F4550C">
        <w:rPr>
          <w:rFonts w:ascii="Times New Roman" w:hAnsi="Times New Roman" w:cs="Times New Roman"/>
          <w:sz w:val="24"/>
          <w:szCs w:val="24"/>
        </w:rPr>
        <w:t>too ea</w:t>
      </w:r>
      <w:r w:rsidR="00B85B62" w:rsidRPr="00F4550C">
        <w:rPr>
          <w:rFonts w:ascii="Times New Roman" w:hAnsi="Times New Roman" w:cs="Times New Roman"/>
          <w:sz w:val="24"/>
          <w:szCs w:val="24"/>
        </w:rPr>
        <w:t>rly, please wait for the probe</w:t>
      </w:r>
      <w:r w:rsidR="00750864" w:rsidRPr="00F4550C">
        <w:rPr>
          <w:rFonts w:ascii="Times New Roman" w:hAnsi="Times New Roman" w:cs="Times New Roman"/>
          <w:sz w:val="24"/>
          <w:szCs w:val="24"/>
        </w:rPr>
        <w:t>’</w:t>
      </w:r>
      <w:r w:rsidR="004663F1" w:rsidRPr="00F4550C">
        <w:rPr>
          <w:rFonts w:ascii="Times New Roman" w:hAnsi="Times New Roman" w:cs="Times New Roman"/>
          <w:sz w:val="24"/>
          <w:szCs w:val="24"/>
        </w:rPr>
        <w:t>).</w:t>
      </w:r>
      <w:r w:rsidR="00395146" w:rsidRPr="00F4550C">
        <w:rPr>
          <w:rFonts w:ascii="Times New Roman" w:hAnsi="Times New Roman" w:cs="Times New Roman"/>
          <w:sz w:val="24"/>
          <w:szCs w:val="24"/>
        </w:rPr>
        <w:t xml:space="preserve"> The feedback was initially given to make sure subjects had properly understood the task.</w:t>
      </w:r>
      <w:r w:rsidR="004663F1" w:rsidRPr="00F4550C">
        <w:rPr>
          <w:rFonts w:ascii="Times New Roman" w:hAnsi="Times New Roman" w:cs="Times New Roman"/>
          <w:sz w:val="24"/>
          <w:szCs w:val="24"/>
        </w:rPr>
        <w:t xml:space="preserve"> </w:t>
      </w:r>
      <w:r w:rsidR="00395146" w:rsidRPr="00F4550C">
        <w:rPr>
          <w:rFonts w:ascii="Times New Roman" w:hAnsi="Times New Roman" w:cs="Times New Roman"/>
          <w:sz w:val="24"/>
          <w:szCs w:val="24"/>
        </w:rPr>
        <w:t xml:space="preserve">Before the experiment and the functional data acquisition was started, subjects were asked one last time if they were well and ready to begin. </w:t>
      </w:r>
      <w:r w:rsidR="002E4F53" w:rsidRPr="00F4550C">
        <w:rPr>
          <w:rFonts w:ascii="Times New Roman" w:hAnsi="Times New Roman" w:cs="Times New Roman"/>
          <w:sz w:val="24"/>
          <w:szCs w:val="24"/>
        </w:rPr>
        <w:t>From that point on,</w:t>
      </w:r>
      <w:r w:rsidR="006B2F60" w:rsidRPr="00F4550C">
        <w:rPr>
          <w:rFonts w:ascii="Times New Roman" w:hAnsi="Times New Roman" w:cs="Times New Roman"/>
          <w:sz w:val="24"/>
          <w:szCs w:val="24"/>
        </w:rPr>
        <w:t xml:space="preserve"> not counting practice trials and instructions,</w:t>
      </w:r>
      <w:r w:rsidR="002E4F53" w:rsidRPr="00F4550C">
        <w:rPr>
          <w:rFonts w:ascii="Times New Roman" w:hAnsi="Times New Roman" w:cs="Times New Roman"/>
          <w:sz w:val="24"/>
          <w:szCs w:val="24"/>
        </w:rPr>
        <w:t xml:space="preserve"> the experiment lasted </w:t>
      </w:r>
      <w:r w:rsidR="0050174E" w:rsidRPr="00F4550C">
        <w:rPr>
          <w:rFonts w:ascii="Times New Roman" w:hAnsi="Times New Roman" w:cs="Times New Roman"/>
          <w:sz w:val="24"/>
          <w:szCs w:val="24"/>
        </w:rPr>
        <w:t>approximat</w:t>
      </w:r>
      <w:r w:rsidR="006B2F60" w:rsidRPr="00F4550C">
        <w:rPr>
          <w:rFonts w:ascii="Times New Roman" w:hAnsi="Times New Roman" w:cs="Times New Roman"/>
          <w:sz w:val="24"/>
          <w:szCs w:val="24"/>
        </w:rPr>
        <w:t>ely 32</w:t>
      </w:r>
      <w:r w:rsidR="0050174E" w:rsidRPr="00F4550C">
        <w:rPr>
          <w:rFonts w:ascii="Times New Roman" w:hAnsi="Times New Roman" w:cs="Times New Roman"/>
          <w:sz w:val="24"/>
          <w:szCs w:val="24"/>
        </w:rPr>
        <w:t xml:space="preserve"> minutes.</w:t>
      </w:r>
    </w:p>
    <w:p w14:paraId="5B469FB3" w14:textId="1D649F41" w:rsidR="004663F1" w:rsidRPr="00F4550C" w:rsidRDefault="00973219" w:rsidP="00EC5B07">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Finally, when the</w:t>
      </w:r>
      <w:r w:rsidR="004663F1" w:rsidRPr="00F4550C">
        <w:rPr>
          <w:rFonts w:ascii="Times New Roman" w:hAnsi="Times New Roman" w:cs="Times New Roman"/>
          <w:sz w:val="24"/>
          <w:szCs w:val="24"/>
        </w:rPr>
        <w:t xml:space="preserve"> </w:t>
      </w:r>
      <w:r w:rsidRPr="00F4550C">
        <w:rPr>
          <w:rFonts w:ascii="Times New Roman" w:hAnsi="Times New Roman" w:cs="Times New Roman"/>
          <w:sz w:val="24"/>
          <w:szCs w:val="24"/>
        </w:rPr>
        <w:t>task was over,</w:t>
      </w:r>
      <w:r w:rsidR="004663F1" w:rsidRPr="00F4550C">
        <w:rPr>
          <w:rFonts w:ascii="Times New Roman" w:hAnsi="Times New Roman" w:cs="Times New Roman"/>
          <w:sz w:val="24"/>
          <w:szCs w:val="24"/>
        </w:rPr>
        <w:t xml:space="preserve"> subjects</w:t>
      </w:r>
      <w:r w:rsidRPr="00F4550C">
        <w:rPr>
          <w:rFonts w:ascii="Times New Roman" w:hAnsi="Times New Roman" w:cs="Times New Roman"/>
          <w:sz w:val="24"/>
          <w:szCs w:val="24"/>
        </w:rPr>
        <w:t xml:space="preserve"> were moved out of the scanner, freed of all </w:t>
      </w:r>
      <w:r w:rsidR="00380DF7" w:rsidRPr="00F4550C">
        <w:rPr>
          <w:rFonts w:ascii="Times New Roman" w:hAnsi="Times New Roman" w:cs="Times New Roman"/>
          <w:sz w:val="24"/>
          <w:szCs w:val="24"/>
        </w:rPr>
        <w:t xml:space="preserve">EEG </w:t>
      </w:r>
      <w:r w:rsidRPr="00F4550C">
        <w:rPr>
          <w:rFonts w:ascii="Times New Roman" w:hAnsi="Times New Roman" w:cs="Times New Roman"/>
          <w:sz w:val="24"/>
          <w:szCs w:val="24"/>
        </w:rPr>
        <w:t>equipment and provided the opportunity to wash their hair and back. When they had cleaned themselves, all subjects</w:t>
      </w:r>
      <w:r w:rsidR="004663F1" w:rsidRPr="00F4550C">
        <w:rPr>
          <w:rFonts w:ascii="Times New Roman" w:hAnsi="Times New Roman" w:cs="Times New Roman"/>
          <w:sz w:val="24"/>
          <w:szCs w:val="24"/>
        </w:rPr>
        <w:t xml:space="preserve"> participated in a post-experimental interview</w:t>
      </w:r>
      <w:r w:rsidRPr="00F4550C">
        <w:rPr>
          <w:rFonts w:ascii="Times New Roman" w:hAnsi="Times New Roman" w:cs="Times New Roman"/>
          <w:sz w:val="24"/>
          <w:szCs w:val="24"/>
        </w:rPr>
        <w:t xml:space="preserve"> (see Appendix 6)</w:t>
      </w:r>
      <w:r w:rsidR="004663F1" w:rsidRPr="00F4550C">
        <w:rPr>
          <w:rFonts w:ascii="Times New Roman" w:hAnsi="Times New Roman" w:cs="Times New Roman"/>
          <w:sz w:val="24"/>
          <w:szCs w:val="24"/>
        </w:rPr>
        <w:t xml:space="preserve">. Among other questions, </w:t>
      </w:r>
      <w:r w:rsidRPr="00F4550C">
        <w:rPr>
          <w:rFonts w:ascii="Times New Roman" w:hAnsi="Times New Roman" w:cs="Times New Roman"/>
          <w:sz w:val="24"/>
          <w:szCs w:val="24"/>
        </w:rPr>
        <w:t>they</w:t>
      </w:r>
      <w:r w:rsidR="004663F1" w:rsidRPr="00F4550C">
        <w:rPr>
          <w:rFonts w:ascii="Times New Roman" w:hAnsi="Times New Roman" w:cs="Times New Roman"/>
          <w:sz w:val="24"/>
          <w:szCs w:val="24"/>
        </w:rPr>
        <w:t xml:space="preserve"> were asked</w:t>
      </w:r>
      <w:r w:rsidRPr="00F4550C">
        <w:rPr>
          <w:rFonts w:ascii="Times New Roman" w:hAnsi="Times New Roman" w:cs="Times New Roman"/>
          <w:sz w:val="24"/>
          <w:szCs w:val="24"/>
        </w:rPr>
        <w:t xml:space="preserve"> how they rated their task performance on a scale of one to ten and</w:t>
      </w:r>
      <w:r w:rsidR="004663F1" w:rsidRPr="00F4550C">
        <w:rPr>
          <w:rFonts w:ascii="Times New Roman" w:hAnsi="Times New Roman" w:cs="Times New Roman"/>
          <w:sz w:val="24"/>
          <w:szCs w:val="24"/>
        </w:rPr>
        <w:t xml:space="preserve"> </w:t>
      </w:r>
      <w:r w:rsidRPr="00F4550C">
        <w:rPr>
          <w:rFonts w:ascii="Times New Roman" w:hAnsi="Times New Roman" w:cs="Times New Roman"/>
          <w:sz w:val="24"/>
          <w:szCs w:val="24"/>
        </w:rPr>
        <w:t>which ideas they had on the purpose of the task</w:t>
      </w:r>
      <w:r w:rsidR="004663F1" w:rsidRPr="00F4550C">
        <w:rPr>
          <w:rFonts w:ascii="Times New Roman" w:hAnsi="Times New Roman" w:cs="Times New Roman"/>
          <w:sz w:val="24"/>
          <w:szCs w:val="24"/>
        </w:rPr>
        <w:t xml:space="preserve">. </w:t>
      </w:r>
      <w:r w:rsidRPr="00F4550C">
        <w:rPr>
          <w:rFonts w:ascii="Times New Roman" w:hAnsi="Times New Roman" w:cs="Times New Roman"/>
          <w:sz w:val="24"/>
          <w:szCs w:val="24"/>
        </w:rPr>
        <w:t>Concluding the experiment, s</w:t>
      </w:r>
      <w:r w:rsidR="00026454" w:rsidRPr="00F4550C">
        <w:rPr>
          <w:rFonts w:ascii="Times New Roman" w:hAnsi="Times New Roman" w:cs="Times New Roman"/>
          <w:sz w:val="24"/>
          <w:szCs w:val="24"/>
        </w:rPr>
        <w:t xml:space="preserve">ubjects were informed about the background of the task and the complete purposes of the study (i.e., psychological mechanisms involved in DPX, clinical applications). </w:t>
      </w:r>
      <w:r w:rsidR="00EC5B07" w:rsidRPr="00F4550C">
        <w:rPr>
          <w:rFonts w:ascii="Times New Roman" w:hAnsi="Times New Roman" w:cs="Times New Roman"/>
          <w:sz w:val="24"/>
          <w:szCs w:val="24"/>
        </w:rPr>
        <w:t>In case</w:t>
      </w:r>
      <w:r w:rsidR="00026454" w:rsidRPr="00F4550C">
        <w:rPr>
          <w:rFonts w:ascii="Times New Roman" w:hAnsi="Times New Roman" w:cs="Times New Roman"/>
          <w:sz w:val="24"/>
          <w:szCs w:val="24"/>
        </w:rPr>
        <w:t xml:space="preserve"> they were interested, subjects could indicate if they wanted to be notified of the results of the study. </w:t>
      </w:r>
      <w:r w:rsidRPr="00F4550C">
        <w:rPr>
          <w:rFonts w:ascii="Times New Roman" w:hAnsi="Times New Roman" w:cs="Times New Roman"/>
          <w:sz w:val="24"/>
          <w:szCs w:val="24"/>
        </w:rPr>
        <w:t xml:space="preserve"> </w:t>
      </w:r>
    </w:p>
    <w:p w14:paraId="60C4C138" w14:textId="21035867" w:rsidR="004663F1" w:rsidRPr="00F4550C" w:rsidRDefault="004663F1" w:rsidP="004663F1">
      <w:pPr>
        <w:rPr>
          <w:rFonts w:ascii="Times New Roman" w:hAnsi="Times New Roman" w:cs="Times New Roman"/>
        </w:rPr>
      </w:pPr>
    </w:p>
    <w:p w14:paraId="17E8FE36" w14:textId="4B3ADFE0" w:rsidR="004B20E5" w:rsidRPr="00F4550C" w:rsidRDefault="00284856" w:rsidP="00016E35">
      <w:pPr>
        <w:pStyle w:val="Heading3"/>
        <w:ind w:left="720"/>
        <w:rPr>
          <w:rFonts w:ascii="Times New Roman" w:hAnsi="Times New Roman" w:cs="Times New Roman"/>
          <w:color w:val="auto"/>
        </w:rPr>
      </w:pPr>
      <w:bookmarkStart w:id="50" w:name="_Toc509584966"/>
      <w:r>
        <w:rPr>
          <w:rFonts w:ascii="Times New Roman" w:hAnsi="Times New Roman" w:cs="Times New Roman"/>
          <w:color w:val="auto"/>
        </w:rPr>
        <w:t>2.3</w:t>
      </w:r>
      <w:r w:rsidR="0034427B" w:rsidRPr="00F4550C">
        <w:rPr>
          <w:rFonts w:ascii="Times New Roman" w:hAnsi="Times New Roman" w:cs="Times New Roman"/>
          <w:color w:val="auto"/>
        </w:rPr>
        <w:t>.2</w:t>
      </w:r>
      <w:r w:rsidR="004B20E5" w:rsidRPr="00F4550C">
        <w:rPr>
          <w:rFonts w:ascii="Times New Roman" w:hAnsi="Times New Roman" w:cs="Times New Roman"/>
          <w:color w:val="auto"/>
        </w:rPr>
        <w:t xml:space="preserve"> DPX Paradigm</w:t>
      </w:r>
      <w:bookmarkEnd w:id="50"/>
    </w:p>
    <w:p w14:paraId="74491D5F" w14:textId="727BF75E" w:rsidR="002C02B4" w:rsidRPr="00F4550C" w:rsidRDefault="002C02B4" w:rsidP="002C02B4">
      <w:pPr>
        <w:pStyle w:val="NoSpacing"/>
        <w:spacing w:line="360" w:lineRule="auto"/>
        <w:ind w:firstLine="567"/>
        <w:jc w:val="both"/>
        <w:rPr>
          <w:rFonts w:ascii="Times New Roman" w:hAnsi="Times New Roman" w:cs="Times New Roman"/>
          <w:noProof/>
          <w:sz w:val="24"/>
          <w:szCs w:val="24"/>
          <w:lang w:val="en-GB"/>
        </w:rPr>
      </w:pPr>
    </w:p>
    <w:p w14:paraId="326289BB" w14:textId="4A46111B" w:rsidR="006C0283" w:rsidRDefault="00353A3A" w:rsidP="00E851D3">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The </w:t>
      </w:r>
      <w:r w:rsidR="006B2F60" w:rsidRPr="00F4550C">
        <w:rPr>
          <w:rFonts w:ascii="Times New Roman" w:hAnsi="Times New Roman" w:cs="Times New Roman"/>
          <w:noProof/>
          <w:sz w:val="24"/>
          <w:szCs w:val="24"/>
          <w:lang w:val="en-GB"/>
        </w:rPr>
        <w:t xml:space="preserve">DPX </w:t>
      </w:r>
      <w:r w:rsidR="00D84498">
        <w:rPr>
          <w:rFonts w:ascii="Times New Roman" w:hAnsi="Times New Roman" w:cs="Times New Roman"/>
          <w:noProof/>
          <w:sz w:val="24"/>
          <w:szCs w:val="24"/>
          <w:lang w:val="en-GB"/>
        </w:rPr>
        <w:t>paradigm</w:t>
      </w:r>
      <w:r w:rsidR="006B2F60" w:rsidRPr="00F4550C">
        <w:rPr>
          <w:rFonts w:ascii="Times New Roman" w:hAnsi="Times New Roman" w:cs="Times New Roman"/>
          <w:noProof/>
          <w:sz w:val="24"/>
          <w:szCs w:val="24"/>
          <w:lang w:val="en-GB"/>
        </w:rPr>
        <w:t xml:space="preserve"> is a continuous performance task with</w:t>
      </w:r>
      <w:r w:rsidR="002C02B4" w:rsidRPr="00F4550C">
        <w:rPr>
          <w:rFonts w:ascii="Times New Roman" w:hAnsi="Times New Roman" w:cs="Times New Roman"/>
          <w:noProof/>
          <w:sz w:val="24"/>
          <w:szCs w:val="24"/>
          <w:lang w:val="en-GB"/>
        </w:rPr>
        <w:t xml:space="preserve"> four different trialtypes (AX, BX, AY, BY)</w:t>
      </w:r>
      <w:r w:rsidR="006B2F60" w:rsidRPr="00F4550C">
        <w:rPr>
          <w:rFonts w:ascii="Times New Roman" w:hAnsi="Times New Roman" w:cs="Times New Roman"/>
          <w:noProof/>
          <w:sz w:val="24"/>
          <w:szCs w:val="24"/>
          <w:lang w:val="en-GB"/>
        </w:rPr>
        <w:t xml:space="preserve"> repeated across experimental blocks</w:t>
      </w:r>
      <w:r w:rsidR="002C02B4" w:rsidRPr="00F4550C">
        <w:rPr>
          <w:rFonts w:ascii="Times New Roman" w:hAnsi="Times New Roman" w:cs="Times New Roman"/>
          <w:noProof/>
          <w:sz w:val="24"/>
          <w:szCs w:val="24"/>
          <w:lang w:val="en-GB"/>
        </w:rPr>
        <w:t>.</w:t>
      </w:r>
      <w:r w:rsidR="006B2F60" w:rsidRPr="00F4550C">
        <w:rPr>
          <w:rFonts w:ascii="Times New Roman" w:hAnsi="Times New Roman" w:cs="Times New Roman"/>
          <w:noProof/>
          <w:sz w:val="24"/>
          <w:szCs w:val="24"/>
          <w:lang w:val="en-GB"/>
        </w:rPr>
        <w:t xml:space="preserve"> Each block consisted of 52 trials. Blocks were separated by </w:t>
      </w:r>
      <w:r w:rsidR="00D84498">
        <w:rPr>
          <w:rFonts w:ascii="Times New Roman" w:hAnsi="Times New Roman" w:cs="Times New Roman"/>
          <w:noProof/>
          <w:sz w:val="24"/>
          <w:szCs w:val="24"/>
          <w:lang w:val="en-GB"/>
        </w:rPr>
        <w:t xml:space="preserve">fixed </w:t>
      </w:r>
      <w:r w:rsidR="006B2F60" w:rsidRPr="00F4550C">
        <w:rPr>
          <w:rFonts w:ascii="Times New Roman" w:hAnsi="Times New Roman" w:cs="Times New Roman"/>
          <w:noProof/>
          <w:sz w:val="24"/>
          <w:szCs w:val="24"/>
          <w:lang w:val="en-GB"/>
        </w:rPr>
        <w:t xml:space="preserve">one minute breaks and preceded by 18 practice trials. </w:t>
      </w:r>
      <w:r w:rsidR="00C1169C">
        <w:rPr>
          <w:rFonts w:ascii="Times New Roman" w:hAnsi="Times New Roman" w:cs="Times New Roman"/>
          <w:noProof/>
          <w:sz w:val="24"/>
          <w:szCs w:val="24"/>
          <w:lang w:val="en-GB"/>
        </w:rPr>
        <w:t>Every</w:t>
      </w:r>
      <w:r w:rsidR="006B2F60" w:rsidRPr="00F4550C">
        <w:rPr>
          <w:rFonts w:ascii="Times New Roman" w:hAnsi="Times New Roman" w:cs="Times New Roman"/>
          <w:noProof/>
          <w:sz w:val="24"/>
          <w:szCs w:val="24"/>
          <w:lang w:val="en-GB"/>
        </w:rPr>
        <w:t xml:space="preserve"> trial </w:t>
      </w:r>
      <w:r w:rsidR="0035238F">
        <w:rPr>
          <w:rFonts w:ascii="Times New Roman" w:hAnsi="Times New Roman" w:cs="Times New Roman"/>
          <w:noProof/>
          <w:sz w:val="24"/>
          <w:szCs w:val="24"/>
          <w:lang w:val="en-GB"/>
        </w:rPr>
        <w:t xml:space="preserve">entailed the </w:t>
      </w:r>
      <w:r w:rsidR="006C0283">
        <w:rPr>
          <w:rFonts w:ascii="Times New Roman" w:hAnsi="Times New Roman" w:cs="Times New Roman"/>
          <w:noProof/>
          <w:sz w:val="24"/>
          <w:szCs w:val="24"/>
          <w:lang w:val="en-GB"/>
        </w:rPr>
        <w:t xml:space="preserve">successive </w:t>
      </w:r>
      <w:r w:rsidR="0035238F">
        <w:rPr>
          <w:rFonts w:ascii="Times New Roman" w:hAnsi="Times New Roman" w:cs="Times New Roman"/>
          <w:noProof/>
          <w:sz w:val="24"/>
          <w:szCs w:val="24"/>
          <w:lang w:val="en-GB"/>
        </w:rPr>
        <w:t>presentation of</w:t>
      </w:r>
      <w:r w:rsidR="006B2F60" w:rsidRPr="00F4550C">
        <w:rPr>
          <w:rFonts w:ascii="Times New Roman" w:hAnsi="Times New Roman" w:cs="Times New Roman"/>
          <w:noProof/>
          <w:sz w:val="24"/>
          <w:szCs w:val="24"/>
          <w:lang w:val="en-GB"/>
        </w:rPr>
        <w:t xml:space="preserve"> two stimulus types</w:t>
      </w:r>
      <w:r w:rsidR="0035238F">
        <w:rPr>
          <w:rFonts w:ascii="Times New Roman" w:hAnsi="Times New Roman" w:cs="Times New Roman"/>
          <w:noProof/>
          <w:sz w:val="24"/>
          <w:szCs w:val="24"/>
          <w:lang w:val="en-GB"/>
        </w:rPr>
        <w:t>: one cue,</w:t>
      </w:r>
      <w:r w:rsidR="00225C34">
        <w:rPr>
          <w:rFonts w:ascii="Times New Roman" w:hAnsi="Times New Roman" w:cs="Times New Roman"/>
          <w:noProof/>
          <w:sz w:val="24"/>
          <w:szCs w:val="24"/>
          <w:lang w:val="en-GB"/>
        </w:rPr>
        <w:t xml:space="preserve"> which</w:t>
      </w:r>
      <w:r w:rsidR="0035238F">
        <w:rPr>
          <w:rFonts w:ascii="Times New Roman" w:hAnsi="Times New Roman" w:cs="Times New Roman"/>
          <w:noProof/>
          <w:sz w:val="24"/>
          <w:szCs w:val="24"/>
          <w:lang w:val="en-GB"/>
        </w:rPr>
        <w:t xml:space="preserve"> provid</w:t>
      </w:r>
      <w:r w:rsidR="00225C34">
        <w:rPr>
          <w:rFonts w:ascii="Times New Roman" w:hAnsi="Times New Roman" w:cs="Times New Roman"/>
          <w:noProof/>
          <w:sz w:val="24"/>
          <w:szCs w:val="24"/>
          <w:lang w:val="en-GB"/>
        </w:rPr>
        <w:t>ed</w:t>
      </w:r>
      <w:r w:rsidR="0035238F">
        <w:rPr>
          <w:rFonts w:ascii="Times New Roman" w:hAnsi="Times New Roman" w:cs="Times New Roman"/>
          <w:noProof/>
          <w:sz w:val="24"/>
          <w:szCs w:val="24"/>
          <w:lang w:val="en-GB"/>
        </w:rPr>
        <w:t xml:space="preserve"> predicitive information about </w:t>
      </w:r>
      <w:r w:rsidR="00225C34">
        <w:rPr>
          <w:rFonts w:ascii="Times New Roman" w:hAnsi="Times New Roman" w:cs="Times New Roman"/>
          <w:noProof/>
          <w:sz w:val="24"/>
          <w:szCs w:val="24"/>
          <w:lang w:val="en-GB"/>
        </w:rPr>
        <w:t>which of two</w:t>
      </w:r>
      <w:r w:rsidR="0035238F">
        <w:rPr>
          <w:rFonts w:ascii="Times New Roman" w:hAnsi="Times New Roman" w:cs="Times New Roman"/>
          <w:noProof/>
          <w:sz w:val="24"/>
          <w:szCs w:val="24"/>
          <w:lang w:val="en-GB"/>
        </w:rPr>
        <w:t xml:space="preserve"> </w:t>
      </w:r>
      <w:r w:rsidR="00225C34">
        <w:rPr>
          <w:rFonts w:ascii="Times New Roman" w:hAnsi="Times New Roman" w:cs="Times New Roman"/>
          <w:noProof/>
          <w:sz w:val="24"/>
          <w:szCs w:val="24"/>
          <w:lang w:val="en-GB"/>
        </w:rPr>
        <w:t>possible</w:t>
      </w:r>
      <w:r w:rsidR="0035238F">
        <w:rPr>
          <w:rFonts w:ascii="Times New Roman" w:hAnsi="Times New Roman" w:cs="Times New Roman"/>
          <w:noProof/>
          <w:sz w:val="24"/>
          <w:szCs w:val="24"/>
          <w:lang w:val="en-GB"/>
        </w:rPr>
        <w:t xml:space="preserve"> goal response</w:t>
      </w:r>
      <w:r w:rsidR="00225C34">
        <w:rPr>
          <w:rFonts w:ascii="Times New Roman" w:hAnsi="Times New Roman" w:cs="Times New Roman"/>
          <w:noProof/>
          <w:sz w:val="24"/>
          <w:szCs w:val="24"/>
          <w:lang w:val="en-GB"/>
        </w:rPr>
        <w:t>s would be required</w:t>
      </w:r>
      <w:r w:rsidR="0035238F">
        <w:rPr>
          <w:rFonts w:ascii="Times New Roman" w:hAnsi="Times New Roman" w:cs="Times New Roman"/>
          <w:noProof/>
          <w:sz w:val="24"/>
          <w:szCs w:val="24"/>
          <w:lang w:val="en-GB"/>
        </w:rPr>
        <w:t>, and one probe, signaling when to show a goal response</w:t>
      </w:r>
      <w:r w:rsidR="006B2F60" w:rsidRPr="00F4550C">
        <w:rPr>
          <w:rFonts w:ascii="Times New Roman" w:hAnsi="Times New Roman" w:cs="Times New Roman"/>
          <w:noProof/>
          <w:sz w:val="24"/>
          <w:szCs w:val="24"/>
          <w:lang w:val="en-GB"/>
        </w:rPr>
        <w:t xml:space="preserve">. </w:t>
      </w:r>
      <w:r w:rsidR="00314EC7">
        <w:rPr>
          <w:rFonts w:ascii="Times New Roman" w:hAnsi="Times New Roman" w:cs="Times New Roman"/>
          <w:noProof/>
          <w:sz w:val="24"/>
          <w:szCs w:val="24"/>
          <w:lang w:val="en-GB"/>
        </w:rPr>
        <w:t>Therefore</w:t>
      </w:r>
      <w:r w:rsidR="006C0283">
        <w:rPr>
          <w:rFonts w:ascii="Times New Roman" w:hAnsi="Times New Roman" w:cs="Times New Roman"/>
          <w:noProof/>
          <w:sz w:val="24"/>
          <w:szCs w:val="24"/>
          <w:lang w:val="en-GB"/>
        </w:rPr>
        <w:t xml:space="preserve">, the DPX task allows for the </w:t>
      </w:r>
      <w:r w:rsidR="00314EC7">
        <w:rPr>
          <w:rFonts w:ascii="Times New Roman" w:hAnsi="Times New Roman" w:cs="Times New Roman"/>
          <w:noProof/>
          <w:sz w:val="24"/>
          <w:szCs w:val="24"/>
          <w:lang w:val="en-GB"/>
        </w:rPr>
        <w:t>assessment of early predictions based on goal-related information locked to the cue as well as updating behavioral responses with the onset of the probe.</w:t>
      </w:r>
    </w:p>
    <w:p w14:paraId="766D4933" w14:textId="094AA620" w:rsidR="00E851D3" w:rsidRPr="00F4550C" w:rsidRDefault="006C0283" w:rsidP="00E851D3">
      <w:pPr>
        <w:pStyle w:val="NoSpacing"/>
        <w:spacing w:line="360" w:lineRule="auto"/>
        <w:ind w:firstLine="567"/>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All</w:t>
      </w:r>
      <w:r w:rsidR="0035238F">
        <w:rPr>
          <w:rFonts w:ascii="Times New Roman" w:hAnsi="Times New Roman" w:cs="Times New Roman"/>
          <w:noProof/>
          <w:sz w:val="24"/>
          <w:szCs w:val="24"/>
          <w:lang w:val="en-GB"/>
        </w:rPr>
        <w:t xml:space="preserve"> s</w:t>
      </w:r>
      <w:r w:rsidR="006B2F60" w:rsidRPr="00F4550C">
        <w:rPr>
          <w:rFonts w:ascii="Times New Roman" w:hAnsi="Times New Roman" w:cs="Times New Roman"/>
          <w:noProof/>
          <w:sz w:val="24"/>
          <w:szCs w:val="24"/>
          <w:lang w:val="en-GB"/>
        </w:rPr>
        <w:t xml:space="preserve">timuli </w:t>
      </w:r>
      <w:r w:rsidR="0035238F">
        <w:rPr>
          <w:rFonts w:ascii="Times New Roman" w:hAnsi="Times New Roman" w:cs="Times New Roman"/>
          <w:noProof/>
          <w:sz w:val="24"/>
          <w:szCs w:val="24"/>
          <w:lang w:val="en-GB"/>
        </w:rPr>
        <w:t>were made</w:t>
      </w:r>
      <w:r w:rsidR="006B2F60" w:rsidRPr="00F4550C">
        <w:rPr>
          <w:rFonts w:ascii="Times New Roman" w:hAnsi="Times New Roman" w:cs="Times New Roman"/>
          <w:noProof/>
          <w:sz w:val="24"/>
          <w:szCs w:val="24"/>
          <w:lang w:val="en-GB"/>
        </w:rPr>
        <w:t xml:space="preserve"> of dot patterns highlighted with</w:t>
      </w:r>
      <w:r w:rsidR="0035238F">
        <w:rPr>
          <w:rFonts w:ascii="Times New Roman" w:hAnsi="Times New Roman" w:cs="Times New Roman"/>
          <w:noProof/>
          <w:sz w:val="24"/>
          <w:szCs w:val="24"/>
          <w:lang w:val="en-GB"/>
        </w:rPr>
        <w:t>in a square of nine equidistant</w:t>
      </w:r>
      <w:r w:rsidR="006B2F60" w:rsidRPr="00F4550C">
        <w:rPr>
          <w:rFonts w:ascii="Times New Roman" w:hAnsi="Times New Roman" w:cs="Times New Roman"/>
          <w:noProof/>
          <w:sz w:val="24"/>
          <w:szCs w:val="24"/>
          <w:lang w:val="en-GB"/>
        </w:rPr>
        <w:t xml:space="preserve"> blue dots. The first dot pattern (i.e.</w:t>
      </w:r>
      <w:r w:rsidR="0031065B" w:rsidRPr="00F4550C">
        <w:rPr>
          <w:rFonts w:ascii="Times New Roman" w:hAnsi="Times New Roman" w:cs="Times New Roman"/>
          <w:noProof/>
          <w:sz w:val="24"/>
          <w:szCs w:val="24"/>
          <w:lang w:val="en-GB"/>
        </w:rPr>
        <w:t>,</w:t>
      </w:r>
      <w:r w:rsidR="006B2F60" w:rsidRPr="00F4550C">
        <w:rPr>
          <w:rFonts w:ascii="Times New Roman" w:hAnsi="Times New Roman" w:cs="Times New Roman"/>
          <w:noProof/>
          <w:sz w:val="24"/>
          <w:szCs w:val="24"/>
          <w:lang w:val="en-GB"/>
        </w:rPr>
        <w:t xml:space="preserve"> the cue) was presented in light blue for 100 ms on a white background, followed by a jittered interstimulus interval of 3 to 5 seconds. The second dot pattern (i.e.</w:t>
      </w:r>
      <w:r w:rsidR="0031065B" w:rsidRPr="00F4550C">
        <w:rPr>
          <w:rFonts w:ascii="Times New Roman" w:hAnsi="Times New Roman" w:cs="Times New Roman"/>
          <w:noProof/>
          <w:sz w:val="24"/>
          <w:szCs w:val="24"/>
          <w:lang w:val="en-GB"/>
        </w:rPr>
        <w:t>,</w:t>
      </w:r>
      <w:r w:rsidR="006B2F60" w:rsidRPr="00F4550C">
        <w:rPr>
          <w:rFonts w:ascii="Times New Roman" w:hAnsi="Times New Roman" w:cs="Times New Roman"/>
          <w:noProof/>
          <w:sz w:val="24"/>
          <w:szCs w:val="24"/>
          <w:lang w:val="en-GB"/>
        </w:rPr>
        <w:t xml:space="preserve"> the probe) was presented in grey. As soon as the probe appeared, subjects had a time window of 800 ms to respond. After 300 ms the probe disappeared. A jittered intertrialinterval of 2.5 to 4.5 seconds separat</w:t>
      </w:r>
      <w:r w:rsidR="0031065B" w:rsidRPr="00F4550C">
        <w:rPr>
          <w:rFonts w:ascii="Times New Roman" w:hAnsi="Times New Roman" w:cs="Times New Roman"/>
          <w:noProof/>
          <w:sz w:val="24"/>
          <w:szCs w:val="24"/>
          <w:lang w:val="en-GB"/>
        </w:rPr>
        <w:t>ed the probe from the next cue. Thus, the minimum</w:t>
      </w:r>
      <w:r w:rsidR="006B2F60" w:rsidRPr="00F4550C">
        <w:rPr>
          <w:rFonts w:ascii="Times New Roman" w:hAnsi="Times New Roman" w:cs="Times New Roman"/>
          <w:noProof/>
          <w:sz w:val="24"/>
          <w:szCs w:val="24"/>
          <w:lang w:val="en-GB"/>
        </w:rPr>
        <w:t xml:space="preserve"> duration</w:t>
      </w:r>
      <w:r w:rsidR="0031065B" w:rsidRPr="00F4550C">
        <w:rPr>
          <w:rFonts w:ascii="Times New Roman" w:hAnsi="Times New Roman" w:cs="Times New Roman"/>
          <w:noProof/>
          <w:sz w:val="24"/>
          <w:szCs w:val="24"/>
          <w:lang w:val="en-GB"/>
        </w:rPr>
        <w:t xml:space="preserve"> of each trial was 6.4 s and</w:t>
      </w:r>
      <w:r w:rsidR="006B2F60" w:rsidRPr="00F4550C">
        <w:rPr>
          <w:rFonts w:ascii="Times New Roman" w:hAnsi="Times New Roman" w:cs="Times New Roman"/>
          <w:noProof/>
          <w:sz w:val="24"/>
          <w:szCs w:val="24"/>
          <w:lang w:val="en-GB"/>
        </w:rPr>
        <w:t xml:space="preserve"> </w:t>
      </w:r>
      <w:r w:rsidR="0031065B" w:rsidRPr="00F4550C">
        <w:rPr>
          <w:rFonts w:ascii="Times New Roman" w:hAnsi="Times New Roman" w:cs="Times New Roman"/>
          <w:noProof/>
          <w:sz w:val="24"/>
          <w:szCs w:val="24"/>
          <w:lang w:val="en-GB"/>
        </w:rPr>
        <w:t>the maximum</w:t>
      </w:r>
      <w:r w:rsidR="006B2F60" w:rsidRPr="00F4550C">
        <w:rPr>
          <w:rFonts w:ascii="Times New Roman" w:hAnsi="Times New Roman" w:cs="Times New Roman"/>
          <w:noProof/>
          <w:sz w:val="24"/>
          <w:szCs w:val="24"/>
          <w:lang w:val="en-GB"/>
        </w:rPr>
        <w:t xml:space="preserve"> duration</w:t>
      </w:r>
      <w:r w:rsidR="0031065B" w:rsidRPr="00F4550C">
        <w:rPr>
          <w:rFonts w:ascii="Times New Roman" w:hAnsi="Times New Roman" w:cs="Times New Roman"/>
          <w:noProof/>
          <w:sz w:val="24"/>
          <w:szCs w:val="24"/>
          <w:lang w:val="en-GB"/>
        </w:rPr>
        <w:t xml:space="preserve"> 10.4 s</w:t>
      </w:r>
      <w:r w:rsidR="006B2F60" w:rsidRPr="00F4550C">
        <w:rPr>
          <w:rFonts w:ascii="Times New Roman" w:hAnsi="Times New Roman" w:cs="Times New Roman"/>
          <w:noProof/>
          <w:sz w:val="24"/>
          <w:szCs w:val="24"/>
          <w:lang w:val="en-GB"/>
        </w:rPr>
        <w:t>.</w:t>
      </w:r>
    </w:p>
    <w:p w14:paraId="39105064" w14:textId="1697AD91" w:rsidR="006B2F60" w:rsidRPr="00F4550C" w:rsidRDefault="006B2F60" w:rsidP="006B2F60">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Subjects were instructed to respond with a right button push after a correct cue-probe combination and with a left button push after an incorrect combination. In the correct combination (AX) </w:t>
      </w:r>
      <w:r w:rsidR="00472585">
        <w:rPr>
          <w:rFonts w:ascii="Times New Roman" w:hAnsi="Times New Roman" w:cs="Times New Roman"/>
          <w:noProof/>
          <w:sz w:val="24"/>
          <w:szCs w:val="24"/>
          <w:lang w:val="en-GB"/>
        </w:rPr>
        <w:t xml:space="preserve">in the vertical midline three </w:t>
      </w:r>
      <w:r w:rsidRPr="00F4550C">
        <w:rPr>
          <w:rFonts w:ascii="Times New Roman" w:hAnsi="Times New Roman" w:cs="Times New Roman"/>
          <w:noProof/>
          <w:sz w:val="24"/>
          <w:szCs w:val="24"/>
          <w:lang w:val="en-GB"/>
        </w:rPr>
        <w:t xml:space="preserve">blue dots </w:t>
      </w:r>
      <w:r w:rsidR="00472585">
        <w:rPr>
          <w:rFonts w:ascii="Times New Roman" w:hAnsi="Times New Roman" w:cs="Times New Roman"/>
          <w:noProof/>
          <w:sz w:val="24"/>
          <w:szCs w:val="24"/>
          <w:lang w:val="en-GB"/>
        </w:rPr>
        <w:t>light up</w:t>
      </w:r>
      <w:r w:rsidRPr="00F4550C">
        <w:rPr>
          <w:rFonts w:ascii="Times New Roman" w:hAnsi="Times New Roman" w:cs="Times New Roman"/>
          <w:noProof/>
          <w:sz w:val="24"/>
          <w:szCs w:val="24"/>
          <w:lang w:val="en-GB"/>
        </w:rPr>
        <w:t xml:space="preserve"> as a cue.</w:t>
      </w:r>
      <w:r w:rsidR="00472585">
        <w:rPr>
          <w:rFonts w:ascii="Times New Roman" w:hAnsi="Times New Roman" w:cs="Times New Roman"/>
          <w:noProof/>
          <w:sz w:val="24"/>
          <w:szCs w:val="24"/>
          <w:lang w:val="en-GB"/>
        </w:rPr>
        <w:t xml:space="preserve"> During the </w:t>
      </w:r>
      <w:r w:rsidR="00472585">
        <w:rPr>
          <w:rFonts w:ascii="Times New Roman" w:hAnsi="Times New Roman" w:cs="Times New Roman"/>
          <w:noProof/>
          <w:sz w:val="24"/>
          <w:szCs w:val="24"/>
          <w:lang w:val="en-GB"/>
        </w:rPr>
        <w:lastRenderedPageBreak/>
        <w:t>maintenance interval subjects fixated the square of nine dark blue dots as a mask.</w:t>
      </w:r>
      <w:r w:rsidRPr="00F4550C">
        <w:rPr>
          <w:rFonts w:ascii="Times New Roman" w:hAnsi="Times New Roman" w:cs="Times New Roman"/>
          <w:noProof/>
          <w:sz w:val="24"/>
          <w:szCs w:val="24"/>
          <w:lang w:val="en-GB"/>
        </w:rPr>
        <w:t xml:space="preserve"> The corresponding probe had the two upper dots of the vertical </w:t>
      </w:r>
      <w:r w:rsidR="00472585">
        <w:rPr>
          <w:rFonts w:ascii="Times New Roman" w:hAnsi="Times New Roman" w:cs="Times New Roman"/>
          <w:noProof/>
          <w:sz w:val="24"/>
          <w:szCs w:val="24"/>
          <w:lang w:val="en-GB"/>
        </w:rPr>
        <w:t>mid</w:t>
      </w:r>
      <w:r w:rsidRPr="00F4550C">
        <w:rPr>
          <w:rFonts w:ascii="Times New Roman" w:hAnsi="Times New Roman" w:cs="Times New Roman"/>
          <w:noProof/>
          <w:sz w:val="24"/>
          <w:szCs w:val="24"/>
          <w:lang w:val="en-GB"/>
        </w:rPr>
        <w:t xml:space="preserve">line and one on the right in the middle in </w:t>
      </w:r>
      <w:r w:rsidR="00472585">
        <w:rPr>
          <w:rFonts w:ascii="Times New Roman" w:hAnsi="Times New Roman" w:cs="Times New Roman"/>
          <w:noProof/>
          <w:sz w:val="24"/>
          <w:szCs w:val="24"/>
          <w:lang w:val="en-GB"/>
        </w:rPr>
        <w:t>grey</w:t>
      </w:r>
      <w:r w:rsidRPr="00F4550C">
        <w:rPr>
          <w:rFonts w:ascii="Times New Roman" w:hAnsi="Times New Roman" w:cs="Times New Roman"/>
          <w:noProof/>
          <w:sz w:val="24"/>
          <w:szCs w:val="24"/>
          <w:lang w:val="en-GB"/>
        </w:rPr>
        <w:t>. Any deviation in</w:t>
      </w:r>
      <w:r w:rsidR="00472585">
        <w:rPr>
          <w:rFonts w:ascii="Times New Roman" w:hAnsi="Times New Roman" w:cs="Times New Roman"/>
          <w:noProof/>
          <w:sz w:val="24"/>
          <w:szCs w:val="24"/>
          <w:lang w:val="en-GB"/>
        </w:rPr>
        <w:t xml:space="preserve"> the</w:t>
      </w:r>
      <w:r w:rsidRPr="00F4550C">
        <w:rPr>
          <w:rFonts w:ascii="Times New Roman" w:hAnsi="Times New Roman" w:cs="Times New Roman"/>
          <w:noProof/>
          <w:sz w:val="24"/>
          <w:szCs w:val="24"/>
          <w:lang w:val="en-GB"/>
        </w:rPr>
        <w:t xml:space="preserve"> cue, probe or in both </w:t>
      </w:r>
      <w:r w:rsidR="00472585">
        <w:rPr>
          <w:rFonts w:ascii="Times New Roman" w:hAnsi="Times New Roman" w:cs="Times New Roman"/>
          <w:noProof/>
          <w:sz w:val="24"/>
          <w:szCs w:val="24"/>
          <w:lang w:val="en-GB"/>
        </w:rPr>
        <w:t xml:space="preserve">patterns </w:t>
      </w:r>
      <w:r w:rsidRPr="00F4550C">
        <w:rPr>
          <w:rFonts w:ascii="Times New Roman" w:hAnsi="Times New Roman" w:cs="Times New Roman"/>
          <w:noProof/>
          <w:sz w:val="24"/>
          <w:szCs w:val="24"/>
          <w:lang w:val="en-GB"/>
        </w:rPr>
        <w:t>was considered incorrect. All patterns w</w:t>
      </w:r>
      <w:r w:rsidR="00472585">
        <w:rPr>
          <w:rFonts w:ascii="Times New Roman" w:hAnsi="Times New Roman" w:cs="Times New Roman"/>
          <w:noProof/>
          <w:sz w:val="24"/>
          <w:szCs w:val="24"/>
          <w:lang w:val="en-GB"/>
        </w:rPr>
        <w:t>ere constructed starting with</w:t>
      </w:r>
      <w:r w:rsidRPr="00F4550C">
        <w:rPr>
          <w:rFonts w:ascii="Times New Roman" w:hAnsi="Times New Roman" w:cs="Times New Roman"/>
          <w:noProof/>
          <w:sz w:val="24"/>
          <w:szCs w:val="24"/>
          <w:lang w:val="en-GB"/>
        </w:rPr>
        <w:t xml:space="preserve"> nine equidistant dots arranged in a square.</w:t>
      </w:r>
      <w:r w:rsidR="00D343F9">
        <w:rPr>
          <w:rFonts w:ascii="Times New Roman" w:hAnsi="Times New Roman" w:cs="Times New Roman"/>
          <w:noProof/>
          <w:sz w:val="24"/>
          <w:szCs w:val="24"/>
          <w:lang w:val="en-GB"/>
        </w:rPr>
        <w:t xml:space="preserve"> Further, all colors were checked for equiluminance to control for contrast effects. They were each tested in the configurations in which they were pesented in the experiment.</w:t>
      </w:r>
    </w:p>
    <w:p w14:paraId="292D47F0" w14:textId="3028FB2F" w:rsidR="002C02B4" w:rsidRPr="00F4550C" w:rsidRDefault="006B2F60" w:rsidP="0069302F">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Across the four blocks 208 trials were presented with 136 AX (65%) and 24 trials (11.6%) for BX, AY and BY respective</w:t>
      </w:r>
      <w:r w:rsidR="00472585">
        <w:rPr>
          <w:rFonts w:ascii="Times New Roman" w:hAnsi="Times New Roman" w:cs="Times New Roman"/>
          <w:noProof/>
          <w:sz w:val="24"/>
          <w:szCs w:val="24"/>
          <w:lang w:val="en-GB"/>
        </w:rPr>
        <w:t xml:space="preserve">ly. However, due to a </w:t>
      </w:r>
      <w:r w:rsidRPr="00F4550C">
        <w:rPr>
          <w:rFonts w:ascii="Times New Roman" w:hAnsi="Times New Roman" w:cs="Times New Roman"/>
          <w:noProof/>
          <w:sz w:val="24"/>
          <w:szCs w:val="24"/>
          <w:lang w:val="en-GB"/>
        </w:rPr>
        <w:t>programming</w:t>
      </w:r>
      <w:r w:rsidR="00472585">
        <w:rPr>
          <w:rFonts w:ascii="Times New Roman" w:hAnsi="Times New Roman" w:cs="Times New Roman"/>
          <w:noProof/>
          <w:sz w:val="24"/>
          <w:szCs w:val="24"/>
          <w:lang w:val="en-GB"/>
        </w:rPr>
        <w:t xml:space="preserve"> error in the pseudo-randomized stimulus list,</w:t>
      </w:r>
      <w:r w:rsidRPr="00F4550C">
        <w:rPr>
          <w:rFonts w:ascii="Times New Roman" w:hAnsi="Times New Roman" w:cs="Times New Roman"/>
          <w:noProof/>
          <w:sz w:val="24"/>
          <w:szCs w:val="24"/>
          <w:lang w:val="en-GB"/>
        </w:rPr>
        <w:t xml:space="preserve"> the fourt</w:t>
      </w:r>
      <w:r w:rsidR="00040910">
        <w:rPr>
          <w:rFonts w:ascii="Times New Roman" w:hAnsi="Times New Roman" w:cs="Times New Roman"/>
          <w:noProof/>
          <w:sz w:val="24"/>
          <w:szCs w:val="24"/>
          <w:lang w:val="en-GB"/>
        </w:rPr>
        <w:t xml:space="preserve">h block </w:t>
      </w:r>
      <w:r w:rsidR="005E3576">
        <w:rPr>
          <w:rFonts w:ascii="Times New Roman" w:hAnsi="Times New Roman" w:cs="Times New Roman"/>
          <w:noProof/>
          <w:sz w:val="24"/>
          <w:szCs w:val="24"/>
          <w:lang w:val="en-GB"/>
        </w:rPr>
        <w:t>contained</w:t>
      </w:r>
      <w:r w:rsidR="00040910">
        <w:rPr>
          <w:rFonts w:ascii="Times New Roman" w:hAnsi="Times New Roman" w:cs="Times New Roman"/>
          <w:noProof/>
          <w:sz w:val="24"/>
          <w:szCs w:val="24"/>
          <w:lang w:val="en-GB"/>
        </w:rPr>
        <w:t xml:space="preserve"> 33 AX and 8</w:t>
      </w:r>
      <w:r w:rsidRPr="00F4550C">
        <w:rPr>
          <w:rFonts w:ascii="Times New Roman" w:hAnsi="Times New Roman" w:cs="Times New Roman"/>
          <w:noProof/>
          <w:sz w:val="24"/>
          <w:szCs w:val="24"/>
          <w:lang w:val="en-GB"/>
        </w:rPr>
        <w:t xml:space="preserve"> BX trials. Therefore, the</w:t>
      </w:r>
      <w:r w:rsidR="0054303E">
        <w:rPr>
          <w:rFonts w:ascii="Times New Roman" w:hAnsi="Times New Roman" w:cs="Times New Roman"/>
          <w:noProof/>
          <w:sz w:val="24"/>
          <w:szCs w:val="24"/>
          <w:lang w:val="en-GB"/>
        </w:rPr>
        <w:t xml:space="preserve"> actual amount is 135 AX, 25 BX, </w:t>
      </w:r>
      <w:r w:rsidRPr="00F4550C">
        <w:rPr>
          <w:rFonts w:ascii="Times New Roman" w:hAnsi="Times New Roman" w:cs="Times New Roman"/>
          <w:noProof/>
          <w:sz w:val="24"/>
          <w:szCs w:val="24"/>
          <w:lang w:val="en-GB"/>
        </w:rPr>
        <w:t>24 AY and</w:t>
      </w:r>
      <w:r w:rsidR="009E420D">
        <w:rPr>
          <w:rFonts w:ascii="Times New Roman" w:hAnsi="Times New Roman" w:cs="Times New Roman"/>
          <w:noProof/>
          <w:sz w:val="24"/>
          <w:szCs w:val="24"/>
          <w:lang w:val="en-GB"/>
        </w:rPr>
        <w:t xml:space="preserve"> 24</w:t>
      </w:r>
      <w:r w:rsidRPr="00F4550C">
        <w:rPr>
          <w:rFonts w:ascii="Times New Roman" w:hAnsi="Times New Roman" w:cs="Times New Roman"/>
          <w:noProof/>
          <w:sz w:val="24"/>
          <w:szCs w:val="24"/>
          <w:lang w:val="en-GB"/>
        </w:rPr>
        <w:t xml:space="preserve"> BY trials.</w:t>
      </w:r>
      <w:r w:rsidR="00C56D46" w:rsidRPr="00F4550C">
        <w:rPr>
          <w:rFonts w:ascii="Times New Roman" w:hAnsi="Times New Roman" w:cs="Times New Roman"/>
          <w:noProof/>
          <w:sz w:val="24"/>
          <w:szCs w:val="24"/>
          <w:lang w:val="en-GB"/>
        </w:rPr>
        <w:t xml:space="preserve"> </w:t>
      </w:r>
      <w:r w:rsidR="002C02B4" w:rsidRPr="00F4550C">
        <w:rPr>
          <w:rFonts w:ascii="Times New Roman" w:hAnsi="Times New Roman" w:cs="Times New Roman"/>
          <w:noProof/>
          <w:sz w:val="24"/>
          <w:szCs w:val="24"/>
          <w:lang w:val="en-GB"/>
        </w:rPr>
        <w:t>An overview of t</w:t>
      </w:r>
      <w:r w:rsidR="00FA5F5C">
        <w:rPr>
          <w:rFonts w:ascii="Times New Roman" w:hAnsi="Times New Roman" w:cs="Times New Roman"/>
          <w:noProof/>
          <w:sz w:val="24"/>
          <w:szCs w:val="24"/>
          <w:lang w:val="en-GB"/>
        </w:rPr>
        <w:t xml:space="preserve">he paradigm is given in </w:t>
      </w:r>
      <w:r w:rsidR="00FA5F5C" w:rsidRPr="00FA5F5C">
        <w:rPr>
          <w:rFonts w:ascii="Times New Roman" w:hAnsi="Times New Roman" w:cs="Times New Roman"/>
          <w:noProof/>
          <w:sz w:val="24"/>
          <w:szCs w:val="24"/>
          <w:lang w:val="en-GB"/>
        </w:rPr>
        <w:fldChar w:fldCharType="begin"/>
      </w:r>
      <w:r w:rsidR="00FA5F5C" w:rsidRPr="00FA5F5C">
        <w:rPr>
          <w:rFonts w:ascii="Times New Roman" w:hAnsi="Times New Roman" w:cs="Times New Roman"/>
          <w:noProof/>
          <w:sz w:val="24"/>
          <w:szCs w:val="24"/>
          <w:lang w:val="en-GB"/>
        </w:rPr>
        <w:instrText xml:space="preserve"> REF _Ref508544009 \h  \* MERGEFORMAT </w:instrText>
      </w:r>
      <w:r w:rsidR="00FA5F5C" w:rsidRPr="00FA5F5C">
        <w:rPr>
          <w:rFonts w:ascii="Times New Roman" w:hAnsi="Times New Roman" w:cs="Times New Roman"/>
          <w:noProof/>
          <w:sz w:val="24"/>
          <w:szCs w:val="24"/>
          <w:lang w:val="en-GB"/>
        </w:rPr>
      </w:r>
      <w:r w:rsidR="00FA5F5C" w:rsidRPr="00FA5F5C">
        <w:rPr>
          <w:rFonts w:ascii="Times New Roman" w:hAnsi="Times New Roman" w:cs="Times New Roman"/>
          <w:noProof/>
          <w:sz w:val="24"/>
          <w:szCs w:val="24"/>
          <w:lang w:val="en-GB"/>
        </w:rPr>
        <w:fldChar w:fldCharType="separate"/>
      </w:r>
      <w:r w:rsidR="00FA5F5C" w:rsidRPr="00FA5F5C">
        <w:rPr>
          <w:rFonts w:ascii="Times New Roman" w:hAnsi="Times New Roman" w:cs="Times New Roman"/>
          <w:b/>
          <w:color w:val="000000" w:themeColor="text1"/>
          <w:sz w:val="24"/>
          <w:szCs w:val="24"/>
          <w:lang w:val="en-US"/>
        </w:rPr>
        <w:t xml:space="preserve">Figure </w:t>
      </w:r>
      <w:r w:rsidR="00FA5F5C" w:rsidRPr="00FA5F5C">
        <w:rPr>
          <w:rFonts w:ascii="Times New Roman" w:hAnsi="Times New Roman" w:cs="Times New Roman"/>
          <w:b/>
          <w:noProof/>
          <w:color w:val="000000" w:themeColor="text1"/>
          <w:sz w:val="24"/>
          <w:szCs w:val="24"/>
          <w:lang w:val="en-US"/>
        </w:rPr>
        <w:t>4</w:t>
      </w:r>
      <w:r w:rsidR="00FA5F5C" w:rsidRPr="00FA5F5C">
        <w:rPr>
          <w:rFonts w:ascii="Times New Roman" w:hAnsi="Times New Roman" w:cs="Times New Roman"/>
          <w:noProof/>
          <w:sz w:val="24"/>
          <w:szCs w:val="24"/>
          <w:lang w:val="en-GB"/>
        </w:rPr>
        <w:fldChar w:fldCharType="end"/>
      </w:r>
      <w:r w:rsidR="002C02B4" w:rsidRPr="00F4550C">
        <w:rPr>
          <w:rFonts w:ascii="Times New Roman" w:hAnsi="Times New Roman" w:cs="Times New Roman"/>
          <w:noProof/>
          <w:sz w:val="24"/>
          <w:szCs w:val="24"/>
          <w:lang w:val="en-GB"/>
        </w:rPr>
        <w:t xml:space="preserve">. </w:t>
      </w:r>
    </w:p>
    <w:p w14:paraId="492D9090" w14:textId="0D16AAE4" w:rsidR="002C02B4" w:rsidRPr="00F4550C" w:rsidRDefault="00C56D46" w:rsidP="002C02B4">
      <w:pPr>
        <w:pStyle w:val="NoSpacing"/>
        <w:spacing w:line="360" w:lineRule="auto"/>
        <w:ind w:firstLine="567"/>
        <w:jc w:val="both"/>
        <w:rPr>
          <w:rFonts w:ascii="Times New Roman" w:hAnsi="Times New Roman" w:cs="Times New Roman"/>
          <w:noProof/>
          <w:sz w:val="24"/>
          <w:szCs w:val="24"/>
          <w:lang w:val="en-US"/>
        </w:rPr>
      </w:pPr>
      <w:r w:rsidRPr="00F4550C">
        <w:rPr>
          <w:rFonts w:ascii="Times New Roman" w:hAnsi="Times New Roman" w:cs="Times New Roman"/>
          <w:noProof/>
          <w:sz w:val="24"/>
          <w:szCs w:val="24"/>
          <w:lang w:val="en-US"/>
        </w:rPr>
        <w:t xml:space="preserve">As often found in EEG paradigms, this design was intentionally unbalanced. </w:t>
      </w:r>
      <w:r w:rsidR="002C02B4" w:rsidRPr="00F4550C">
        <w:rPr>
          <w:rFonts w:ascii="Times New Roman" w:hAnsi="Times New Roman" w:cs="Times New Roman"/>
          <w:noProof/>
          <w:sz w:val="24"/>
          <w:szCs w:val="24"/>
          <w:lang w:val="en-US"/>
        </w:rPr>
        <w:t>For the paradigm to work, the correct trialtype AX had to have the highest frequency</w:t>
      </w:r>
      <w:r w:rsidRPr="00F4550C">
        <w:rPr>
          <w:rFonts w:ascii="Times New Roman" w:hAnsi="Times New Roman" w:cs="Times New Roman"/>
          <w:noProof/>
          <w:sz w:val="24"/>
          <w:szCs w:val="24"/>
          <w:lang w:val="en-US"/>
        </w:rPr>
        <w:t xml:space="preserve"> of occurance</w:t>
      </w:r>
      <w:r w:rsidR="002C02B4" w:rsidRPr="00F4550C">
        <w:rPr>
          <w:rFonts w:ascii="Times New Roman" w:hAnsi="Times New Roman" w:cs="Times New Roman"/>
          <w:noProof/>
          <w:sz w:val="24"/>
          <w:szCs w:val="24"/>
          <w:lang w:val="en-US"/>
        </w:rPr>
        <w:t xml:space="preserve">. Of </w:t>
      </w:r>
      <w:r w:rsidRPr="00F4550C">
        <w:rPr>
          <w:rFonts w:ascii="Times New Roman" w:hAnsi="Times New Roman" w:cs="Times New Roman"/>
          <w:noProof/>
          <w:sz w:val="24"/>
          <w:szCs w:val="24"/>
          <w:lang w:val="en-US"/>
        </w:rPr>
        <w:t>the 52</w:t>
      </w:r>
      <w:r w:rsidR="002C02B4" w:rsidRPr="00F4550C">
        <w:rPr>
          <w:rFonts w:ascii="Times New Roman" w:hAnsi="Times New Roman" w:cs="Times New Roman"/>
          <w:noProof/>
          <w:sz w:val="24"/>
          <w:szCs w:val="24"/>
          <w:lang w:val="en-US"/>
        </w:rPr>
        <w:t xml:space="preserve"> trials per block, </w:t>
      </w:r>
      <w:r w:rsidRPr="00F4550C">
        <w:rPr>
          <w:rFonts w:ascii="Times New Roman" w:hAnsi="Times New Roman" w:cs="Times New Roman"/>
          <w:noProof/>
          <w:sz w:val="24"/>
          <w:szCs w:val="24"/>
          <w:lang w:val="en-US"/>
        </w:rPr>
        <w:t>33</w:t>
      </w:r>
      <w:r w:rsidR="002C02B4" w:rsidRPr="00F4550C">
        <w:rPr>
          <w:rFonts w:ascii="Times New Roman" w:hAnsi="Times New Roman" w:cs="Times New Roman"/>
          <w:noProof/>
          <w:sz w:val="24"/>
          <w:szCs w:val="24"/>
          <w:lang w:val="en-US"/>
        </w:rPr>
        <w:t xml:space="preserve"> were AX (</w:t>
      </w:r>
      <w:r w:rsidRPr="00F4550C">
        <w:rPr>
          <w:rFonts w:ascii="Times New Roman" w:hAnsi="Times New Roman" w:cs="Times New Roman"/>
          <w:noProof/>
          <w:sz w:val="24"/>
          <w:szCs w:val="24"/>
          <w:lang w:val="en-US"/>
        </w:rPr>
        <w:t>65%) and 8</w:t>
      </w:r>
      <w:r w:rsidR="002C02B4" w:rsidRPr="00F4550C">
        <w:rPr>
          <w:rFonts w:ascii="Times New Roman" w:hAnsi="Times New Roman" w:cs="Times New Roman"/>
          <w:noProof/>
          <w:sz w:val="24"/>
          <w:szCs w:val="24"/>
          <w:lang w:val="en-US"/>
        </w:rPr>
        <w:t xml:space="preserve"> trials were each</w:t>
      </w:r>
      <w:r w:rsidRPr="00F4550C">
        <w:rPr>
          <w:rFonts w:ascii="Times New Roman" w:hAnsi="Times New Roman" w:cs="Times New Roman"/>
          <w:noProof/>
          <w:sz w:val="24"/>
          <w:szCs w:val="24"/>
          <w:lang w:val="en-US"/>
        </w:rPr>
        <w:t xml:space="preserve"> of the remaining trialtypes (11</w:t>
      </w:r>
      <w:r w:rsidR="002C02B4" w:rsidRPr="00F4550C">
        <w:rPr>
          <w:rFonts w:ascii="Times New Roman" w:hAnsi="Times New Roman" w:cs="Times New Roman"/>
          <w:noProof/>
          <w:sz w:val="24"/>
          <w:szCs w:val="24"/>
          <w:lang w:val="en-US"/>
        </w:rPr>
        <w:t>.6%). Thus, subjects developed a dominant response tendency towards AX to push the right button. However, in a small amount of trials (i.e</w:t>
      </w:r>
      <w:r w:rsidRPr="00F4550C">
        <w:rPr>
          <w:rFonts w:ascii="Times New Roman" w:hAnsi="Times New Roman" w:cs="Times New Roman"/>
          <w:noProof/>
          <w:sz w:val="24"/>
          <w:szCs w:val="24"/>
          <w:lang w:val="en-US"/>
        </w:rPr>
        <w:t>.,</w:t>
      </w:r>
      <w:r w:rsidR="002C02B4" w:rsidRPr="00F4550C">
        <w:rPr>
          <w:rFonts w:ascii="Times New Roman" w:hAnsi="Times New Roman" w:cs="Times New Roman"/>
          <w:noProof/>
          <w:sz w:val="24"/>
          <w:szCs w:val="24"/>
          <w:lang w:val="en-US"/>
        </w:rPr>
        <w:t xml:space="preserve"> AY trials) the expectation to see a correct probe after a correct cue was violated. An AY trial required subjects to correct their </w:t>
      </w:r>
      <w:r w:rsidRPr="00F4550C">
        <w:rPr>
          <w:rFonts w:ascii="Times New Roman" w:hAnsi="Times New Roman" w:cs="Times New Roman"/>
          <w:noProof/>
          <w:sz w:val="24"/>
          <w:szCs w:val="24"/>
          <w:lang w:val="en-US"/>
        </w:rPr>
        <w:t>behavio</w:t>
      </w:r>
      <w:r w:rsidR="002C02B4" w:rsidRPr="00F4550C">
        <w:rPr>
          <w:rFonts w:ascii="Times New Roman" w:hAnsi="Times New Roman" w:cs="Times New Roman"/>
          <w:noProof/>
          <w:sz w:val="24"/>
          <w:szCs w:val="24"/>
          <w:lang w:val="en-US"/>
        </w:rPr>
        <w:t>ral planning by updating WM in a reactive control style</w:t>
      </w:r>
      <w:r w:rsidR="00E60F58" w:rsidRPr="00F4550C">
        <w:rPr>
          <w:rFonts w:ascii="Times New Roman" w:hAnsi="Times New Roman" w:cs="Times New Roman"/>
          <w:noProof/>
          <w:sz w:val="24"/>
          <w:szCs w:val="24"/>
          <w:lang w:val="en-US"/>
        </w:rPr>
        <w:t>. They had to</w:t>
      </w:r>
      <w:r w:rsidRPr="00F4550C">
        <w:rPr>
          <w:rFonts w:ascii="Times New Roman" w:hAnsi="Times New Roman" w:cs="Times New Roman"/>
          <w:noProof/>
          <w:sz w:val="24"/>
          <w:szCs w:val="24"/>
          <w:lang w:val="en-US"/>
        </w:rPr>
        <w:t xml:space="preserve"> integrat</w:t>
      </w:r>
      <w:r w:rsidR="00E60F58" w:rsidRPr="00F4550C">
        <w:rPr>
          <w:rFonts w:ascii="Times New Roman" w:hAnsi="Times New Roman" w:cs="Times New Roman"/>
          <w:noProof/>
          <w:sz w:val="24"/>
          <w:szCs w:val="24"/>
          <w:lang w:val="en-US"/>
        </w:rPr>
        <w:t>e</w:t>
      </w:r>
      <w:r w:rsidR="002C02B4" w:rsidRPr="00F4550C">
        <w:rPr>
          <w:rFonts w:ascii="Times New Roman" w:hAnsi="Times New Roman" w:cs="Times New Roman"/>
          <w:noProof/>
          <w:sz w:val="24"/>
          <w:szCs w:val="24"/>
          <w:lang w:val="en-US"/>
        </w:rPr>
        <w:t xml:space="preserve"> the </w:t>
      </w:r>
      <w:r w:rsidRPr="00F4550C">
        <w:rPr>
          <w:rFonts w:ascii="Times New Roman" w:hAnsi="Times New Roman" w:cs="Times New Roman"/>
          <w:noProof/>
          <w:sz w:val="24"/>
          <w:szCs w:val="24"/>
          <w:lang w:val="en-US"/>
        </w:rPr>
        <w:t>unexpected</w:t>
      </w:r>
      <w:r w:rsidR="002C02B4" w:rsidRPr="00F4550C">
        <w:rPr>
          <w:rFonts w:ascii="Times New Roman" w:hAnsi="Times New Roman" w:cs="Times New Roman"/>
          <w:noProof/>
          <w:sz w:val="24"/>
          <w:szCs w:val="24"/>
          <w:lang w:val="en-US"/>
        </w:rPr>
        <w:t xml:space="preserve"> information, </w:t>
      </w:r>
      <w:r w:rsidR="00E60F58" w:rsidRPr="00F4550C">
        <w:rPr>
          <w:rFonts w:ascii="Times New Roman" w:hAnsi="Times New Roman" w:cs="Times New Roman"/>
          <w:noProof/>
          <w:sz w:val="24"/>
          <w:szCs w:val="24"/>
          <w:lang w:val="en-US"/>
        </w:rPr>
        <w:t>since the last</w:t>
      </w:r>
      <w:r w:rsidR="002C02B4" w:rsidRPr="00F4550C">
        <w:rPr>
          <w:rFonts w:ascii="Times New Roman" w:hAnsi="Times New Roman" w:cs="Times New Roman"/>
          <w:noProof/>
          <w:sz w:val="24"/>
          <w:szCs w:val="24"/>
          <w:lang w:val="en-US"/>
        </w:rPr>
        <w:t xml:space="preserve"> stimulus and not the context was imperative </w:t>
      </w:r>
      <w:r w:rsidR="00E60F58" w:rsidRPr="00F4550C">
        <w:rPr>
          <w:rFonts w:ascii="Times New Roman" w:hAnsi="Times New Roman" w:cs="Times New Roman"/>
          <w:noProof/>
          <w:sz w:val="24"/>
          <w:szCs w:val="24"/>
          <w:lang w:val="en-US"/>
        </w:rPr>
        <w:t>to their behavior</w:t>
      </w:r>
      <w:r w:rsidR="002C02B4" w:rsidRPr="00F4550C">
        <w:rPr>
          <w:rFonts w:ascii="Times New Roman" w:hAnsi="Times New Roman" w:cs="Times New Roman"/>
          <w:noProof/>
          <w:sz w:val="24"/>
          <w:szCs w:val="24"/>
          <w:lang w:val="en-US"/>
        </w:rPr>
        <w:t>.</w:t>
      </w:r>
    </w:p>
    <w:p w14:paraId="740FBE00" w14:textId="2A5814B8" w:rsidR="002C02B4" w:rsidRPr="00F4550C" w:rsidRDefault="002C02B4" w:rsidP="002C02B4">
      <w:pPr>
        <w:spacing w:after="0" w:line="360" w:lineRule="auto"/>
        <w:ind w:firstLine="567"/>
        <w:jc w:val="both"/>
        <w:rPr>
          <w:rFonts w:ascii="Times New Roman" w:hAnsi="Times New Roman" w:cs="Times New Roman"/>
          <w:noProof/>
          <w:sz w:val="24"/>
          <w:szCs w:val="24"/>
        </w:rPr>
      </w:pPr>
      <w:r w:rsidRPr="00F4550C">
        <w:rPr>
          <w:rFonts w:ascii="Times New Roman" w:hAnsi="Times New Roman" w:cs="Times New Roman"/>
          <w:noProof/>
          <w:sz w:val="24"/>
          <w:szCs w:val="24"/>
        </w:rPr>
        <w:t xml:space="preserve">By contrast, when subjects saw a wrong cue (B), a strong proactivity was triggered. Regardless of the probe, in a trial starting with a wrong cue there is only one possible response, since both cue and probe have to be correct in order for the trial to be correct. The wrong cue has </w:t>
      </w:r>
      <w:r w:rsidR="00E60F58" w:rsidRPr="00F4550C">
        <w:rPr>
          <w:rFonts w:ascii="Times New Roman" w:hAnsi="Times New Roman" w:cs="Times New Roman"/>
          <w:noProof/>
          <w:sz w:val="24"/>
          <w:szCs w:val="24"/>
        </w:rPr>
        <w:t>to be maintained in WM, because in this case</w:t>
      </w:r>
      <w:r w:rsidRPr="00F4550C">
        <w:rPr>
          <w:rFonts w:ascii="Times New Roman" w:hAnsi="Times New Roman" w:cs="Times New Roman"/>
          <w:noProof/>
          <w:sz w:val="24"/>
          <w:szCs w:val="24"/>
        </w:rPr>
        <w:t xml:space="preserve"> it is the imperative stimulus. As soon as subjects saw the correct probe, they had to inhibit the dominant response tendency to push the right button by having the context direct their behaviour. The last combination BY was a control condition and </w:t>
      </w:r>
      <w:r w:rsidR="00AE0C15" w:rsidRPr="00F4550C">
        <w:rPr>
          <w:rFonts w:ascii="Times New Roman" w:hAnsi="Times New Roman" w:cs="Times New Roman"/>
          <w:noProof/>
          <w:sz w:val="24"/>
          <w:szCs w:val="24"/>
        </w:rPr>
        <w:t>presumably</w:t>
      </w:r>
      <w:r w:rsidRPr="00F4550C">
        <w:rPr>
          <w:rFonts w:ascii="Times New Roman" w:hAnsi="Times New Roman" w:cs="Times New Roman"/>
          <w:noProof/>
          <w:sz w:val="24"/>
          <w:szCs w:val="24"/>
        </w:rPr>
        <w:t xml:space="preserve"> did not require noteworthy cognitive control efforts.</w:t>
      </w:r>
    </w:p>
    <w:p w14:paraId="1AF8F01A" w14:textId="39A69A16" w:rsidR="002C02B4" w:rsidRPr="00F4550C" w:rsidRDefault="00DF410C" w:rsidP="002C02B4">
      <w:pPr>
        <w:spacing w:after="0" w:line="360" w:lineRule="auto"/>
        <w:ind w:firstLine="567"/>
        <w:jc w:val="both"/>
        <w:rPr>
          <w:rFonts w:ascii="Times New Roman" w:hAnsi="Times New Roman" w:cs="Times New Roman"/>
          <w:noProof/>
          <w:sz w:val="24"/>
          <w:szCs w:val="24"/>
        </w:rPr>
      </w:pPr>
      <w:r>
        <w:rPr>
          <w:rFonts w:ascii="Times New Roman" w:hAnsi="Times New Roman" w:cs="Times New Roman"/>
          <w:noProof/>
          <w:sz w:val="24"/>
          <w:szCs w:val="24"/>
          <w:lang w:val="en-GB"/>
        </w:rPr>
        <w:lastRenderedPageBreak/>
        <mc:AlternateContent>
          <mc:Choice Requires="wpg">
            <w:drawing>
              <wp:anchor distT="180340" distB="180340" distL="114300" distR="114300" simplePos="0" relativeHeight="251692032" behindDoc="0" locked="0" layoutInCell="1" allowOverlap="1" wp14:anchorId="701A4E0C" wp14:editId="350D1EAA">
                <wp:simplePos x="0" y="0"/>
                <wp:positionH relativeFrom="column">
                  <wp:posOffset>227965</wp:posOffset>
                </wp:positionH>
                <wp:positionV relativeFrom="page">
                  <wp:posOffset>5894107</wp:posOffset>
                </wp:positionV>
                <wp:extent cx="5370830" cy="3358515"/>
                <wp:effectExtent l="0" t="0" r="1270" b="0"/>
                <wp:wrapTopAndBottom/>
                <wp:docPr id="242" name="Group 242"/>
                <wp:cNvGraphicFramePr/>
                <a:graphic xmlns:a="http://schemas.openxmlformats.org/drawingml/2006/main">
                  <a:graphicData uri="http://schemas.microsoft.com/office/word/2010/wordprocessingGroup">
                    <wpg:wgp>
                      <wpg:cNvGrpSpPr/>
                      <wpg:grpSpPr>
                        <a:xfrm>
                          <a:off x="0" y="0"/>
                          <a:ext cx="5370830" cy="3358515"/>
                          <a:chOff x="0" y="0"/>
                          <a:chExt cx="5370830" cy="3357595"/>
                        </a:xfrm>
                      </wpg:grpSpPr>
                      <wpg:grpSp>
                        <wpg:cNvPr id="204" name="Group 204"/>
                        <wpg:cNvGrpSpPr/>
                        <wpg:grpSpPr>
                          <a:xfrm>
                            <a:off x="0" y="0"/>
                            <a:ext cx="5370830" cy="2535555"/>
                            <a:chOff x="0" y="0"/>
                            <a:chExt cx="5370830" cy="2537002"/>
                          </a:xfrm>
                        </wpg:grpSpPr>
                        <wpg:grpSp>
                          <wpg:cNvPr id="2" name="Group 2"/>
                          <wpg:cNvGrpSpPr/>
                          <wpg:grpSpPr>
                            <a:xfrm>
                              <a:off x="0" y="89941"/>
                              <a:ext cx="5370830" cy="2447061"/>
                              <a:chOff x="-68116" y="0"/>
                              <a:chExt cx="11759849" cy="5009243"/>
                            </a:xfrm>
                          </wpg:grpSpPr>
                          <wps:wsp>
                            <wps:cNvPr id="7" name="Text Box 7"/>
                            <wps:cNvSpPr txBox="1"/>
                            <wps:spPr>
                              <a:xfrm>
                                <a:off x="3081032" y="1450925"/>
                                <a:ext cx="2653824" cy="1633270"/>
                              </a:xfrm>
                              <a:prstGeom prst="rect">
                                <a:avLst/>
                              </a:prstGeom>
                              <a:solidFill>
                                <a:schemeClr val="lt1"/>
                              </a:solidFill>
                              <a:ln w="6350">
                                <a:solidFill>
                                  <a:schemeClr val="bg1"/>
                                </a:solidFill>
                              </a:ln>
                            </wps:spPr>
                            <wps:txbx>
                              <w:txbxContent>
                                <w:p w14:paraId="7AAF5345" w14:textId="2B081613" w:rsidR="00367162" w:rsidRPr="003D0CE5" w:rsidRDefault="00367162" w:rsidP="003D0CE5">
                                  <w:pPr>
                                    <w:spacing w:after="0"/>
                                    <w:jc w:val="both"/>
                                    <w:rPr>
                                      <w:rFonts w:ascii="Times New Roman" w:hAnsi="Times New Roman" w:cs="Times New Roman"/>
                                      <w:sz w:val="24"/>
                                      <w:szCs w:val="24"/>
                                    </w:rPr>
                                  </w:pPr>
                                  <w:r w:rsidRPr="003D0CE5">
                                    <w:rPr>
                                      <w:rFonts w:ascii="Times New Roman" w:hAnsi="Times New Roman" w:cs="Times New Roman"/>
                                      <w:sz w:val="24"/>
                                      <w:szCs w:val="24"/>
                                    </w:rPr>
                                    <w:t>I</w:t>
                                  </w:r>
                                  <w:r>
                                    <w:rPr>
                                      <w:rFonts w:ascii="Times New Roman" w:hAnsi="Times New Roman" w:cs="Times New Roman"/>
                                      <w:sz w:val="24"/>
                                      <w:szCs w:val="24"/>
                                    </w:rPr>
                                    <w:t xml:space="preserve">SI 3 to </w:t>
                                  </w:r>
                                  <w:r w:rsidRPr="003D0CE5">
                                    <w:rPr>
                                      <w:rFonts w:ascii="Times New Roman" w:hAnsi="Times New Roman" w:cs="Times New Roman"/>
                                      <w:sz w:val="24"/>
                                      <w:szCs w:val="24"/>
                                    </w:rPr>
                                    <w:t>5 s</w:t>
                                  </w:r>
                                </w:p>
                                <w:p w14:paraId="331A6698" w14:textId="77777777" w:rsidR="00367162" w:rsidRPr="003D0CE5" w:rsidRDefault="00367162" w:rsidP="003D0CE5">
                                  <w:pPr>
                                    <w:jc w:val="both"/>
                                    <w:rPr>
                                      <w:rFonts w:ascii="Times New Roman" w:hAnsi="Times New Roman" w:cs="Times New Roman"/>
                                      <w:sz w:val="24"/>
                                      <w:szCs w:val="24"/>
                                    </w:rPr>
                                  </w:pPr>
                                  <w:r w:rsidRPr="003D0CE5">
                                    <w:rPr>
                                      <w:rFonts w:ascii="Times New Roman" w:hAnsi="Times New Roman" w:cs="Times New Roman"/>
                                      <w:sz w:val="24"/>
                                      <w:szCs w:val="24"/>
                                    </w:rPr>
                                    <w:t>maintenance interval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68116" y="2713383"/>
                                <a:ext cx="3303573" cy="1441173"/>
                              </a:xfrm>
                              <a:prstGeom prst="rect">
                                <a:avLst/>
                              </a:prstGeom>
                              <a:solidFill>
                                <a:schemeClr val="lt1"/>
                              </a:solidFill>
                              <a:ln w="6350">
                                <a:solidFill>
                                  <a:schemeClr val="bg1"/>
                                </a:solidFill>
                              </a:ln>
                            </wps:spPr>
                            <wps:txbx>
                              <w:txbxContent>
                                <w:p w14:paraId="16DE97AF" w14:textId="77777777" w:rsidR="00367162" w:rsidRPr="003D0CE5" w:rsidRDefault="00367162" w:rsidP="003D0CE5">
                                  <w:pPr>
                                    <w:spacing w:after="0"/>
                                    <w:jc w:val="center"/>
                                    <w:rPr>
                                      <w:rFonts w:ascii="Times New Roman" w:hAnsi="Times New Roman" w:cs="Times New Roman"/>
                                      <w:b/>
                                      <w:sz w:val="24"/>
                                      <w:szCs w:val="24"/>
                                    </w:rPr>
                                  </w:pPr>
                                  <w:r w:rsidRPr="003D0CE5">
                                    <w:rPr>
                                      <w:rFonts w:ascii="Times New Roman" w:hAnsi="Times New Roman" w:cs="Times New Roman"/>
                                      <w:b/>
                                      <w:sz w:val="24"/>
                                      <w:szCs w:val="24"/>
                                    </w:rPr>
                                    <w:t>Right button</w:t>
                                  </w:r>
                                </w:p>
                                <w:p w14:paraId="746DCC78" w14:textId="77777777" w:rsidR="00367162" w:rsidRPr="003D0CE5" w:rsidRDefault="00367162" w:rsidP="003D0CE5">
                                  <w:pPr>
                                    <w:spacing w:after="0"/>
                                    <w:jc w:val="center"/>
                                    <w:rPr>
                                      <w:rFonts w:ascii="Times New Roman" w:hAnsi="Times New Roman" w:cs="Times New Roman"/>
                                      <w:sz w:val="24"/>
                                      <w:szCs w:val="24"/>
                                    </w:rPr>
                                  </w:pPr>
                                  <w:r w:rsidRPr="003D0CE5">
                                    <w:rPr>
                                      <w:rFonts w:ascii="Times New Roman" w:hAnsi="Times New Roman" w:cs="Times New Roman"/>
                                      <w:sz w:val="24"/>
                                      <w:szCs w:val="24"/>
                                    </w:rPr>
                                    <w:t xml:space="preserve">Correct cue-probe combination </w:t>
                                  </w:r>
                                  <w:r w:rsidRPr="003D0CE5">
                                    <w:rPr>
                                      <w:rFonts w:ascii="Times New Roman" w:hAnsi="Times New Roman" w:cs="Times New Roman"/>
                                      <w:b/>
                                      <w:sz w:val="24"/>
                                      <w:szCs w:val="24"/>
                                    </w:rPr>
                                    <w: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uppieren 341">
                              <a:extLst/>
                            </wpg:cNvPr>
                            <wpg:cNvGrpSpPr/>
                            <wpg:grpSpPr>
                              <a:xfrm>
                                <a:off x="10774017" y="0"/>
                                <a:ext cx="562610" cy="550545"/>
                                <a:chOff x="14313606" y="42902"/>
                                <a:chExt cx="2414450" cy="2416503"/>
                              </a:xfrm>
                            </wpg:grpSpPr>
                            <wps:wsp>
                              <wps:cNvPr id="25" name="Shape 283">
                                <a:extLst/>
                              </wps:cNvPr>
                              <wps:cNvSpPr/>
                              <wps:spPr>
                                <a:xfrm>
                                  <a:off x="15218981" y="42904"/>
                                  <a:ext cx="603669" cy="603669"/>
                                </a:xfrm>
                                <a:prstGeom prst="ellipse">
                                  <a:avLst/>
                                </a:prstGeom>
                                <a:solidFill>
                                  <a:srgbClr val="595959"/>
                                </a:solidFill>
                                <a:ln w="12700">
                                  <a:noFill/>
                                  <a:miter lim="400000"/>
                                </a:ln>
                              </wps:spPr>
                              <wps:bodyPr lIns="26882" tIns="26882" rIns="26882" bIns="26882" anchor="ctr"/>
                            </wps:wsp>
                            <wpg:grpSp>
                              <wpg:cNvPr id="26" name="Group 26">
                                <a:extLst/>
                              </wpg:cNvPr>
                              <wpg:cNvGrpSpPr/>
                              <wpg:grpSpPr>
                                <a:xfrm>
                                  <a:off x="14313606" y="42902"/>
                                  <a:ext cx="2414450" cy="2416503"/>
                                  <a:chOff x="14313594" y="42902"/>
                                  <a:chExt cx="2414446" cy="2416500"/>
                                </a:xfrm>
                              </wpg:grpSpPr>
                              <wps:wsp>
                                <wps:cNvPr id="27" name="Shape 284">
                                  <a:extLst/>
                                </wps:cNvPr>
                                <wps:cNvSpPr/>
                                <wps:spPr>
                                  <a:xfrm>
                                    <a:off x="16123760" y="42902"/>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28" name="Shape 285">
                                  <a:extLst/>
                                </wps:cNvPr>
                                <wps:cNvSpPr/>
                                <wps:spPr>
                                  <a:xfrm>
                                    <a:off x="16123760" y="950040"/>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29" name="Shape 286">
                                  <a:extLst/>
                                </wps:cNvPr>
                                <wps:cNvSpPr/>
                                <wps:spPr>
                                  <a:xfrm>
                                    <a:off x="16123760" y="1855123"/>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30" name="Shape 287">
                                  <a:extLst/>
                                </wps:cNvPr>
                                <wps:cNvSpPr/>
                                <wps:spPr>
                                  <a:xfrm>
                                    <a:off x="14313594" y="1855123"/>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31" name="Shape 288">
                                  <a:extLst/>
                                </wps:cNvPr>
                                <wps:cNvSpPr/>
                                <wps:spPr>
                                  <a:xfrm>
                                    <a:off x="14313594" y="950040"/>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32" name="Shape 289">
                                  <a:extLst/>
                                </wps:cNvPr>
                                <wps:cNvSpPr/>
                                <wps:spPr>
                                  <a:xfrm>
                                    <a:off x="14313594" y="44957"/>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33" name="Shape 291">
                                <a:extLst/>
                              </wps:cNvPr>
                              <wps:cNvSpPr/>
                              <wps:spPr>
                                <a:xfrm>
                                  <a:off x="15218981" y="950041"/>
                                  <a:ext cx="603669" cy="603669"/>
                                </a:xfrm>
                                <a:prstGeom prst="ellipse">
                                  <a:avLst/>
                                </a:prstGeom>
                                <a:solidFill>
                                  <a:srgbClr val="595959"/>
                                </a:solidFill>
                                <a:ln w="12700">
                                  <a:noFill/>
                                  <a:miter lim="400000"/>
                                </a:ln>
                              </wps:spPr>
                              <wps:bodyPr lIns="26882" tIns="26882" rIns="26882" bIns="26882" anchor="ctr"/>
                            </wps:wsp>
                            <wps:wsp>
                              <wps:cNvPr id="34" name="Shape 292">
                                <a:extLst/>
                              </wps:cNvPr>
                              <wps:cNvSpPr/>
                              <wps:spPr>
                                <a:xfrm>
                                  <a:off x="15218981" y="1855732"/>
                                  <a:ext cx="603669" cy="603670"/>
                                </a:xfrm>
                                <a:prstGeom prst="ellipse">
                                  <a:avLst/>
                                </a:prstGeom>
                                <a:solidFill>
                                  <a:srgbClr val="0E80AE"/>
                                </a:solidFill>
                                <a:ln w="12700">
                                  <a:noFill/>
                                  <a:miter lim="400000"/>
                                </a:ln>
                              </wps:spPr>
                              <wps:bodyPr lIns="26882" tIns="26882" rIns="26882" bIns="26882" anchor="ctr"/>
                            </wps:wsp>
                          </wpg:grpSp>
                          <wps:wsp>
                            <wps:cNvPr id="35" name="Shape 139">
                              <a:extLst/>
                            </wps:cNvPr>
                            <wps:cNvCnPr/>
                            <wps:spPr>
                              <a:xfrm flipV="1">
                                <a:off x="1321904" y="874644"/>
                                <a:ext cx="2772410" cy="1449070"/>
                              </a:xfrm>
                              <a:prstGeom prst="line">
                                <a:avLst/>
                              </a:prstGeom>
                              <a:ln w="25400">
                                <a:solidFill>
                                  <a:srgbClr val="000000"/>
                                </a:solidFill>
                                <a:custDash>
                                  <a:ds d="200000" sp="200000"/>
                                </a:custDash>
                                <a:miter lim="400000"/>
                              </a:ln>
                            </wps:spPr>
                            <wps:bodyPr/>
                          </wps:wsp>
                          <wps:wsp>
                            <wps:cNvPr id="36" name="Shape 155">
                              <a:extLst/>
                            </wps:cNvPr>
                            <wps:cNvCnPr/>
                            <wps:spPr>
                              <a:xfrm flipV="1">
                                <a:off x="149087" y="69574"/>
                                <a:ext cx="3281045" cy="1058545"/>
                              </a:xfrm>
                              <a:prstGeom prst="line">
                                <a:avLst/>
                              </a:prstGeom>
                              <a:ln w="25400">
                                <a:solidFill>
                                  <a:srgbClr val="000000"/>
                                </a:solidFill>
                                <a:custDash>
                                  <a:ds d="200000" sp="200000"/>
                                </a:custDash>
                                <a:miter lim="400000"/>
                              </a:ln>
                            </wps:spPr>
                            <wps:bodyPr/>
                          </wps:wsp>
                          <wps:wsp>
                            <wps:cNvPr id="38" name="Shape 162">
                              <a:extLst/>
                            </wps:cNvPr>
                            <wps:cNvSpPr/>
                            <wps:spPr>
                              <a:xfrm rot="16200000">
                                <a:off x="6495222" y="2817744"/>
                                <a:ext cx="191770" cy="225488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39" name="Shape 163">
                              <a:extLst/>
                            </wps:cNvPr>
                            <wps:cNvSpPr/>
                            <wps:spPr>
                              <a:xfrm>
                                <a:off x="6240092" y="4141814"/>
                                <a:ext cx="1349191" cy="867429"/>
                              </a:xfrm>
                              <a:prstGeom prst="rect">
                                <a:avLst/>
                              </a:prstGeom>
                              <a:solidFill>
                                <a:srgbClr val="FFFFFF"/>
                              </a:solidFill>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21ECA7B1" w14:textId="77777777" w:rsidR="00367162" w:rsidRPr="00E851D3" w:rsidRDefault="00367162" w:rsidP="003D0CE5">
                                  <w:pPr>
                                    <w:pStyle w:val="NormalWeb"/>
                                    <w:overflowPunct w:val="0"/>
                                    <w:spacing w:before="0" w:beforeAutospacing="0" w:after="0" w:afterAutospacing="0"/>
                                    <w:rPr>
                                      <w:b/>
                                    </w:rPr>
                                  </w:pPr>
                                  <w:r w:rsidRPr="00E851D3">
                                    <w:rPr>
                                      <w:b/>
                                      <w:color w:val="000000"/>
                                      <w:position w:val="1"/>
                                    </w:rPr>
                                    <w:t>BX</w:t>
                                  </w:r>
                                </w:p>
                              </w:txbxContent>
                            </wps:txbx>
                            <wps:bodyPr wrap="square" lIns="43405" rIns="43405">
                              <a:noAutofit/>
                            </wps:bodyPr>
                          </wps:wsp>
                          <wps:wsp>
                            <wps:cNvPr id="40" name="Shape 167">
                              <a:extLst/>
                            </wps:cNvPr>
                            <wps:cNvSpPr/>
                            <wps:spPr>
                              <a:xfrm rot="16200000">
                                <a:off x="8880613" y="1714500"/>
                                <a:ext cx="220980" cy="1620520"/>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41" name="Shape 168">
                              <a:extLst/>
                            </wps:cNvPr>
                            <wps:cNvSpPr/>
                            <wps:spPr>
                              <a:xfrm>
                                <a:off x="8625372" y="2701118"/>
                                <a:ext cx="1349191" cy="914367"/>
                              </a:xfrm>
                              <a:prstGeom prst="rect">
                                <a:avLst/>
                              </a:prstGeom>
                              <a:solidFill>
                                <a:srgbClr val="FFFFFF"/>
                              </a:solidFill>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0EE9E8FA" w14:textId="77777777" w:rsidR="00367162" w:rsidRPr="00E851D3" w:rsidRDefault="00367162" w:rsidP="003D0CE5">
                                  <w:pPr>
                                    <w:pStyle w:val="NormalWeb"/>
                                    <w:overflowPunct w:val="0"/>
                                    <w:spacing w:before="0" w:beforeAutospacing="0" w:after="0" w:afterAutospacing="0"/>
                                    <w:rPr>
                                      <w:b/>
                                    </w:rPr>
                                  </w:pPr>
                                  <w:r w:rsidRPr="00E851D3">
                                    <w:rPr>
                                      <w:b/>
                                      <w:color w:val="000000"/>
                                      <w:position w:val="1"/>
                                    </w:rPr>
                                    <w:t>AY</w:t>
                                  </w:r>
                                </w:p>
                              </w:txbxContent>
                            </wps:txbx>
                            <wps:bodyPr wrap="square" lIns="43405" rIns="43405">
                              <a:noAutofit/>
                            </wps:bodyPr>
                          </wps:wsp>
                          <wps:wsp>
                            <wps:cNvPr id="42" name="Shape 169">
                              <a:extLst/>
                            </wps:cNvPr>
                            <wps:cNvSpPr/>
                            <wps:spPr>
                              <a:xfrm rot="16200000">
                                <a:off x="10585173" y="844827"/>
                                <a:ext cx="178435" cy="104584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43" name="Shape 170">
                              <a:extLst/>
                            </wps:cNvPr>
                            <wps:cNvSpPr/>
                            <wps:spPr>
                              <a:xfrm>
                                <a:off x="10341907" y="1481575"/>
                                <a:ext cx="1349826" cy="1068796"/>
                              </a:xfrm>
                              <a:prstGeom prst="rect">
                                <a:avLst/>
                              </a:prstGeom>
                              <a:solidFill>
                                <a:srgbClr val="FFFFFF"/>
                              </a:solidFill>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3E9B70B9" w14:textId="77777777" w:rsidR="00367162" w:rsidRPr="00E851D3" w:rsidRDefault="00367162" w:rsidP="003D0CE5">
                                  <w:pPr>
                                    <w:pStyle w:val="NormalWeb"/>
                                    <w:overflowPunct w:val="0"/>
                                    <w:spacing w:before="0" w:beforeAutospacing="0" w:after="0" w:afterAutospacing="0"/>
                                    <w:rPr>
                                      <w:b/>
                                    </w:rPr>
                                  </w:pPr>
                                  <w:r w:rsidRPr="00E851D3">
                                    <w:rPr>
                                      <w:b/>
                                      <w:color w:val="000000"/>
                                      <w:position w:val="1"/>
                                    </w:rPr>
                                    <w:t>BY</w:t>
                                  </w:r>
                                </w:p>
                              </w:txbxContent>
                            </wps:txbx>
                            <wps:bodyPr wrap="square" lIns="43405" rIns="43405">
                              <a:noAutofit/>
                            </wps:bodyPr>
                          </wps:wsp>
                          <wpg:grpSp>
                            <wpg:cNvPr id="44" name="Gruppieren 178">
                              <a:extLst/>
                            </wpg:cNvPr>
                            <wpg:cNvGrpSpPr/>
                            <wpg:grpSpPr>
                              <a:xfrm>
                                <a:off x="1878496" y="626166"/>
                                <a:ext cx="932815" cy="875665"/>
                                <a:chOff x="5412290" y="667664"/>
                                <a:chExt cx="2414450" cy="2416503"/>
                              </a:xfrm>
                            </wpg:grpSpPr>
                            <wps:wsp>
                              <wps:cNvPr id="45" name="Shape 283">
                                <a:extLst/>
                              </wps:cNvPr>
                              <wps:cNvSpPr/>
                              <wps:spPr>
                                <a:xfrm>
                                  <a:off x="6317671" y="667665"/>
                                  <a:ext cx="603669" cy="603669"/>
                                </a:xfrm>
                                <a:prstGeom prst="ellipse">
                                  <a:avLst/>
                                </a:prstGeom>
                                <a:solidFill>
                                  <a:srgbClr val="0E80AE"/>
                                </a:solidFill>
                                <a:ln w="12700">
                                  <a:miter lim="400000"/>
                                </a:ln>
                              </wps:spPr>
                              <wps:bodyPr lIns="26882" tIns="26882" rIns="26882" bIns="26882" anchor="ctr"/>
                            </wps:wsp>
                            <wpg:grpSp>
                              <wpg:cNvPr id="46" name="Group 46">
                                <a:extLst/>
                              </wpg:cNvPr>
                              <wpg:cNvGrpSpPr/>
                              <wpg:grpSpPr>
                                <a:xfrm>
                                  <a:off x="5412290" y="667664"/>
                                  <a:ext cx="2414450" cy="2416503"/>
                                  <a:chOff x="5412286" y="667663"/>
                                  <a:chExt cx="2414446" cy="2416500"/>
                                </a:xfrm>
                              </wpg:grpSpPr>
                              <wps:wsp>
                                <wps:cNvPr id="47" name="Shape 284">
                                  <a:extLst/>
                                </wps:cNvPr>
                                <wps:cNvSpPr/>
                                <wps:spPr>
                                  <a:xfrm>
                                    <a:off x="7222452" y="667663"/>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48" name="Shape 285">
                                  <a:extLst/>
                                </wps:cNvPr>
                                <wps:cNvSpPr/>
                                <wps:spPr>
                                  <a:xfrm>
                                    <a:off x="7222452" y="1574801"/>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49" name="Shape 286">
                                  <a:extLst/>
                                </wps:cNvPr>
                                <wps:cNvSpPr/>
                                <wps:spPr>
                                  <a:xfrm>
                                    <a:off x="7222452" y="2479884"/>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0" name="Shape 287">
                                  <a:extLst/>
                                </wps:cNvPr>
                                <wps:cNvSpPr/>
                                <wps:spPr>
                                  <a:xfrm>
                                    <a:off x="5412286" y="2479884"/>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1" name="Shape 288">
                                  <a:extLst/>
                                </wps:cNvPr>
                                <wps:cNvSpPr/>
                                <wps:spPr>
                                  <a:xfrm>
                                    <a:off x="5412286" y="1574801"/>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2" name="Shape 289">
                                  <a:extLst/>
                                </wps:cNvPr>
                                <wps:cNvSpPr/>
                                <wps:spPr>
                                  <a:xfrm>
                                    <a:off x="5412286" y="66971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53" name="Shape 291">
                                <a:extLst/>
                              </wps:cNvPr>
                              <wps:cNvSpPr/>
                              <wps:spPr>
                                <a:xfrm>
                                  <a:off x="6317676" y="1574804"/>
                                  <a:ext cx="603669" cy="603669"/>
                                </a:xfrm>
                                <a:prstGeom prst="ellipse">
                                  <a:avLst/>
                                </a:prstGeom>
                                <a:solidFill>
                                  <a:srgbClr val="0E80AE"/>
                                </a:solidFill>
                                <a:ln w="12700">
                                  <a:miter lim="400000"/>
                                </a:ln>
                              </wps:spPr>
                              <wps:bodyPr lIns="26882" tIns="26882" rIns="26882" bIns="26882" anchor="ctr"/>
                            </wps:wsp>
                            <wps:wsp>
                              <wps:cNvPr id="54" name="Shape 292">
                                <a:extLst/>
                              </wps:cNvPr>
                              <wps:cNvSpPr/>
                              <wps:spPr>
                                <a:xfrm>
                                  <a:off x="6317672" y="2480493"/>
                                  <a:ext cx="603669" cy="603670"/>
                                </a:xfrm>
                                <a:prstGeom prst="ellipse">
                                  <a:avLst/>
                                </a:prstGeom>
                                <a:solidFill>
                                  <a:srgbClr val="0E80AE"/>
                                </a:solidFill>
                                <a:ln w="12700">
                                  <a:miter lim="400000"/>
                                </a:ln>
                              </wps:spPr>
                              <wps:bodyPr lIns="26882" tIns="26882" rIns="26882" bIns="26882" anchor="ctr"/>
                            </wps:wsp>
                          </wpg:grpSp>
                          <wpg:grpSp>
                            <wpg:cNvPr id="55" name="Gruppieren 197">
                              <a:extLst/>
                            </wpg:cNvPr>
                            <wpg:cNvGrpSpPr/>
                            <wpg:grpSpPr>
                              <a:xfrm>
                                <a:off x="3458817" y="89453"/>
                                <a:ext cx="717550" cy="699135"/>
                                <a:chOff x="6996192" y="130531"/>
                                <a:chExt cx="2414450" cy="2416503"/>
                              </a:xfrm>
                            </wpg:grpSpPr>
                            <wps:wsp>
                              <wps:cNvPr id="56" name="Shape 283">
                                <a:extLst/>
                              </wps:cNvPr>
                              <wps:cNvSpPr/>
                              <wps:spPr>
                                <a:xfrm>
                                  <a:off x="7901573" y="130533"/>
                                  <a:ext cx="603669" cy="603669"/>
                                </a:xfrm>
                                <a:prstGeom prst="ellipse">
                                  <a:avLst/>
                                </a:prstGeom>
                                <a:solidFill>
                                  <a:srgbClr val="595959"/>
                                </a:solidFill>
                                <a:ln w="12700">
                                  <a:noFill/>
                                  <a:miter lim="400000"/>
                                </a:ln>
                              </wps:spPr>
                              <wps:bodyPr lIns="26882" tIns="26882" rIns="26882" bIns="26882" anchor="ctr"/>
                            </wps:wsp>
                            <wpg:grpSp>
                              <wpg:cNvPr id="57" name="Group 57">
                                <a:extLst/>
                              </wpg:cNvPr>
                              <wpg:cNvGrpSpPr/>
                              <wpg:grpSpPr>
                                <a:xfrm>
                                  <a:off x="6996192" y="130531"/>
                                  <a:ext cx="2414450" cy="2416503"/>
                                  <a:chOff x="6996186" y="130531"/>
                                  <a:chExt cx="2414446" cy="2416500"/>
                                </a:xfrm>
                              </wpg:grpSpPr>
                              <wps:wsp>
                                <wps:cNvPr id="58" name="Shape 284">
                                  <a:extLst/>
                                </wps:cNvPr>
                                <wps:cNvSpPr/>
                                <wps:spPr>
                                  <a:xfrm>
                                    <a:off x="8806352" y="13053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9" name="Shape 285">
                                  <a:extLst/>
                                </wps:cNvPr>
                                <wps:cNvSpPr/>
                                <wps:spPr>
                                  <a:xfrm>
                                    <a:off x="8806352" y="103766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60" name="Shape 286">
                                  <a:extLst/>
                                </wps:cNvPr>
                                <wps:cNvSpPr/>
                                <wps:spPr>
                                  <a:xfrm>
                                    <a:off x="8806352" y="194275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1" name="Shape 287">
                                  <a:extLst/>
                                </wps:cNvPr>
                                <wps:cNvSpPr/>
                                <wps:spPr>
                                  <a:xfrm>
                                    <a:off x="6996186" y="194275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2" name="Shape 288">
                                  <a:extLst/>
                                </wps:cNvPr>
                                <wps:cNvSpPr/>
                                <wps:spPr>
                                  <a:xfrm>
                                    <a:off x="6996186" y="103766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3" name="Shape 289">
                                  <a:extLst/>
                                </wps:cNvPr>
                                <wps:cNvSpPr/>
                                <wps:spPr>
                                  <a:xfrm>
                                    <a:off x="6996186" y="13258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60" name="Shape 291">
                                <a:extLst/>
                              </wps:cNvPr>
                              <wps:cNvSpPr/>
                              <wps:spPr>
                                <a:xfrm>
                                  <a:off x="7901573" y="1037670"/>
                                  <a:ext cx="603669" cy="603669"/>
                                </a:xfrm>
                                <a:prstGeom prst="ellipse">
                                  <a:avLst/>
                                </a:prstGeom>
                                <a:solidFill>
                                  <a:srgbClr val="595959"/>
                                </a:solidFill>
                                <a:ln w="12700">
                                  <a:noFill/>
                                  <a:miter lim="400000"/>
                                </a:ln>
                              </wps:spPr>
                              <wps:bodyPr lIns="26882" tIns="26882" rIns="26882" bIns="26882" anchor="ctr"/>
                            </wps:wsp>
                            <wps:wsp>
                              <wps:cNvPr id="15361" name="Shape 292">
                                <a:extLst/>
                              </wps:cNvPr>
                              <wps:cNvSpPr/>
                              <wps:spPr>
                                <a:xfrm>
                                  <a:off x="7901573" y="1943361"/>
                                  <a:ext cx="603669" cy="603670"/>
                                </a:xfrm>
                                <a:prstGeom prst="ellipse">
                                  <a:avLst/>
                                </a:prstGeom>
                                <a:solidFill>
                                  <a:srgbClr val="0E80AE"/>
                                </a:solidFill>
                                <a:ln w="12700">
                                  <a:noFill/>
                                  <a:miter lim="400000"/>
                                </a:ln>
                              </wps:spPr>
                              <wps:bodyPr lIns="26882" tIns="26882" rIns="26882" bIns="26882" anchor="ctr"/>
                            </wps:wsp>
                          </wpg:grpSp>
                          <wpg:grpSp>
                            <wpg:cNvPr id="15362" name="Gruppieren 230">
                              <a:extLst/>
                            </wpg:cNvPr>
                            <wpg:cNvGrpSpPr/>
                            <wpg:grpSpPr>
                              <a:xfrm>
                                <a:off x="39757" y="1222513"/>
                                <a:ext cx="1252855" cy="1092835"/>
                                <a:chOff x="3572359" y="1270548"/>
                                <a:chExt cx="2414450" cy="2416503"/>
                              </a:xfrm>
                            </wpg:grpSpPr>
                            <wps:wsp>
                              <wps:cNvPr id="15363" name="Shape 283">
                                <a:extLst/>
                              </wps:cNvPr>
                              <wps:cNvSpPr/>
                              <wps:spPr>
                                <a:xfrm>
                                  <a:off x="4477741" y="1270549"/>
                                  <a:ext cx="603669" cy="603669"/>
                                </a:xfrm>
                                <a:prstGeom prst="ellipse">
                                  <a:avLst/>
                                </a:prstGeom>
                                <a:solidFill>
                                  <a:srgbClr val="98DBF6"/>
                                </a:solidFill>
                                <a:ln w="12700">
                                  <a:miter lim="400000"/>
                                </a:ln>
                              </wps:spPr>
                              <wps:bodyPr lIns="26882" tIns="26882" rIns="26882" bIns="26882" anchor="ctr"/>
                            </wps:wsp>
                            <wpg:grpSp>
                              <wpg:cNvPr id="15364" name="Group 15364">
                                <a:extLst/>
                              </wpg:cNvPr>
                              <wpg:cNvGrpSpPr/>
                              <wpg:grpSpPr>
                                <a:xfrm>
                                  <a:off x="3572359" y="1270548"/>
                                  <a:ext cx="2414450" cy="2416503"/>
                                  <a:chOff x="3572356" y="1270547"/>
                                  <a:chExt cx="2414446" cy="2416500"/>
                                </a:xfrm>
                              </wpg:grpSpPr>
                              <wps:wsp>
                                <wps:cNvPr id="15365" name="Shape 284">
                                  <a:extLst/>
                                </wps:cNvPr>
                                <wps:cNvSpPr/>
                                <wps:spPr>
                                  <a:xfrm>
                                    <a:off x="5382522" y="1270547"/>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6" name="Shape 285">
                                  <a:extLst/>
                                </wps:cNvPr>
                                <wps:cNvSpPr/>
                                <wps:spPr>
                                  <a:xfrm>
                                    <a:off x="5382522" y="217768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7" name="Shape 286">
                                  <a:extLst/>
                                </wps:cNvPr>
                                <wps:cNvSpPr/>
                                <wps:spPr>
                                  <a:xfrm>
                                    <a:off x="5382522" y="3082768"/>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8" name="Shape 287">
                                  <a:extLst/>
                                </wps:cNvPr>
                                <wps:cNvSpPr/>
                                <wps:spPr>
                                  <a:xfrm>
                                    <a:off x="3572356" y="3082768"/>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9" name="Shape 288">
                                  <a:extLst/>
                                </wps:cNvPr>
                                <wps:cNvSpPr/>
                                <wps:spPr>
                                  <a:xfrm>
                                    <a:off x="3572356" y="217768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70" name="Shape 289">
                                  <a:extLst/>
                                </wps:cNvPr>
                                <wps:cNvSpPr/>
                                <wps:spPr>
                                  <a:xfrm>
                                    <a:off x="3572356" y="1272602"/>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71" name="Shape 291">
                                <a:extLst/>
                              </wps:cNvPr>
                              <wps:cNvSpPr/>
                              <wps:spPr>
                                <a:xfrm>
                                  <a:off x="4477746" y="2177688"/>
                                  <a:ext cx="603669" cy="603669"/>
                                </a:xfrm>
                                <a:prstGeom prst="ellipse">
                                  <a:avLst/>
                                </a:prstGeom>
                                <a:solidFill>
                                  <a:srgbClr val="98DBF6"/>
                                </a:solidFill>
                                <a:ln w="12700">
                                  <a:miter lim="400000"/>
                                </a:ln>
                              </wps:spPr>
                              <wps:bodyPr lIns="26882" tIns="26882" rIns="26882" bIns="26882" anchor="ctr"/>
                            </wps:wsp>
                            <wps:wsp>
                              <wps:cNvPr id="15372" name="Shape 292">
                                <a:extLst/>
                              </wps:cNvPr>
                              <wps:cNvSpPr/>
                              <wps:spPr>
                                <a:xfrm>
                                  <a:off x="4477742" y="3083377"/>
                                  <a:ext cx="603669" cy="603670"/>
                                </a:xfrm>
                                <a:prstGeom prst="ellipse">
                                  <a:avLst/>
                                </a:prstGeom>
                                <a:solidFill>
                                  <a:srgbClr val="98DBF6"/>
                                </a:solidFill>
                                <a:ln w="12700">
                                  <a:miter lim="400000"/>
                                </a:ln>
                              </wps:spPr>
                              <wps:bodyPr lIns="26882" tIns="26882" rIns="26882" bIns="26882" anchor="ctr"/>
                            </wps:wsp>
                          </wpg:grpSp>
                          <wpg:grpSp>
                            <wpg:cNvPr id="15373" name="Gruppieren 272">
                              <a:extLst/>
                            </wpg:cNvPr>
                            <wpg:cNvGrpSpPr/>
                            <wpg:grpSpPr>
                              <a:xfrm>
                                <a:off x="5357191" y="2325757"/>
                                <a:ext cx="1233805" cy="1214755"/>
                                <a:chOff x="8895830" y="2369042"/>
                                <a:chExt cx="2414450" cy="2416503"/>
                              </a:xfrm>
                            </wpg:grpSpPr>
                            <wps:wsp>
                              <wps:cNvPr id="15374" name="Shape 283">
                                <a:extLst/>
                              </wps:cNvPr>
                              <wps:cNvSpPr/>
                              <wps:spPr>
                                <a:xfrm>
                                  <a:off x="9801208" y="2369043"/>
                                  <a:ext cx="603669" cy="603669"/>
                                </a:xfrm>
                                <a:prstGeom prst="ellipse">
                                  <a:avLst/>
                                </a:prstGeom>
                                <a:solidFill>
                                  <a:srgbClr val="0E80AE"/>
                                </a:solidFill>
                                <a:ln w="12700">
                                  <a:noFill/>
                                  <a:miter lim="400000"/>
                                </a:ln>
                              </wps:spPr>
                              <wps:bodyPr lIns="26882" tIns="26882" rIns="26882" bIns="26882" anchor="ctr"/>
                            </wps:wsp>
                            <wpg:grpSp>
                              <wpg:cNvPr id="15375" name="Group 15375">
                                <a:extLst/>
                              </wpg:cNvPr>
                              <wpg:cNvGrpSpPr/>
                              <wpg:grpSpPr>
                                <a:xfrm>
                                  <a:off x="8895830" y="2369042"/>
                                  <a:ext cx="2414450" cy="2416503"/>
                                  <a:chOff x="8895823" y="2369041"/>
                                  <a:chExt cx="2414446" cy="2416500"/>
                                </a:xfrm>
                              </wpg:grpSpPr>
                              <wps:wsp>
                                <wps:cNvPr id="15376" name="Shape 284">
                                  <a:extLst/>
                                </wps:cNvPr>
                                <wps:cNvSpPr/>
                                <wps:spPr>
                                  <a:xfrm>
                                    <a:off x="10705989" y="23690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79" name="Shape 285">
                                  <a:extLst/>
                                </wps:cNvPr>
                                <wps:cNvSpPr/>
                                <wps:spPr>
                                  <a:xfrm>
                                    <a:off x="10705989" y="32761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0" name="Shape 286">
                                  <a:extLst/>
                                </wps:cNvPr>
                                <wps:cNvSpPr/>
                                <wps:spPr>
                                  <a:xfrm>
                                    <a:off x="10705989" y="41812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1" name="Shape 287">
                                  <a:extLst/>
                                </wps:cNvPr>
                                <wps:cNvSpPr/>
                                <wps:spPr>
                                  <a:xfrm>
                                    <a:off x="8895823" y="41812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2" name="Shape 288">
                                  <a:extLst/>
                                </wps:cNvPr>
                                <wps:cNvSpPr/>
                                <wps:spPr>
                                  <a:xfrm>
                                    <a:off x="8895823" y="32761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3" name="Shape 289">
                                  <a:extLst/>
                                </wps:cNvPr>
                                <wps:cNvSpPr/>
                                <wps:spPr>
                                  <a:xfrm>
                                    <a:off x="8895823" y="2371096"/>
                                    <a:ext cx="604280" cy="601616"/>
                                  </a:xfrm>
                                  <a:prstGeom prst="ellipse">
                                    <a:avLst/>
                                  </a:prstGeom>
                                  <a:solidFill>
                                    <a:srgbClr val="98DBF6"/>
                                  </a:solidFill>
                                  <a:ln w="12700" cap="flat">
                                    <a:noFill/>
                                    <a:miter lim="400000"/>
                                  </a:ln>
                                  <a:effectLst/>
                                </wps:spPr>
                                <wps:bodyPr wrap="square" lIns="26882" tIns="26882" rIns="26882" bIns="26882" numCol="1" anchor="ctr">
                                  <a:noAutofit/>
                                </wps:bodyPr>
                              </wps:wsp>
                            </wpg:grpSp>
                            <wps:wsp>
                              <wps:cNvPr id="15384" name="Shape 291">
                                <a:extLst/>
                              </wps:cNvPr>
                              <wps:cNvSpPr/>
                              <wps:spPr>
                                <a:xfrm>
                                  <a:off x="9801213" y="3276182"/>
                                  <a:ext cx="603669" cy="603669"/>
                                </a:xfrm>
                                <a:prstGeom prst="ellipse">
                                  <a:avLst/>
                                </a:prstGeom>
                                <a:solidFill>
                                  <a:srgbClr val="98DBF6"/>
                                </a:solidFill>
                                <a:ln w="12700">
                                  <a:noFill/>
                                  <a:miter lim="400000"/>
                                </a:ln>
                              </wps:spPr>
                              <wps:bodyPr lIns="26882" tIns="26882" rIns="26882" bIns="26882" anchor="ctr"/>
                            </wps:wsp>
                            <wps:wsp>
                              <wps:cNvPr id="15385" name="Shape 292">
                                <a:extLst/>
                              </wps:cNvPr>
                              <wps:cNvSpPr/>
                              <wps:spPr>
                                <a:xfrm>
                                  <a:off x="9801209" y="4181871"/>
                                  <a:ext cx="603669" cy="603670"/>
                                </a:xfrm>
                                <a:prstGeom prst="ellipse">
                                  <a:avLst/>
                                </a:prstGeom>
                                <a:solidFill>
                                  <a:srgbClr val="98DBF6"/>
                                </a:solidFill>
                                <a:ln w="12700">
                                  <a:noFill/>
                                  <a:miter lim="400000"/>
                                </a:ln>
                              </wps:spPr>
                              <wps:bodyPr lIns="26882" tIns="26882" rIns="26882" bIns="26882" anchor="ctr"/>
                            </wps:wsp>
                          </wpg:grpSp>
                          <wpg:grpSp>
                            <wpg:cNvPr id="15386" name="Gruppieren 297">
                              <a:extLst/>
                            </wpg:cNvPr>
                            <wpg:cNvGrpSpPr/>
                            <wpg:grpSpPr>
                              <a:xfrm>
                                <a:off x="6669157" y="1649896"/>
                                <a:ext cx="1204595" cy="1138555"/>
                                <a:chOff x="10208615" y="1695141"/>
                                <a:chExt cx="2414450" cy="2416503"/>
                              </a:xfrm>
                            </wpg:grpSpPr>
                            <wps:wsp>
                              <wps:cNvPr id="15387" name="Shape 283">
                                <a:extLst/>
                              </wps:cNvPr>
                              <wps:cNvSpPr/>
                              <wps:spPr>
                                <a:xfrm>
                                  <a:off x="11113994" y="1695143"/>
                                  <a:ext cx="603669" cy="603669"/>
                                </a:xfrm>
                                <a:prstGeom prst="ellipse">
                                  <a:avLst/>
                                </a:prstGeom>
                                <a:solidFill>
                                  <a:srgbClr val="595959"/>
                                </a:solidFill>
                                <a:ln w="12700">
                                  <a:noFill/>
                                  <a:miter lim="400000"/>
                                </a:ln>
                              </wps:spPr>
                              <wps:bodyPr lIns="26882" tIns="26882" rIns="26882" bIns="26882" anchor="ctr"/>
                            </wps:wsp>
                            <wpg:grpSp>
                              <wpg:cNvPr id="15388" name="Group 15388">
                                <a:extLst/>
                              </wpg:cNvPr>
                              <wpg:cNvGrpSpPr/>
                              <wpg:grpSpPr>
                                <a:xfrm>
                                  <a:off x="10208615" y="1695141"/>
                                  <a:ext cx="2414450" cy="2416503"/>
                                  <a:chOff x="10208607" y="1695141"/>
                                  <a:chExt cx="2414446" cy="2416500"/>
                                </a:xfrm>
                              </wpg:grpSpPr>
                              <wps:wsp>
                                <wps:cNvPr id="15389" name="Shape 284">
                                  <a:extLst/>
                                </wps:cNvPr>
                                <wps:cNvSpPr/>
                                <wps:spPr>
                                  <a:xfrm>
                                    <a:off x="12018773" y="16951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0" name="Shape 285">
                                  <a:extLst/>
                                </wps:cNvPr>
                                <wps:cNvSpPr/>
                                <wps:spPr>
                                  <a:xfrm>
                                    <a:off x="12018773" y="260227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15391" name="Shape 286">
                                  <a:extLst/>
                                </wps:cNvPr>
                                <wps:cNvSpPr/>
                                <wps:spPr>
                                  <a:xfrm>
                                    <a:off x="12018773" y="35073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2" name="Shape 287">
                                  <a:extLst/>
                                </wps:cNvPr>
                                <wps:cNvSpPr/>
                                <wps:spPr>
                                  <a:xfrm>
                                    <a:off x="10208607" y="35073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3" name="Shape 288">
                                  <a:extLst/>
                                </wps:cNvPr>
                                <wps:cNvSpPr/>
                                <wps:spPr>
                                  <a:xfrm>
                                    <a:off x="10208607" y="26022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4" name="Shape 289">
                                  <a:extLst/>
                                </wps:cNvPr>
                                <wps:cNvSpPr/>
                                <wps:spPr>
                                  <a:xfrm>
                                    <a:off x="10208607" y="169719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95" name="Shape 291">
                                <a:extLst/>
                              </wps:cNvPr>
                              <wps:cNvSpPr/>
                              <wps:spPr>
                                <a:xfrm>
                                  <a:off x="11113994" y="2602280"/>
                                  <a:ext cx="603669" cy="603669"/>
                                </a:xfrm>
                                <a:prstGeom prst="ellipse">
                                  <a:avLst/>
                                </a:prstGeom>
                                <a:solidFill>
                                  <a:srgbClr val="595959"/>
                                </a:solidFill>
                                <a:ln w="12700">
                                  <a:noFill/>
                                  <a:miter lim="400000"/>
                                </a:ln>
                              </wps:spPr>
                              <wps:bodyPr lIns="26882" tIns="26882" rIns="26882" bIns="26882" anchor="ctr"/>
                            </wps:wsp>
                            <wps:wsp>
                              <wps:cNvPr id="15396" name="Shape 292">
                                <a:extLst/>
                              </wps:cNvPr>
                              <wps:cNvSpPr/>
                              <wps:spPr>
                                <a:xfrm>
                                  <a:off x="11113994" y="3507971"/>
                                  <a:ext cx="603669" cy="603670"/>
                                </a:xfrm>
                                <a:prstGeom prst="ellipse">
                                  <a:avLst/>
                                </a:prstGeom>
                                <a:solidFill>
                                  <a:srgbClr val="0E80AE"/>
                                </a:solidFill>
                                <a:ln w="12700">
                                  <a:noFill/>
                                  <a:miter lim="400000"/>
                                </a:ln>
                              </wps:spPr>
                              <wps:bodyPr lIns="26882" tIns="26882" rIns="26882" bIns="26882" anchor="ctr"/>
                            </wps:wsp>
                          </wpg:grpSp>
                          <wpg:grpSp>
                            <wpg:cNvPr id="15397" name="Gruppieren 308">
                              <a:extLst/>
                            </wpg:cNvPr>
                            <wpg:cNvGrpSpPr/>
                            <wpg:grpSpPr>
                              <a:xfrm>
                                <a:off x="8020878" y="1192696"/>
                                <a:ext cx="989965" cy="848995"/>
                                <a:chOff x="11555925" y="1236911"/>
                                <a:chExt cx="2414450" cy="2416503"/>
                              </a:xfrm>
                            </wpg:grpSpPr>
                            <wps:wsp>
                              <wps:cNvPr id="15398" name="Shape 283">
                                <a:extLst/>
                              </wps:cNvPr>
                              <wps:cNvSpPr/>
                              <wps:spPr>
                                <a:xfrm>
                                  <a:off x="12461300" y="1236912"/>
                                  <a:ext cx="603669" cy="603669"/>
                                </a:xfrm>
                                <a:prstGeom prst="ellipse">
                                  <a:avLst/>
                                </a:prstGeom>
                                <a:solidFill>
                                  <a:srgbClr val="98DBF6"/>
                                </a:solidFill>
                                <a:ln w="12700">
                                  <a:miter lim="400000"/>
                                </a:ln>
                              </wps:spPr>
                              <wps:bodyPr lIns="26882" tIns="26882" rIns="26882" bIns="26882" anchor="ctr"/>
                            </wps:wsp>
                            <wpg:grpSp>
                              <wpg:cNvPr id="15399" name="Group 15399">
                                <a:extLst/>
                              </wpg:cNvPr>
                              <wpg:cNvGrpSpPr/>
                              <wpg:grpSpPr>
                                <a:xfrm>
                                  <a:off x="11555925" y="1236911"/>
                                  <a:ext cx="2414450" cy="2416503"/>
                                  <a:chOff x="11555915" y="1236910"/>
                                  <a:chExt cx="2414446" cy="2416500"/>
                                </a:xfrm>
                              </wpg:grpSpPr>
                              <wps:wsp>
                                <wps:cNvPr id="15400" name="Shape 284">
                                  <a:extLst/>
                                </wps:cNvPr>
                                <wps:cNvSpPr/>
                                <wps:spPr>
                                  <a:xfrm>
                                    <a:off x="13366081" y="1236910"/>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1" name="Shape 285">
                                  <a:extLst/>
                                </wps:cNvPr>
                                <wps:cNvSpPr/>
                                <wps:spPr>
                                  <a:xfrm>
                                    <a:off x="13366081" y="214404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2" name="Shape 286">
                                  <a:extLst/>
                                </wps:cNvPr>
                                <wps:cNvSpPr/>
                                <wps:spPr>
                                  <a:xfrm>
                                    <a:off x="13366081" y="3049131"/>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3" name="Shape 287">
                                  <a:extLst/>
                                </wps:cNvPr>
                                <wps:cNvSpPr/>
                                <wps:spPr>
                                  <a:xfrm>
                                    <a:off x="11555915" y="3049131"/>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4" name="Shape 288">
                                  <a:extLst/>
                                </wps:cNvPr>
                                <wps:cNvSpPr/>
                                <wps:spPr>
                                  <a:xfrm>
                                    <a:off x="11555915" y="214404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5" name="Shape 289">
                                  <a:extLst/>
                                </wps:cNvPr>
                                <wps:cNvSpPr/>
                                <wps:spPr>
                                  <a:xfrm>
                                    <a:off x="11555915" y="123896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406" name="Shape 291">
                                <a:extLst/>
                              </wps:cNvPr>
                              <wps:cNvSpPr/>
                              <wps:spPr>
                                <a:xfrm>
                                  <a:off x="12461305" y="2144051"/>
                                  <a:ext cx="603669" cy="603669"/>
                                </a:xfrm>
                                <a:prstGeom prst="ellipse">
                                  <a:avLst/>
                                </a:prstGeom>
                                <a:solidFill>
                                  <a:srgbClr val="98DBF6"/>
                                </a:solidFill>
                                <a:ln w="12700">
                                  <a:miter lim="400000"/>
                                </a:ln>
                              </wps:spPr>
                              <wps:bodyPr lIns="26882" tIns="26882" rIns="26882" bIns="26882" anchor="ctr"/>
                            </wps:wsp>
                            <wps:wsp>
                              <wps:cNvPr id="15407" name="Shape 292">
                                <a:extLst/>
                              </wps:cNvPr>
                              <wps:cNvSpPr/>
                              <wps:spPr>
                                <a:xfrm>
                                  <a:off x="12461301" y="3049740"/>
                                  <a:ext cx="603669" cy="603670"/>
                                </a:xfrm>
                                <a:prstGeom prst="ellipse">
                                  <a:avLst/>
                                </a:prstGeom>
                                <a:solidFill>
                                  <a:srgbClr val="98DBF6"/>
                                </a:solidFill>
                                <a:ln w="12700">
                                  <a:miter lim="400000"/>
                                </a:ln>
                              </wps:spPr>
                              <wps:bodyPr lIns="26882" tIns="26882" rIns="26882" bIns="26882" anchor="ctr"/>
                            </wps:wsp>
                          </wpg:grpSp>
                          <wpg:grpSp>
                            <wpg:cNvPr id="15408" name="Gruppieren 319">
                              <a:extLst/>
                            </wpg:cNvPr>
                            <wpg:cNvGrpSpPr/>
                            <wpg:grpSpPr>
                              <a:xfrm>
                                <a:off x="9084365" y="735496"/>
                                <a:ext cx="844550" cy="781050"/>
                                <a:chOff x="12624054" y="783982"/>
                                <a:chExt cx="2414450" cy="2416503"/>
                              </a:xfrm>
                            </wpg:grpSpPr>
                            <wps:wsp>
                              <wps:cNvPr id="15409" name="Shape 283">
                                <a:extLst/>
                              </wps:cNvPr>
                              <wps:cNvSpPr/>
                              <wps:spPr>
                                <a:xfrm>
                                  <a:off x="13529431" y="783983"/>
                                  <a:ext cx="603669" cy="603669"/>
                                </a:xfrm>
                                <a:prstGeom prst="ellipse">
                                  <a:avLst/>
                                </a:prstGeom>
                                <a:solidFill>
                                  <a:srgbClr val="595959"/>
                                </a:solidFill>
                                <a:ln w="12700">
                                  <a:noFill/>
                                  <a:miter lim="400000"/>
                                </a:ln>
                              </wps:spPr>
                              <wps:bodyPr lIns="26882" tIns="26882" rIns="26882" bIns="26882" anchor="ctr"/>
                            </wps:wsp>
                            <wpg:grpSp>
                              <wpg:cNvPr id="15410" name="Group 15410">
                                <a:extLst/>
                              </wpg:cNvPr>
                              <wpg:cNvGrpSpPr/>
                              <wpg:grpSpPr>
                                <a:xfrm>
                                  <a:off x="12624054" y="783982"/>
                                  <a:ext cx="2414450" cy="2416503"/>
                                  <a:chOff x="12624044" y="783981"/>
                                  <a:chExt cx="2414446" cy="2416500"/>
                                </a:xfrm>
                              </wpg:grpSpPr>
                              <wps:wsp>
                                <wps:cNvPr id="15411" name="Shape 284">
                                  <a:extLst/>
                                </wps:cNvPr>
                                <wps:cNvSpPr/>
                                <wps:spPr>
                                  <a:xfrm>
                                    <a:off x="14434210" y="78398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2" name="Shape 285">
                                  <a:extLst/>
                                </wps:cNvPr>
                                <wps:cNvSpPr/>
                                <wps:spPr>
                                  <a:xfrm>
                                    <a:off x="14434210" y="169111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3" name="Shape 286">
                                  <a:extLst/>
                                </wps:cNvPr>
                                <wps:cNvSpPr/>
                                <wps:spPr>
                                  <a:xfrm>
                                    <a:off x="14434210" y="259620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4" name="Shape 287">
                                  <a:extLst/>
                                </wps:cNvPr>
                                <wps:cNvSpPr/>
                                <wps:spPr>
                                  <a:xfrm>
                                    <a:off x="12624044" y="259620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5" name="Shape 288">
                                  <a:extLst/>
                                </wps:cNvPr>
                                <wps:cNvSpPr/>
                                <wps:spPr>
                                  <a:xfrm>
                                    <a:off x="12624044" y="169111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15416" name="Shape 289">
                                  <a:extLst/>
                                </wps:cNvPr>
                                <wps:cNvSpPr/>
                                <wps:spPr>
                                  <a:xfrm>
                                    <a:off x="12624044" y="78603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417" name="Shape 291">
                                <a:extLst/>
                              </wps:cNvPr>
                              <wps:cNvSpPr/>
                              <wps:spPr>
                                <a:xfrm>
                                  <a:off x="13529431" y="1691120"/>
                                  <a:ext cx="603669" cy="603669"/>
                                </a:xfrm>
                                <a:prstGeom prst="ellipse">
                                  <a:avLst/>
                                </a:prstGeom>
                                <a:solidFill>
                                  <a:srgbClr val="595959"/>
                                </a:solidFill>
                                <a:ln w="12700">
                                  <a:noFill/>
                                  <a:miter lim="400000"/>
                                </a:ln>
                              </wps:spPr>
                              <wps:bodyPr lIns="26882" tIns="26882" rIns="26882" bIns="26882" anchor="ctr"/>
                            </wps:wsp>
                            <wps:wsp>
                              <wps:cNvPr id="15418" name="Shape 292">
                                <a:extLst/>
                              </wps:cNvPr>
                              <wps:cNvSpPr/>
                              <wps:spPr>
                                <a:xfrm>
                                  <a:off x="13529431" y="2596811"/>
                                  <a:ext cx="603669" cy="603670"/>
                                </a:xfrm>
                                <a:prstGeom prst="ellipse">
                                  <a:avLst/>
                                </a:prstGeom>
                                <a:solidFill>
                                  <a:srgbClr val="0E80AE"/>
                                </a:solidFill>
                                <a:ln w="12700">
                                  <a:noFill/>
                                  <a:miter lim="400000"/>
                                </a:ln>
                              </wps:spPr>
                              <wps:bodyPr lIns="26882" tIns="26882" rIns="26882" bIns="26882" anchor="ctr"/>
                            </wps:wsp>
                          </wpg:grpSp>
                          <wpg:grpSp>
                            <wpg:cNvPr id="15419" name="Gruppieren 330">
                              <a:extLst/>
                            </wpg:cNvPr>
                            <wpg:cNvGrpSpPr/>
                            <wpg:grpSpPr>
                              <a:xfrm>
                                <a:off x="10028583" y="288235"/>
                                <a:ext cx="691515" cy="694690"/>
                                <a:chOff x="13567478" y="329841"/>
                                <a:chExt cx="2414450" cy="2416503"/>
                              </a:xfrm>
                            </wpg:grpSpPr>
                            <wps:wsp>
                              <wps:cNvPr id="15420" name="Shape 283">
                                <a:extLst/>
                              </wps:cNvPr>
                              <wps:cNvSpPr/>
                              <wps:spPr>
                                <a:xfrm>
                                  <a:off x="14472852" y="329843"/>
                                  <a:ext cx="603669" cy="603669"/>
                                </a:xfrm>
                                <a:prstGeom prst="ellipse">
                                  <a:avLst/>
                                </a:prstGeom>
                                <a:solidFill>
                                  <a:srgbClr val="0E80AE"/>
                                </a:solidFill>
                                <a:ln w="12700">
                                  <a:noFill/>
                                  <a:miter lim="400000"/>
                                </a:ln>
                              </wps:spPr>
                              <wps:bodyPr lIns="26882" tIns="26882" rIns="26882" bIns="26882" anchor="ctr"/>
                            </wps:wsp>
                            <wpg:grpSp>
                              <wpg:cNvPr id="15421" name="Group 15421">
                                <a:extLst/>
                              </wpg:cNvPr>
                              <wpg:cNvGrpSpPr/>
                              <wpg:grpSpPr>
                                <a:xfrm>
                                  <a:off x="13567478" y="329841"/>
                                  <a:ext cx="2414450" cy="2416503"/>
                                  <a:chOff x="13567467" y="329841"/>
                                  <a:chExt cx="2414446" cy="2416500"/>
                                </a:xfrm>
                              </wpg:grpSpPr>
                              <wps:wsp>
                                <wps:cNvPr id="15422" name="Shape 284">
                                  <a:extLst/>
                                </wps:cNvPr>
                                <wps:cNvSpPr/>
                                <wps:spPr>
                                  <a:xfrm>
                                    <a:off x="15377633" y="3298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23" name="Shape 285">
                                  <a:extLst/>
                                </wps:cNvPr>
                                <wps:cNvSpPr/>
                                <wps:spPr>
                                  <a:xfrm>
                                    <a:off x="15377633" y="12369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2" name="Shape 286">
                                  <a:extLst/>
                                </wps:cNvPr>
                                <wps:cNvSpPr/>
                                <wps:spPr>
                                  <a:xfrm>
                                    <a:off x="15377633" y="21420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3" name="Shape 287">
                                  <a:extLst/>
                                </wps:cNvPr>
                                <wps:cNvSpPr/>
                                <wps:spPr>
                                  <a:xfrm>
                                    <a:off x="13567467" y="21420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4" name="Shape 288">
                                  <a:extLst/>
                                </wps:cNvPr>
                                <wps:cNvSpPr/>
                                <wps:spPr>
                                  <a:xfrm>
                                    <a:off x="13567467" y="12369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5" name="Shape 289">
                                  <a:extLst/>
                                </wps:cNvPr>
                                <wps:cNvSpPr/>
                                <wps:spPr>
                                  <a:xfrm>
                                    <a:off x="13567467" y="331896"/>
                                    <a:ext cx="604280" cy="601616"/>
                                  </a:xfrm>
                                  <a:prstGeom prst="ellipse">
                                    <a:avLst/>
                                  </a:prstGeom>
                                  <a:solidFill>
                                    <a:srgbClr val="98DBF6"/>
                                  </a:solidFill>
                                  <a:ln w="12700" cap="flat">
                                    <a:noFill/>
                                    <a:miter lim="400000"/>
                                  </a:ln>
                                  <a:effectLst/>
                                </wps:spPr>
                                <wps:bodyPr wrap="square" lIns="26882" tIns="26882" rIns="26882" bIns="26882" numCol="1" anchor="ctr">
                                  <a:noAutofit/>
                                </wps:bodyPr>
                              </wps:wsp>
                            </wpg:grpSp>
                            <wps:wsp>
                              <wps:cNvPr id="196" name="Shape 291">
                                <a:extLst/>
                              </wps:cNvPr>
                              <wps:cNvSpPr/>
                              <wps:spPr>
                                <a:xfrm>
                                  <a:off x="14472857" y="1236982"/>
                                  <a:ext cx="603669" cy="603669"/>
                                </a:xfrm>
                                <a:prstGeom prst="ellipse">
                                  <a:avLst/>
                                </a:prstGeom>
                                <a:solidFill>
                                  <a:srgbClr val="98DBF6"/>
                                </a:solidFill>
                                <a:ln w="12700">
                                  <a:noFill/>
                                  <a:miter lim="400000"/>
                                </a:ln>
                              </wps:spPr>
                              <wps:bodyPr lIns="26882" tIns="26882" rIns="26882" bIns="26882" anchor="ctr"/>
                            </wps:wsp>
                            <wps:wsp>
                              <wps:cNvPr id="197" name="Shape 292">
                                <a:extLst/>
                              </wps:cNvPr>
                              <wps:cNvSpPr/>
                              <wps:spPr>
                                <a:xfrm>
                                  <a:off x="14472853" y="2142671"/>
                                  <a:ext cx="603669" cy="603670"/>
                                </a:xfrm>
                                <a:prstGeom prst="ellipse">
                                  <a:avLst/>
                                </a:prstGeom>
                                <a:solidFill>
                                  <a:srgbClr val="98DBF6"/>
                                </a:solidFill>
                                <a:ln w="12700">
                                  <a:noFill/>
                                  <a:miter lim="400000"/>
                                </a:ln>
                              </wps:spPr>
                              <wps:bodyPr lIns="26882" tIns="26882" rIns="26882" bIns="26882" anchor="ctr"/>
                            </wps:wsp>
                          </wpg:grpSp>
                        </wpg:grpSp>
                        <wps:wsp>
                          <wps:cNvPr id="202" name="Text Box 202"/>
                          <wps:cNvSpPr txBox="1"/>
                          <wps:spPr>
                            <a:xfrm>
                              <a:off x="2480872" y="0"/>
                              <a:ext cx="1508760" cy="703580"/>
                            </a:xfrm>
                            <a:prstGeom prst="rect">
                              <a:avLst/>
                            </a:prstGeom>
                            <a:noFill/>
                            <a:ln w="6350">
                              <a:noFill/>
                            </a:ln>
                          </wps:spPr>
                          <wps:txbx>
                            <w:txbxContent>
                              <w:p w14:paraId="26E54980" w14:textId="733E3E6A" w:rsidR="00367162" w:rsidRDefault="00367162" w:rsidP="00E851D3">
                                <w:pPr>
                                  <w:spacing w:after="0"/>
                                  <w:jc w:val="center"/>
                                  <w:rPr>
                                    <w:rFonts w:ascii="Times New Roman" w:hAnsi="Times New Roman" w:cs="Times New Roman"/>
                                    <w:b/>
                                    <w:sz w:val="24"/>
                                    <w:szCs w:val="24"/>
                                  </w:rPr>
                                </w:pPr>
                                <w:r>
                                  <w:rPr>
                                    <w:rFonts w:ascii="Times New Roman" w:hAnsi="Times New Roman" w:cs="Times New Roman"/>
                                    <w:sz w:val="24"/>
                                    <w:szCs w:val="24"/>
                                  </w:rPr>
                                  <w:t>Inc</w:t>
                                </w:r>
                                <w:r w:rsidRPr="003D0CE5">
                                  <w:rPr>
                                    <w:rFonts w:ascii="Times New Roman" w:hAnsi="Times New Roman" w:cs="Times New Roman"/>
                                    <w:sz w:val="24"/>
                                    <w:szCs w:val="24"/>
                                  </w:rPr>
                                  <w:t>orrect cue-probe combination</w:t>
                                </w:r>
                                <w:r>
                                  <w:rPr>
                                    <w:rFonts w:ascii="Times New Roman" w:hAnsi="Times New Roman" w:cs="Times New Roman"/>
                                    <w:sz w:val="24"/>
                                    <w:szCs w:val="24"/>
                                  </w:rPr>
                                  <w:t>s</w:t>
                                </w:r>
                              </w:p>
                              <w:p w14:paraId="3D0C63EE" w14:textId="37179156" w:rsidR="00367162" w:rsidRPr="003D0CE5" w:rsidRDefault="00367162" w:rsidP="00E851D3">
                                <w:pPr>
                                  <w:spacing w:after="0"/>
                                  <w:jc w:val="center"/>
                                  <w:rPr>
                                    <w:rFonts w:ascii="Times New Roman" w:hAnsi="Times New Roman" w:cs="Times New Roman"/>
                                    <w:b/>
                                    <w:sz w:val="24"/>
                                    <w:szCs w:val="24"/>
                                  </w:rPr>
                                </w:pPr>
                                <w:r>
                                  <w:rPr>
                                    <w:rFonts w:ascii="Times New Roman" w:hAnsi="Times New Roman" w:cs="Times New Roman"/>
                                    <w:b/>
                                    <w:sz w:val="24"/>
                                    <w:szCs w:val="24"/>
                                  </w:rPr>
                                  <w:t>Left</w:t>
                                </w:r>
                                <w:r w:rsidRPr="003D0CE5">
                                  <w:rPr>
                                    <w:rFonts w:ascii="Times New Roman" w:hAnsi="Times New Roman" w:cs="Times New Roman"/>
                                    <w:b/>
                                    <w:sz w:val="24"/>
                                    <w:szCs w:val="24"/>
                                  </w:rPr>
                                  <w:t xml:space="preserve"> button</w:t>
                                </w:r>
                              </w:p>
                              <w:p w14:paraId="37E3E672" w14:textId="77777777" w:rsidR="00367162" w:rsidRPr="003D0CE5" w:rsidRDefault="00367162" w:rsidP="00E851D3">
                                <w:pPr>
                                  <w:spacing w:after="0"/>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1" name="Text Box 241"/>
                        <wps:cNvSpPr txBox="1"/>
                        <wps:spPr>
                          <a:xfrm>
                            <a:off x="0" y="2529555"/>
                            <a:ext cx="5370830" cy="828040"/>
                          </a:xfrm>
                          <a:prstGeom prst="rect">
                            <a:avLst/>
                          </a:prstGeom>
                          <a:solidFill>
                            <a:prstClr val="white"/>
                          </a:solidFill>
                          <a:ln>
                            <a:noFill/>
                          </a:ln>
                        </wps:spPr>
                        <wps:txbx>
                          <w:txbxContent>
                            <w:p w14:paraId="1FE4C183" w14:textId="33C63003" w:rsidR="00367162" w:rsidRPr="00777F89" w:rsidRDefault="00367162" w:rsidP="00E50F9A">
                              <w:pPr>
                                <w:pStyle w:val="Caption"/>
                                <w:jc w:val="both"/>
                                <w:rPr>
                                  <w:rFonts w:ascii="Times New Roman" w:hAnsi="Times New Roman" w:cs="Times New Roman"/>
                                  <w:i w:val="0"/>
                                  <w:noProof/>
                                  <w:color w:val="000000" w:themeColor="text1"/>
                                  <w:sz w:val="24"/>
                                  <w:szCs w:val="24"/>
                                  <w:lang w:val="en-GB"/>
                                </w:rPr>
                              </w:pPr>
                              <w:bookmarkStart w:id="51" w:name="_Ref508544009"/>
                              <w:r w:rsidRPr="00777F89">
                                <w:rPr>
                                  <w:rFonts w:ascii="Times New Roman" w:hAnsi="Times New Roman" w:cs="Times New Roman"/>
                                  <w:b/>
                                  <w:i w:val="0"/>
                                  <w:color w:val="000000" w:themeColor="text1"/>
                                  <w:sz w:val="24"/>
                                  <w:szCs w:val="24"/>
                                  <w:lang w:val="en-US"/>
                                </w:rPr>
                                <w:t xml:space="preserve">Figure </w:t>
                              </w:r>
                              <w:r w:rsidRPr="00777F89">
                                <w:rPr>
                                  <w:rFonts w:ascii="Times New Roman" w:hAnsi="Times New Roman" w:cs="Times New Roman"/>
                                  <w:b/>
                                  <w:i w:val="0"/>
                                  <w:color w:val="000000" w:themeColor="text1"/>
                                  <w:sz w:val="24"/>
                                  <w:szCs w:val="24"/>
                                </w:rPr>
                                <w:fldChar w:fldCharType="begin"/>
                              </w:r>
                              <w:r w:rsidRPr="00777F89">
                                <w:rPr>
                                  <w:rFonts w:ascii="Times New Roman" w:hAnsi="Times New Roman" w:cs="Times New Roman"/>
                                  <w:b/>
                                  <w:i w:val="0"/>
                                  <w:color w:val="000000" w:themeColor="text1"/>
                                  <w:sz w:val="24"/>
                                  <w:szCs w:val="24"/>
                                  <w:lang w:val="en-US"/>
                                </w:rPr>
                                <w:instrText xml:space="preserve"> SEQ Figure \* ARABIC </w:instrText>
                              </w:r>
                              <w:r w:rsidRPr="00777F89">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4</w:t>
                              </w:r>
                              <w:r w:rsidRPr="00777F89">
                                <w:rPr>
                                  <w:rFonts w:ascii="Times New Roman" w:hAnsi="Times New Roman" w:cs="Times New Roman"/>
                                  <w:b/>
                                  <w:i w:val="0"/>
                                  <w:color w:val="000000" w:themeColor="text1"/>
                                  <w:sz w:val="24"/>
                                  <w:szCs w:val="24"/>
                                </w:rPr>
                                <w:fldChar w:fldCharType="end"/>
                              </w:r>
                              <w:bookmarkEnd w:id="51"/>
                              <w:r w:rsidRPr="00777F89">
                                <w:rPr>
                                  <w:rFonts w:ascii="Times New Roman" w:hAnsi="Times New Roman" w:cs="Times New Roman"/>
                                  <w:i w:val="0"/>
                                  <w:color w:val="000000" w:themeColor="text1"/>
                                  <w:sz w:val="24"/>
                                  <w:szCs w:val="24"/>
                                  <w:lang w:val="en-US"/>
                                </w:rPr>
                                <w:t xml:space="preserve"> Illustration of the DPX task adapted for simultaneous EEG-fMRI recordings.</w:t>
                              </w:r>
                              <w:r w:rsidRPr="00777F89">
                                <w:rPr>
                                  <w:rFonts w:ascii="Times New Roman" w:eastAsiaTheme="minorEastAsia" w:hAnsi="Times New Roman" w:cs="Times New Roman"/>
                                  <w:i w:val="0"/>
                                  <w:color w:val="000000" w:themeColor="text1"/>
                                  <w:sz w:val="24"/>
                                  <w:szCs w:val="24"/>
                                  <w:lang w:val="en-US"/>
                                </w:rPr>
                                <w:t xml:space="preserve"> One trial consists of a cue lighting up within in the square, followed by a mask and then the probe appearing in grey (left side of the figure). A correct combination is presented on the left and all incorrect combinations on the right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1A4E0C" id="Group 242" o:spid="_x0000_s1047" style="position:absolute;left:0;text-align:left;margin-left:17.95pt;margin-top:464.1pt;width:422.9pt;height:264.45pt;z-index:251692032;mso-wrap-distance-top:14.2pt;mso-wrap-distance-bottom:14.2pt;mso-position-vertical-relative:page;mso-width-relative:margin;mso-height-relative:margin" coordsize="53708,335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">
                <v:group id="Group 204" o:spid="_x0000_s1048" style="position:absolute;width:53708;height:25355" coordsize="53708,25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qC+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">
                  <v:group id="Group 2" o:spid="_x0000_s1049" style="position:absolute;top:899;width:53708;height:24471" coordorigin="-681" coordsize="117598,50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Text Box 7" o:spid="_x0000_s1050" type="#_x0000_t202" style="position:absolute;left:30810;top:14509;width:26538;height:16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" fillcolor="white [3201]" strokecolor="white [3212]" strokeweight=".5pt">
                      <v:textbox>
                        <w:txbxContent>
                          <w:p w14:paraId="7AAF5345" w14:textId="2B081613" w:rsidR="00367162" w:rsidRPr="003D0CE5" w:rsidRDefault="00367162" w:rsidP="003D0CE5">
                            <w:pPr>
                              <w:spacing w:after="0"/>
                              <w:jc w:val="both"/>
                              <w:rPr>
                                <w:rFonts w:ascii="Times New Roman" w:hAnsi="Times New Roman" w:cs="Times New Roman"/>
                                <w:sz w:val="24"/>
                                <w:szCs w:val="24"/>
                              </w:rPr>
                            </w:pPr>
                            <w:r w:rsidRPr="003D0CE5">
                              <w:rPr>
                                <w:rFonts w:ascii="Times New Roman" w:hAnsi="Times New Roman" w:cs="Times New Roman"/>
                                <w:sz w:val="24"/>
                                <w:szCs w:val="24"/>
                              </w:rPr>
                              <w:t>I</w:t>
                            </w:r>
                            <w:r>
                              <w:rPr>
                                <w:rFonts w:ascii="Times New Roman" w:hAnsi="Times New Roman" w:cs="Times New Roman"/>
                                <w:sz w:val="24"/>
                                <w:szCs w:val="24"/>
                              </w:rPr>
                              <w:t xml:space="preserve">SI 3 to </w:t>
                            </w:r>
                            <w:r w:rsidRPr="003D0CE5">
                              <w:rPr>
                                <w:rFonts w:ascii="Times New Roman" w:hAnsi="Times New Roman" w:cs="Times New Roman"/>
                                <w:sz w:val="24"/>
                                <w:szCs w:val="24"/>
                              </w:rPr>
                              <w:t>5 s</w:t>
                            </w:r>
                          </w:p>
                          <w:p w14:paraId="331A6698" w14:textId="77777777" w:rsidR="00367162" w:rsidRPr="003D0CE5" w:rsidRDefault="00367162" w:rsidP="003D0CE5">
                            <w:pPr>
                              <w:jc w:val="both"/>
                              <w:rPr>
                                <w:rFonts w:ascii="Times New Roman" w:hAnsi="Times New Roman" w:cs="Times New Roman"/>
                                <w:sz w:val="24"/>
                                <w:szCs w:val="24"/>
                              </w:rPr>
                            </w:pPr>
                            <w:r w:rsidRPr="003D0CE5">
                              <w:rPr>
                                <w:rFonts w:ascii="Times New Roman" w:hAnsi="Times New Roman" w:cs="Times New Roman"/>
                                <w:sz w:val="24"/>
                                <w:szCs w:val="24"/>
                              </w:rPr>
                              <w:t>maintenance interval</w:t>
                            </w:r>
                          </w:p>
                        </w:txbxContent>
                      </v:textbox>
                    </v:shape>
                    <v:shape id="Text Box 23" o:spid="_x0000_s1051" type="#_x0000_t202" style="position:absolute;left:-681;top:27133;width:33035;height:14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" fillcolor="white [3201]" strokecolor="white [3212]" strokeweight=".5pt">
                      <v:textbox>
                        <w:txbxContent>
                          <w:p w14:paraId="16DE97AF" w14:textId="77777777" w:rsidR="00367162" w:rsidRPr="003D0CE5" w:rsidRDefault="00367162" w:rsidP="003D0CE5">
                            <w:pPr>
                              <w:spacing w:after="0"/>
                              <w:jc w:val="center"/>
                              <w:rPr>
                                <w:rFonts w:ascii="Times New Roman" w:hAnsi="Times New Roman" w:cs="Times New Roman"/>
                                <w:b/>
                                <w:sz w:val="24"/>
                                <w:szCs w:val="24"/>
                              </w:rPr>
                            </w:pPr>
                            <w:r w:rsidRPr="003D0CE5">
                              <w:rPr>
                                <w:rFonts w:ascii="Times New Roman" w:hAnsi="Times New Roman" w:cs="Times New Roman"/>
                                <w:b/>
                                <w:sz w:val="24"/>
                                <w:szCs w:val="24"/>
                              </w:rPr>
                              <w:t>Right button</w:t>
                            </w:r>
                          </w:p>
                          <w:p w14:paraId="746DCC78" w14:textId="77777777" w:rsidR="00367162" w:rsidRPr="003D0CE5" w:rsidRDefault="00367162" w:rsidP="003D0CE5">
                            <w:pPr>
                              <w:spacing w:after="0"/>
                              <w:jc w:val="center"/>
                              <w:rPr>
                                <w:rFonts w:ascii="Times New Roman" w:hAnsi="Times New Roman" w:cs="Times New Roman"/>
                                <w:sz w:val="24"/>
                                <w:szCs w:val="24"/>
                              </w:rPr>
                            </w:pPr>
                            <w:r w:rsidRPr="003D0CE5">
                              <w:rPr>
                                <w:rFonts w:ascii="Times New Roman" w:hAnsi="Times New Roman" w:cs="Times New Roman"/>
                                <w:sz w:val="24"/>
                                <w:szCs w:val="24"/>
                              </w:rPr>
                              <w:t xml:space="preserve">Correct cue-probe combination </w:t>
                            </w:r>
                            <w:r w:rsidRPr="003D0CE5">
                              <w:rPr>
                                <w:rFonts w:ascii="Times New Roman" w:hAnsi="Times New Roman" w:cs="Times New Roman"/>
                                <w:b/>
                                <w:sz w:val="24"/>
                                <w:szCs w:val="24"/>
                              </w:rPr>
                              <w:t>AX</w:t>
                            </w:r>
                          </w:p>
                        </w:txbxContent>
                      </v:textbox>
                    </v:shape>
                    <v:group id="Gruppieren 341" o:spid="_x0000_s1052" style="position:absolute;left:107740;width:5626;height:5505" coordorigin="143136,42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Shape 283" o:spid="_x0000_s1053" style="position:absolute;left:152189;top:429;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" fillcolor="#595959" stroked="f" strokeweight="1pt">
                        <v:stroke miterlimit="4" joinstyle="miter"/>
                        <v:textbox inset=".74672mm,.74672mm,.74672mm,.74672mm"/>
                      </v:oval>
                      <v:group id="Group 26" o:spid="_x0000_s1054" style="position:absolute;left:143136;top:429;width:24144;height:24165" coordorigin="143135,42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oval id="Shape 284" o:spid="_x0000_s1055" style="position:absolute;left:161237;top:429;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" fillcolor="#0e80ae" stroked="f" strokeweight="1pt">
                          <v:stroke miterlimit="4" joinstyle="miter"/>
                          <v:textbox inset=".74672mm,.74672mm,.74672mm,.74672mm"/>
                        </v:oval>
                        <v:oval id="Shape 285" o:spid="_x0000_s1056" style="position:absolute;left:161237;top:950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" fillcolor="#0e80ae" stroked="f" strokeweight="1pt">
                          <v:stroke miterlimit="4" joinstyle="miter"/>
                          <v:textbox inset=".74672mm,.74672mm,.74672mm,.74672mm"/>
                        </v:oval>
                        <v:oval id="Shape 286" o:spid="_x0000_s1057" style="position:absolute;left:161237;top:185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" fillcolor="#0e80ae" stroked="f" strokeweight="1pt">
                          <v:stroke miterlimit="4" joinstyle="miter"/>
                          <v:textbox inset=".74672mm,.74672mm,.74672mm,.74672mm"/>
                        </v:oval>
                        <v:oval id="Shape 287" o:spid="_x0000_s1058" style="position:absolute;left:143135;top:185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" fillcolor="#0e80ae" stroked="f" strokeweight="1pt">
                          <v:stroke miterlimit="4" joinstyle="miter"/>
                          <v:textbox inset=".74672mm,.74672mm,.74672mm,.74672mm"/>
                        </v:oval>
                        <v:oval id="Shape 288" o:spid="_x0000_s1059" style="position:absolute;left:143135;top:950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" fillcolor="#595959" stroked="f" strokeweight="1pt">
                          <v:stroke miterlimit="4" joinstyle="miter"/>
                          <v:textbox inset=".74672mm,.74672mm,.74672mm,.74672mm"/>
                        </v:oval>
                        <v:oval id="Shape 289" o:spid="_x0000_s1060" style="position:absolute;left:143135;top:44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" fillcolor="#0e80ae" stroked="f" strokeweight="1pt">
                          <v:stroke miterlimit="4" joinstyle="miter"/>
                          <v:textbox inset=".74672mm,.74672mm,.74672mm,.74672mm"/>
                        </v:oval>
                      </v:group>
                      <v:oval id="Shape 291" o:spid="_x0000_s1061" style="position:absolute;left:152189;top:9500;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" fillcolor="#595959" stroked="f" strokeweight="1pt">
                        <v:stroke miterlimit="4" joinstyle="miter"/>
                        <v:textbox inset=".74672mm,.74672mm,.74672mm,.74672mm"/>
                      </v:oval>
                      <v:oval id="Shape 292" o:spid="_x0000_s1062" style="position:absolute;left:152189;top:18557;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" fillcolor="#0e80ae" stroked="f" strokeweight="1pt">
                        <v:stroke miterlimit="4" joinstyle="miter"/>
                        <v:textbox inset=".74672mm,.74672mm,.74672mm,.74672mm"/>
                      </v:oval>
                    </v:group>
                    <v:line id="Shape 139" o:spid="_x0000_s1063" style="position:absolute;flip:y;visibility:visible;mso-wrap-style:square" from="13219,8746" to="40943,232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" strokeweight="2pt">
                      <v:stroke miterlimit="4" joinstyle="miter"/>
                    </v:line>
                    <v:line id="Shape 155" o:spid="_x0000_s1064" style="position:absolute;flip:y;visibility:visible;mso-wrap-style:square" from="1490,695" to="34301,11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" strokeweight="2pt">
                      <v:stroke miterlimit="4" joinstyle="miter"/>
                    </v:line>
                    <v:shape id="Shape 162" o:spid="_x0000_s1065" style="position:absolute;left:64952;top:28177;width:1917;height:22549;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" path="m21600,21600v-5965,,-10800,-142,-10800,-318l10800,11118v,-176,-4835,-318,-10800,-318c5965,10800,10800,10658,10800,10482r,-10164c10800,142,15635,,21600,e" filled="f" strokeweight="2pt">
                      <v:stroke miterlimit="4" joinstyle="miter"/>
                      <v:path arrowok="t" o:extrusionok="f" o:connecttype="custom" o:connectlocs="95885,1127443;95885,1127443;95885,1127443;95885,1127443" o:connectangles="0,90,180,270"/>
                    </v:shape>
                    <v:rect id="Shape 163" o:spid="_x0000_s1066" style="position:absolute;left:62400;top:41418;width:13492;height:8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" stroked="f" strokeweight="1pt">
                      <v:stroke miterlimit="4"/>
                      <v:textbox inset="1.2057mm,,1.2057mm">
                        <w:txbxContent>
                          <w:p w14:paraId="21ECA7B1" w14:textId="77777777" w:rsidR="00367162" w:rsidRPr="00E851D3" w:rsidRDefault="00367162" w:rsidP="003D0CE5">
                            <w:pPr>
                              <w:pStyle w:val="NormalWeb"/>
                              <w:overflowPunct w:val="0"/>
                              <w:spacing w:before="0" w:beforeAutospacing="0" w:after="0" w:afterAutospacing="0"/>
                              <w:rPr>
                                <w:b/>
                              </w:rPr>
                            </w:pPr>
                            <w:r w:rsidRPr="00E851D3">
                              <w:rPr>
                                <w:b/>
                                <w:color w:val="000000"/>
                                <w:position w:val="1"/>
                              </w:rPr>
                              <w:t>BX</w:t>
                            </w:r>
                          </w:p>
                        </w:txbxContent>
                      </v:textbox>
                    </v:rect>
                    <v:shape id="Shape 167" o:spid="_x0000_s1067" style="position:absolute;left:88806;top:17144;width:2210;height:16205;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" path="m21600,21600v-5965,,-10800,-142,-10800,-318l10800,11118v,-176,-4835,-318,-10800,-318c5965,10800,10800,10658,10800,10482r,-10164c10800,142,15635,,21600,e" filled="f" strokeweight="2pt">
                      <v:stroke miterlimit="4" joinstyle="miter"/>
                      <v:path arrowok="t" o:extrusionok="f" o:connecttype="custom" o:connectlocs="110490,810260;110490,810260;110490,810260;110490,810260" o:connectangles="0,90,180,270"/>
                    </v:shape>
                    <v:rect id="Shape 168" o:spid="_x0000_s1068" style="position:absolute;left:86253;top:27011;width:13492;height:9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" stroked="f" strokeweight="1pt">
                      <v:stroke miterlimit="4"/>
                      <v:textbox inset="1.2057mm,,1.2057mm">
                        <w:txbxContent>
                          <w:p w14:paraId="0EE9E8FA" w14:textId="77777777" w:rsidR="00367162" w:rsidRPr="00E851D3" w:rsidRDefault="00367162" w:rsidP="003D0CE5">
                            <w:pPr>
                              <w:pStyle w:val="NormalWeb"/>
                              <w:overflowPunct w:val="0"/>
                              <w:spacing w:before="0" w:beforeAutospacing="0" w:after="0" w:afterAutospacing="0"/>
                              <w:rPr>
                                <w:b/>
                              </w:rPr>
                            </w:pPr>
                            <w:r w:rsidRPr="00E851D3">
                              <w:rPr>
                                <w:b/>
                                <w:color w:val="000000"/>
                                <w:position w:val="1"/>
                              </w:rPr>
                              <w:t>AY</w:t>
                            </w:r>
                          </w:p>
                        </w:txbxContent>
                      </v:textbox>
                    </v:rect>
                    <v:shape id="Shape 169" o:spid="_x0000_s1069" style="position:absolute;left:105852;top:8447;width:1784;height:10459;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" path="m21600,21600v-5965,,-10800,-142,-10800,-318l10800,11118v,-176,-4835,-318,-10800,-318c5965,10800,10800,10658,10800,10482r,-10164c10800,142,15635,,21600,e" filled="f" strokeweight="2pt">
                      <v:stroke miterlimit="4" joinstyle="miter"/>
                      <v:path arrowok="t" o:extrusionok="f" o:connecttype="custom" o:connectlocs="89218,522923;89218,522923;89218,522923;89218,522923" o:connectangles="0,90,180,270"/>
                    </v:shape>
                    <v:rect id="Shape 170" o:spid="_x0000_s1070" style="position:absolute;left:103419;top:14815;width:13498;height:106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" stroked="f" strokeweight="1pt">
                      <v:stroke miterlimit="4"/>
                      <v:textbox inset="1.2057mm,,1.2057mm">
                        <w:txbxContent>
                          <w:p w14:paraId="3E9B70B9" w14:textId="77777777" w:rsidR="00367162" w:rsidRPr="00E851D3" w:rsidRDefault="00367162" w:rsidP="003D0CE5">
                            <w:pPr>
                              <w:pStyle w:val="NormalWeb"/>
                              <w:overflowPunct w:val="0"/>
                              <w:spacing w:before="0" w:beforeAutospacing="0" w:after="0" w:afterAutospacing="0"/>
                              <w:rPr>
                                <w:b/>
                              </w:rPr>
                            </w:pPr>
                            <w:r w:rsidRPr="00E851D3">
                              <w:rPr>
                                <w:b/>
                                <w:color w:val="000000"/>
                                <w:position w:val="1"/>
                              </w:rPr>
                              <w:t>BY</w:t>
                            </w:r>
                          </w:p>
                        </w:txbxContent>
                      </v:textbox>
                    </v:rect>
                    <v:group id="Gruppieren 178" o:spid="_x0000_s1071" style="position:absolute;left:18784;top:6261;width:9329;height:8757" coordorigin="54122,6676"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oval id="Shape 283" o:spid="_x0000_s1072" style="position:absolute;left:63176;top:66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" fillcolor="#0e80ae" stroked="f" strokeweight="1pt">
                        <v:stroke miterlimit="4" joinstyle="miter"/>
                        <v:textbox inset=".74672mm,.74672mm,.74672mm,.74672mm"/>
                      </v:oval>
                      <v:group id="Group 46" o:spid="_x0000_s1073" style="position:absolute;left:54122;top:6676;width:24145;height:24165" coordorigin="54122,6676"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oval id="Shape 284" o:spid="_x0000_s1074" style="position:absolute;left:72224;top:6676;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" fillcolor="#0e80ae" stroked="f" strokeweight="1pt">
                          <v:stroke miterlimit="4" joinstyle="miter"/>
                          <v:textbox inset=".74672mm,.74672mm,.74672mm,.74672mm"/>
                        </v:oval>
                        <v:oval id="Shape 285" o:spid="_x0000_s1075" style="position:absolute;left:72224;top:15748;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" fillcolor="#0e80ae" stroked="f" strokeweight="1pt">
                          <v:stroke miterlimit="4" joinstyle="miter"/>
                          <v:textbox inset=".74672mm,.74672mm,.74672mm,.74672mm"/>
                        </v:oval>
                        <v:oval id="Shape 286" o:spid="_x0000_s1076" style="position:absolute;left:72224;top:247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" fillcolor="#0e80ae" stroked="f" strokeweight="1pt">
                          <v:stroke miterlimit="4" joinstyle="miter"/>
                          <v:textbox inset=".74672mm,.74672mm,.74672mm,.74672mm"/>
                        </v:oval>
                        <v:oval id="Shape 287" o:spid="_x0000_s1077" style="position:absolute;left:54122;top:247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" fillcolor="#0e80ae" stroked="f" strokeweight="1pt">
                          <v:stroke miterlimit="4" joinstyle="miter"/>
                          <v:textbox inset=".74672mm,.74672mm,.74672mm,.74672mm"/>
                        </v:oval>
                        <v:oval id="Shape 288" o:spid="_x0000_s1078" style="position:absolute;left:54122;top:15748;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" fillcolor="#0e80ae" stroked="f" strokeweight="1pt">
                          <v:stroke miterlimit="4" joinstyle="miter"/>
                          <v:textbox inset=".74672mm,.74672mm,.74672mm,.74672mm"/>
                        </v:oval>
                        <v:oval id="Shape 289" o:spid="_x0000_s1079" style="position:absolute;left:54122;top:6697;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" fillcolor="#0e80ae" stroked="f" strokeweight="1pt">
                          <v:stroke miterlimit="4" joinstyle="miter"/>
                          <v:textbox inset=".74672mm,.74672mm,.74672mm,.74672mm"/>
                        </v:oval>
                      </v:group>
                      <v:oval id="Shape 291" o:spid="_x0000_s1080" style="position:absolute;left:63176;top:15748;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" fillcolor="#0e80ae" stroked="f" strokeweight="1pt">
                        <v:stroke miterlimit="4" joinstyle="miter"/>
                        <v:textbox inset=".74672mm,.74672mm,.74672mm,.74672mm"/>
                      </v:oval>
                      <v:oval id="Shape 292" o:spid="_x0000_s1081" style="position:absolute;left:63176;top:24804;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" fillcolor="#0e80ae" stroked="f" strokeweight="1pt">
                        <v:stroke miterlimit="4" joinstyle="miter"/>
                        <v:textbox inset=".74672mm,.74672mm,.74672mm,.74672mm"/>
                      </v:oval>
                    </v:group>
                    <v:group id="Gruppieren 197" o:spid="_x0000_s1082" style="position:absolute;left:34588;top:894;width:7175;height:6991" coordorigin="69961,13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oval id="Shape 283" o:spid="_x0000_s1083" style="position:absolute;left:79015;top:1305;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" fillcolor="#595959" stroked="f" strokeweight="1pt">
                        <v:stroke miterlimit="4" joinstyle="miter"/>
                        <v:textbox inset=".74672mm,.74672mm,.74672mm,.74672mm"/>
                      </v:oval>
                      <v:group id="Group 57" o:spid="_x0000_s1084" style="position:absolute;left:69961;top:1305;width:24145;height:24165" coordorigin="69961,13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Shape 284" o:spid="_x0000_s1085" style="position:absolute;left:88063;top:1305;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" fillcolor="#0e80ae" stroked="f" strokeweight="1pt">
                          <v:stroke miterlimit="4" joinstyle="miter"/>
                          <v:textbox inset=".74672mm,.74672mm,.74672mm,.74672mm"/>
                        </v:oval>
                        <v:oval id="Shape 285" o:spid="_x0000_s1086" style="position:absolute;left:88063;top:1037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" fillcolor="#595959" stroked="f" strokeweight="1pt">
                          <v:stroke miterlimit="4" joinstyle="miter"/>
                          <v:textbox inset=".74672mm,.74672mm,.74672mm,.74672mm"/>
                        </v:oval>
                        <v:oval id="Shape 286" o:spid="_x0000_s1087" style="position:absolute;left:88063;top:194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" fillcolor="#0e80ae" stroked="f" strokeweight="1pt">
                          <v:stroke miterlimit="4" joinstyle="miter"/>
                          <v:textbox inset=".74672mm,.74672mm,.74672mm,.74672mm"/>
                        </v:oval>
                        <v:oval id="Shape 287" o:spid="_x0000_s1088" style="position:absolute;left:69961;top:194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" fillcolor="#0e80ae" stroked="f" strokeweight="1pt">
                          <v:stroke miterlimit="4" joinstyle="miter"/>
                          <v:textbox inset=".74672mm,.74672mm,.74672mm,.74672mm"/>
                        </v:oval>
                        <v:oval id="Shape 288" o:spid="_x0000_s1089" style="position:absolute;left:69961;top:1037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" fillcolor="#0e80ae" stroked="f" strokeweight="1pt">
                          <v:stroke miterlimit="4" joinstyle="miter"/>
                          <v:textbox inset=".74672mm,.74672mm,.74672mm,.74672mm"/>
                        </v:oval>
                        <v:oval id="Shape 289" o:spid="_x0000_s1090" style="position:absolute;left:69961;top:1325;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" fillcolor="#0e80ae" stroked="f" strokeweight="1pt">
                          <v:stroke miterlimit="4" joinstyle="miter"/>
                          <v:textbox inset=".74672mm,.74672mm,.74672mm,.74672mm"/>
                        </v:oval>
                      </v:group>
                      <v:oval id="Shape 291" o:spid="_x0000_s1091" style="position:absolute;left:79015;top:103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" fillcolor="#595959" stroked="f" strokeweight="1pt">
                        <v:stroke miterlimit="4" joinstyle="miter"/>
                        <v:textbox inset=".74672mm,.74672mm,.74672mm,.74672mm"/>
                      </v:oval>
                      <v:oval id="Shape 292" o:spid="_x0000_s1092" style="position:absolute;left:79015;top:19433;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" fillcolor="#0e80ae" stroked="f" strokeweight="1pt">
                        <v:stroke miterlimit="4" joinstyle="miter"/>
                        <v:textbox inset=".74672mm,.74672mm,.74672mm,.74672mm"/>
                      </v:oval>
                    </v:group>
                    <v:group id="Gruppieren 230" o:spid="_x0000_s1093" style="position:absolute;left:397;top:12225;width:12529;height:10928" coordorigin="35723,127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">
                      <v:oval id="Shape 283" o:spid="_x0000_s1094" style="position:absolute;left:44777;top:12705;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" fillcolor="#98dbf6" stroked="f" strokeweight="1pt">
                        <v:stroke miterlimit="4" joinstyle="miter"/>
                        <v:textbox inset=".74672mm,.74672mm,.74672mm,.74672mm"/>
                      </v:oval>
                      <v:group id="Group 15364" o:spid="_x0000_s1095" style="position:absolute;left:35723;top:12705;width:24145;height:24165" coordorigin="35723,127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">
                        <v:oval id="Shape 284" o:spid="_x0000_s1096" style="position:absolute;left:53825;top:12705;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" fillcolor="#0e80ae" stroked="f" strokeweight="1pt">
                          <v:stroke miterlimit="4" joinstyle="miter"/>
                          <v:textbox inset=".74672mm,.74672mm,.74672mm,.74672mm"/>
                        </v:oval>
                        <v:oval id="Shape 285" o:spid="_x0000_s1097" style="position:absolute;left:53825;top:21776;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" fillcolor="#0e80ae" stroked="f" strokeweight="1pt">
                          <v:stroke miterlimit="4" joinstyle="miter"/>
                          <v:textbox inset=".74672mm,.74672mm,.74672mm,.74672mm"/>
                        </v:oval>
                        <v:oval id="Shape 286" o:spid="_x0000_s1098" style="position:absolute;left:53825;top:308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" fillcolor="#0e80ae" stroked="f" strokeweight="1pt">
                          <v:stroke miterlimit="4" joinstyle="miter"/>
                          <v:textbox inset=".74672mm,.74672mm,.74672mm,.74672mm"/>
                        </v:oval>
                        <v:oval id="Shape 287" o:spid="_x0000_s1099" style="position:absolute;left:35723;top:308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" fillcolor="#0e80ae" stroked="f" strokeweight="1pt">
                          <v:stroke miterlimit="4" joinstyle="miter"/>
                          <v:textbox inset=".74672mm,.74672mm,.74672mm,.74672mm"/>
                        </v:oval>
                        <v:oval id="Shape 288" o:spid="_x0000_s1100" style="position:absolute;left:35723;top:21776;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" fillcolor="#0e80ae" stroked="f" strokeweight="1pt">
                          <v:stroke miterlimit="4" joinstyle="miter"/>
                          <v:textbox inset=".74672mm,.74672mm,.74672mm,.74672mm"/>
                        </v:oval>
                        <v:oval id="Shape 289" o:spid="_x0000_s1101" style="position:absolute;left:35723;top:1272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" fillcolor="#0e80ae" stroked="f" strokeweight="1pt">
                          <v:stroke miterlimit="4" joinstyle="miter"/>
                          <v:textbox inset=".74672mm,.74672mm,.74672mm,.74672mm"/>
                        </v:oval>
                      </v:group>
                      <v:oval id="Shape 291" o:spid="_x0000_s1102" style="position:absolute;left:44777;top:217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" fillcolor="#98dbf6" stroked="f" strokeweight="1pt">
                        <v:stroke miterlimit="4" joinstyle="miter"/>
                        <v:textbox inset=".74672mm,.74672mm,.74672mm,.74672mm"/>
                      </v:oval>
                      <v:oval id="Shape 292" o:spid="_x0000_s1103" style="position:absolute;left:44777;top:30833;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" fillcolor="#98dbf6" stroked="f" strokeweight="1pt">
                        <v:stroke miterlimit="4" joinstyle="miter"/>
                        <v:textbox inset=".74672mm,.74672mm,.74672mm,.74672mm"/>
                      </v:oval>
                    </v:group>
                    <v:group id="Gruppieren 272" o:spid="_x0000_s1104" style="position:absolute;left:53571;top:23257;width:12338;height:12148" coordorigin="88958,23690"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">
                      <v:oval id="Shape 283" o:spid="_x0000_s1105" style="position:absolute;left:98012;top:23690;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" fillcolor="#0e80ae" stroked="f" strokeweight="1pt">
                        <v:stroke miterlimit="4" joinstyle="miter"/>
                        <v:textbox inset=".74672mm,.74672mm,.74672mm,.74672mm"/>
                      </v:oval>
                      <v:group id="Group 15375" o:spid="_x0000_s1106" style="position:absolute;left:88958;top:23690;width:24144;height:24165" coordorigin="88958,23690"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">
                        <v:oval id="Shape 284" o:spid="_x0000_s1107" style="position:absolute;left:107059;top:2369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" fillcolor="#0e80ae" stroked="f" strokeweight="1pt">
                          <v:stroke miterlimit="4" joinstyle="miter"/>
                          <v:textbox inset=".74672mm,.74672mm,.74672mm,.74672mm"/>
                        </v:oval>
                        <v:oval id="Shape 285" o:spid="_x0000_s1108" style="position:absolute;left:107059;top:3276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" fillcolor="#0e80ae" stroked="f" strokeweight="1pt">
                          <v:stroke miterlimit="4" joinstyle="miter"/>
                          <v:textbox inset=".74672mm,.74672mm,.74672mm,.74672mm"/>
                        </v:oval>
                        <v:oval id="Shape 286" o:spid="_x0000_s1109" style="position:absolute;left:107059;top:41812;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" fillcolor="#0e80ae" stroked="f" strokeweight="1pt">
                          <v:stroke miterlimit="4" joinstyle="miter"/>
                          <v:textbox inset=".74672mm,.74672mm,.74672mm,.74672mm"/>
                        </v:oval>
                        <v:oval id="Shape 287" o:spid="_x0000_s1110" style="position:absolute;left:88958;top:41812;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" fillcolor="#0e80ae" stroked="f" strokeweight="1pt">
                          <v:stroke miterlimit="4" joinstyle="miter"/>
                          <v:textbox inset=".74672mm,.74672mm,.74672mm,.74672mm"/>
                        </v:oval>
                        <v:oval id="Shape 288" o:spid="_x0000_s1111" style="position:absolute;left:88958;top:3276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" fillcolor="#0e80ae" stroked="f" strokeweight="1pt">
                          <v:stroke miterlimit="4" joinstyle="miter"/>
                          <v:textbox inset=".74672mm,.74672mm,.74672mm,.74672mm"/>
                        </v:oval>
                        <v:oval id="Shape 289" o:spid="_x0000_s1112" style="position:absolute;left:88958;top:23710;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" fillcolor="#98dbf6" stroked="f" strokeweight="1pt">
                          <v:stroke miterlimit="4" joinstyle="miter"/>
                          <v:textbox inset=".74672mm,.74672mm,.74672mm,.74672mm"/>
                        </v:oval>
                      </v:group>
                      <v:oval id="Shape 291" o:spid="_x0000_s1113" style="position:absolute;left:98012;top:32761;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" fillcolor="#98dbf6" stroked="f" strokeweight="1pt">
                        <v:stroke miterlimit="4" joinstyle="miter"/>
                        <v:textbox inset=".74672mm,.74672mm,.74672mm,.74672mm"/>
                      </v:oval>
                      <v:oval id="Shape 292" o:spid="_x0000_s1114" style="position:absolute;left:98012;top:41818;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" fillcolor="#98dbf6" stroked="f" strokeweight="1pt">
                        <v:stroke miterlimit="4" joinstyle="miter"/>
                        <v:textbox inset=".74672mm,.74672mm,.74672mm,.74672mm"/>
                      </v:oval>
                    </v:group>
                    <v:group id="Gruppieren 297" o:spid="_x0000_s1115" style="position:absolute;left:66691;top:16498;width:12046;height:11386" coordorigin="102086,16951"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">
                      <v:oval id="Shape 283" o:spid="_x0000_s1116" style="position:absolute;left:111139;top:16951;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" fillcolor="#595959" stroked="f" strokeweight="1pt">
                        <v:stroke miterlimit="4" joinstyle="miter"/>
                        <v:textbox inset=".74672mm,.74672mm,.74672mm,.74672mm"/>
                      </v:oval>
                      <v:group id="Group 15388" o:spid="_x0000_s1117" style="position:absolute;left:102086;top:16951;width:24144;height:24165" coordorigin="102086,16951"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">
                        <v:oval id="Shape 284" o:spid="_x0000_s1118" style="position:absolute;left:120187;top:169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" fillcolor="#0e80ae" stroked="f" strokeweight="1pt">
                          <v:stroke miterlimit="4" joinstyle="miter"/>
                          <v:textbox inset=".74672mm,.74672mm,.74672mm,.74672mm"/>
                        </v:oval>
                        <v:oval id="Shape 285" o:spid="_x0000_s1119" style="position:absolute;left:120187;top:26022;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" fillcolor="#595959" stroked="f" strokeweight="1pt">
                          <v:stroke miterlimit="4" joinstyle="miter"/>
                          <v:textbox inset=".74672mm,.74672mm,.74672mm,.74672mm"/>
                        </v:oval>
                        <v:oval id="Shape 286" o:spid="_x0000_s1120" style="position:absolute;left:120187;top:35073;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" fillcolor="#0e80ae" stroked="f" strokeweight="1pt">
                          <v:stroke miterlimit="4" joinstyle="miter"/>
                          <v:textbox inset=".74672mm,.74672mm,.74672mm,.74672mm"/>
                        </v:oval>
                        <v:oval id="Shape 287" o:spid="_x0000_s1121" style="position:absolute;left:102086;top:35073;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" fillcolor="#0e80ae" stroked="f" strokeweight="1pt">
                          <v:stroke miterlimit="4" joinstyle="miter"/>
                          <v:textbox inset=".74672mm,.74672mm,.74672mm,.74672mm"/>
                        </v:oval>
                        <v:oval id="Shape 288" o:spid="_x0000_s1122" style="position:absolute;left:102086;top:26022;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" fillcolor="#0e80ae" stroked="f" strokeweight="1pt">
                          <v:stroke miterlimit="4" joinstyle="miter"/>
                          <v:textbox inset=".74672mm,.74672mm,.74672mm,.74672mm"/>
                        </v:oval>
                        <v:oval id="Shape 289" o:spid="_x0000_s1123" style="position:absolute;left:102086;top:16971;width:6042;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" fillcolor="#0e80ae" stroked="f" strokeweight="1pt">
                          <v:stroke miterlimit="4" joinstyle="miter"/>
                          <v:textbox inset=".74672mm,.74672mm,.74672mm,.74672mm"/>
                        </v:oval>
                      </v:group>
                      <v:oval id="Shape 291" o:spid="_x0000_s1124" style="position:absolute;left:111139;top:26022;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" fillcolor="#595959" stroked="f" strokeweight="1pt">
                        <v:stroke miterlimit="4" joinstyle="miter"/>
                        <v:textbox inset=".74672mm,.74672mm,.74672mm,.74672mm"/>
                      </v:oval>
                      <v:oval id="Shape 292" o:spid="_x0000_s1125" style="position:absolute;left:111139;top:3507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" fillcolor="#0e80ae" stroked="f" strokeweight="1pt">
                        <v:stroke miterlimit="4" joinstyle="miter"/>
                        <v:textbox inset=".74672mm,.74672mm,.74672mm,.74672mm"/>
                      </v:oval>
                    </v:group>
                    <v:group id="Gruppieren 308" o:spid="_x0000_s1126" style="position:absolute;left:80208;top:11926;width:9900;height:8490" coordorigin="115559,1236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">
                      <v:oval id="Shape 283" o:spid="_x0000_s1127" style="position:absolute;left:124613;top:12369;width:6036;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" fillcolor="#98dbf6" stroked="f" strokeweight="1pt">
                        <v:stroke miterlimit="4" joinstyle="miter"/>
                        <v:textbox inset=".74672mm,.74672mm,.74672mm,.74672mm"/>
                      </v:oval>
                      <v:group id="Group 15399" o:spid="_x0000_s1128" style="position:absolute;left:115559;top:12369;width:24144;height:24165" coordorigin="115559,1236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">
                        <v:oval id="Shape 284" o:spid="_x0000_s1129" style="position:absolute;left:133660;top:12369;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" fillcolor="#0e80ae" stroked="f" strokeweight="1pt">
                          <v:stroke miterlimit="4" joinstyle="miter"/>
                          <v:textbox inset=".74672mm,.74672mm,.74672mm,.74672mm"/>
                        </v:oval>
                        <v:oval id="Shape 285" o:spid="_x0000_s1130" style="position:absolute;left:133660;top:2144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" fillcolor="#0e80ae" stroked="f" strokeweight="1pt">
                          <v:stroke miterlimit="4" joinstyle="miter"/>
                          <v:textbox inset=".74672mm,.74672mm,.74672mm,.74672mm"/>
                        </v:oval>
                        <v:oval id="Shape 286" o:spid="_x0000_s1131" style="position:absolute;left:133660;top:3049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" fillcolor="#0e80ae" stroked="f" strokeweight="1pt">
                          <v:stroke miterlimit="4" joinstyle="miter"/>
                          <v:textbox inset=".74672mm,.74672mm,.74672mm,.74672mm"/>
                        </v:oval>
                        <v:oval id="Shape 287" o:spid="_x0000_s1132" style="position:absolute;left:115559;top:30491;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" fillcolor="#0e80ae" stroked="f" strokeweight="1pt">
                          <v:stroke miterlimit="4" joinstyle="miter"/>
                          <v:textbox inset=".74672mm,.74672mm,.74672mm,.74672mm"/>
                        </v:oval>
                        <v:oval id="Shape 288" o:spid="_x0000_s1133" style="position:absolute;left:115559;top:21440;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" fillcolor="#0e80ae" stroked="f" strokeweight="1pt">
                          <v:stroke miterlimit="4" joinstyle="miter"/>
                          <v:textbox inset=".74672mm,.74672mm,.74672mm,.74672mm"/>
                        </v:oval>
                        <v:oval id="Shape 289" o:spid="_x0000_s1134" style="position:absolute;left:115559;top:12389;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" fillcolor="#0e80ae" stroked="f" strokeweight="1pt">
                          <v:stroke miterlimit="4" joinstyle="miter"/>
                          <v:textbox inset=".74672mm,.74672mm,.74672mm,.74672mm"/>
                        </v:oval>
                      </v:group>
                      <v:oval id="Shape 291" o:spid="_x0000_s1135" style="position:absolute;left:124613;top:21440;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" fillcolor="#98dbf6" stroked="f" strokeweight="1pt">
                        <v:stroke miterlimit="4" joinstyle="miter"/>
                        <v:textbox inset=".74672mm,.74672mm,.74672mm,.74672mm"/>
                      </v:oval>
                      <v:oval id="Shape 292" o:spid="_x0000_s1136" style="position:absolute;left:124613;top:30497;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" fillcolor="#98dbf6" stroked="f" strokeweight="1pt">
                        <v:stroke miterlimit="4" joinstyle="miter"/>
                        <v:textbox inset=".74672mm,.74672mm,.74672mm,.74672mm"/>
                      </v:oval>
                    </v:group>
                    <v:group id="Gruppieren 319" o:spid="_x0000_s1137" style="position:absolute;left:90843;top:7354;width:8446;height:7811" coordorigin="126240,783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">
                      <v:oval id="Shape 283" o:spid="_x0000_s1138" style="position:absolute;left:135294;top:783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" fillcolor="#595959" stroked="f" strokeweight="1pt">
                        <v:stroke miterlimit="4" joinstyle="miter"/>
                        <v:textbox inset=".74672mm,.74672mm,.74672mm,.74672mm"/>
                      </v:oval>
                      <v:group id="Group 15410" o:spid="_x0000_s1139" style="position:absolute;left:126240;top:7839;width:24145;height:24165" coordorigin="126240,783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">
                        <v:oval id="Shape 284" o:spid="_x0000_s1140" style="position:absolute;left:144342;top:7839;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" fillcolor="#0e80ae" stroked="f" strokeweight="1pt">
                          <v:stroke miterlimit="4" joinstyle="miter"/>
                          <v:textbox inset=".74672mm,.74672mm,.74672mm,.74672mm"/>
                        </v:oval>
                        <v:oval id="Shape 285" o:spid="_x0000_s1141" style="position:absolute;left:144342;top:16911;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" fillcolor="#0e80ae" stroked="f" strokeweight="1pt">
                          <v:stroke miterlimit="4" joinstyle="miter"/>
                          <v:textbox inset=".74672mm,.74672mm,.74672mm,.74672mm"/>
                        </v:oval>
                        <v:oval id="Shape 286" o:spid="_x0000_s1142" style="position:absolute;left:144342;top:25962;width:6042;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" fillcolor="#0e80ae" stroked="f" strokeweight="1pt">
                          <v:stroke miterlimit="4" joinstyle="miter"/>
                          <v:textbox inset=".74672mm,.74672mm,.74672mm,.74672mm"/>
                        </v:oval>
                        <v:oval id="Shape 287" o:spid="_x0000_s1143" style="position:absolute;left:126240;top:25962;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" fillcolor="#0e80ae" stroked="f" strokeweight="1pt">
                          <v:stroke miterlimit="4" joinstyle="miter"/>
                          <v:textbox inset=".74672mm,.74672mm,.74672mm,.74672mm"/>
                        </v:oval>
                        <v:oval id="Shape 288" o:spid="_x0000_s1144" style="position:absolute;left:126240;top:1691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" fillcolor="#595959" stroked="f" strokeweight="1pt">
                          <v:stroke miterlimit="4" joinstyle="miter"/>
                          <v:textbox inset=".74672mm,.74672mm,.74672mm,.74672mm"/>
                        </v:oval>
                        <v:oval id="Shape 289" o:spid="_x0000_s1145" style="position:absolute;left:126240;top:786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" fillcolor="#0e80ae" stroked="f" strokeweight="1pt">
                          <v:stroke miterlimit="4" joinstyle="miter"/>
                          <v:textbox inset=".74672mm,.74672mm,.74672mm,.74672mm"/>
                        </v:oval>
                      </v:group>
                      <v:oval id="Shape 291" o:spid="_x0000_s1146" style="position:absolute;left:135294;top:16911;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" fillcolor="#595959" stroked="f" strokeweight="1pt">
                        <v:stroke miterlimit="4" joinstyle="miter"/>
                        <v:textbox inset=".74672mm,.74672mm,.74672mm,.74672mm"/>
                      </v:oval>
                      <v:oval id="Shape 292" o:spid="_x0000_s1147" style="position:absolute;left:135294;top:25968;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" fillcolor="#0e80ae" stroked="f" strokeweight="1pt">
                        <v:stroke miterlimit="4" joinstyle="miter"/>
                        <v:textbox inset=".74672mm,.74672mm,.74672mm,.74672mm"/>
                      </v:oval>
                    </v:group>
                    <v:group id="Gruppieren 330" o:spid="_x0000_s1148" style="position:absolute;left:100285;top:2882;width:6915;height:6947" coordorigin="135674,3298"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">
                      <v:oval id="Shape 283" o:spid="_x0000_s1149" style="position:absolute;left:144728;top:3298;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" fillcolor="#0e80ae" stroked="f" strokeweight="1pt">
                        <v:stroke miterlimit="4" joinstyle="miter"/>
                        <v:textbox inset=".74672mm,.74672mm,.74672mm,.74672mm"/>
                      </v:oval>
                      <v:group id="Group 15421" o:spid="_x0000_s1150" style="position:absolute;left:135674;top:3298;width:24145;height:24165" coordorigin="135674,3298"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">
                        <v:oval id="Shape 284" o:spid="_x0000_s1151" style="position:absolute;left:153776;top:32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" fillcolor="#0e80ae" stroked="f" strokeweight="1pt">
                          <v:stroke miterlimit="4" joinstyle="miter"/>
                          <v:textbox inset=".74672mm,.74672mm,.74672mm,.74672mm"/>
                        </v:oval>
                        <v:oval id="Shape 285" o:spid="_x0000_s1152" style="position:absolute;left:153776;top:1236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" fillcolor="#0e80ae" stroked="f" strokeweight="1pt">
                          <v:stroke miterlimit="4" joinstyle="miter"/>
                          <v:textbox inset=".74672mm,.74672mm,.74672mm,.74672mm"/>
                        </v:oval>
                        <v:oval id="Shape 286" o:spid="_x0000_s1153" style="position:absolute;left:153776;top:2142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" fillcolor="#0e80ae" stroked="f" strokeweight="1pt">
                          <v:stroke miterlimit="4" joinstyle="miter"/>
                          <v:textbox inset=".74672mm,.74672mm,.74672mm,.74672mm"/>
                        </v:oval>
                        <v:oval id="Shape 287" o:spid="_x0000_s1154" style="position:absolute;left:135674;top:2142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" fillcolor="#0e80ae" stroked="f" strokeweight="1pt">
                          <v:stroke miterlimit="4" joinstyle="miter"/>
                          <v:textbox inset=".74672mm,.74672mm,.74672mm,.74672mm"/>
                        </v:oval>
                        <v:oval id="Shape 288" o:spid="_x0000_s1155" style="position:absolute;left:135674;top:1236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" fillcolor="#0e80ae" stroked="f" strokeweight="1pt">
                          <v:stroke miterlimit="4" joinstyle="miter"/>
                          <v:textbox inset=".74672mm,.74672mm,.74672mm,.74672mm"/>
                        </v:oval>
                        <v:oval id="Shape 289" o:spid="_x0000_s1156" style="position:absolute;left:135674;top:3318;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" fillcolor="#98dbf6" stroked="f" strokeweight="1pt">
                          <v:stroke miterlimit="4" joinstyle="miter"/>
                          <v:textbox inset=".74672mm,.74672mm,.74672mm,.74672mm"/>
                        </v:oval>
                      </v:group>
                      <v:oval id="Shape 291" o:spid="_x0000_s1157" style="position:absolute;left:144728;top:1236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" fillcolor="#98dbf6" stroked="f" strokeweight="1pt">
                        <v:stroke miterlimit="4" joinstyle="miter"/>
                        <v:textbox inset=".74672mm,.74672mm,.74672mm,.74672mm"/>
                      </v:oval>
                      <v:oval id="Shape 292" o:spid="_x0000_s1158" style="position:absolute;left:144728;top:2142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" fillcolor="#98dbf6" stroked="f" strokeweight="1pt">
                        <v:stroke miterlimit="4" joinstyle="miter"/>
                        <v:textbox inset=".74672mm,.74672mm,.74672mm,.74672mm"/>
                      </v:oval>
                    </v:group>
                  </v:group>
                  <v:shape id="Text Box 202" o:spid="_x0000_s1159" type="#_x0000_t202" style="position:absolute;left:24808;width:15088;height:7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" filled="f" stroked="f" strokeweight=".5pt">
                    <v:textbox>
                      <w:txbxContent>
                        <w:p w14:paraId="26E54980" w14:textId="733E3E6A" w:rsidR="00367162" w:rsidRDefault="00367162" w:rsidP="00E851D3">
                          <w:pPr>
                            <w:spacing w:after="0"/>
                            <w:jc w:val="center"/>
                            <w:rPr>
                              <w:rFonts w:ascii="Times New Roman" w:hAnsi="Times New Roman" w:cs="Times New Roman"/>
                              <w:b/>
                              <w:sz w:val="24"/>
                              <w:szCs w:val="24"/>
                            </w:rPr>
                          </w:pPr>
                          <w:r>
                            <w:rPr>
                              <w:rFonts w:ascii="Times New Roman" w:hAnsi="Times New Roman" w:cs="Times New Roman"/>
                              <w:sz w:val="24"/>
                              <w:szCs w:val="24"/>
                            </w:rPr>
                            <w:t>Inc</w:t>
                          </w:r>
                          <w:r w:rsidRPr="003D0CE5">
                            <w:rPr>
                              <w:rFonts w:ascii="Times New Roman" w:hAnsi="Times New Roman" w:cs="Times New Roman"/>
                              <w:sz w:val="24"/>
                              <w:szCs w:val="24"/>
                            </w:rPr>
                            <w:t>orrect cue-probe combination</w:t>
                          </w:r>
                          <w:r>
                            <w:rPr>
                              <w:rFonts w:ascii="Times New Roman" w:hAnsi="Times New Roman" w:cs="Times New Roman"/>
                              <w:sz w:val="24"/>
                              <w:szCs w:val="24"/>
                            </w:rPr>
                            <w:t>s</w:t>
                          </w:r>
                        </w:p>
                        <w:p w14:paraId="3D0C63EE" w14:textId="37179156" w:rsidR="00367162" w:rsidRPr="003D0CE5" w:rsidRDefault="00367162" w:rsidP="00E851D3">
                          <w:pPr>
                            <w:spacing w:after="0"/>
                            <w:jc w:val="center"/>
                            <w:rPr>
                              <w:rFonts w:ascii="Times New Roman" w:hAnsi="Times New Roman" w:cs="Times New Roman"/>
                              <w:b/>
                              <w:sz w:val="24"/>
                              <w:szCs w:val="24"/>
                            </w:rPr>
                          </w:pPr>
                          <w:r>
                            <w:rPr>
                              <w:rFonts w:ascii="Times New Roman" w:hAnsi="Times New Roman" w:cs="Times New Roman"/>
                              <w:b/>
                              <w:sz w:val="24"/>
                              <w:szCs w:val="24"/>
                            </w:rPr>
                            <w:t>Left</w:t>
                          </w:r>
                          <w:r w:rsidRPr="003D0CE5">
                            <w:rPr>
                              <w:rFonts w:ascii="Times New Roman" w:hAnsi="Times New Roman" w:cs="Times New Roman"/>
                              <w:b/>
                              <w:sz w:val="24"/>
                              <w:szCs w:val="24"/>
                            </w:rPr>
                            <w:t xml:space="preserve"> button</w:t>
                          </w:r>
                        </w:p>
                        <w:p w14:paraId="37E3E672" w14:textId="77777777" w:rsidR="00367162" w:rsidRPr="003D0CE5" w:rsidRDefault="00367162" w:rsidP="00E851D3">
                          <w:pPr>
                            <w:spacing w:after="0"/>
                            <w:rPr>
                              <w:rFonts w:ascii="Times New Roman" w:hAnsi="Times New Roman" w:cs="Times New Roman"/>
                              <w:sz w:val="24"/>
                              <w:szCs w:val="24"/>
                            </w:rPr>
                          </w:pPr>
                        </w:p>
                      </w:txbxContent>
                    </v:textbox>
                  </v:shape>
                </v:group>
                <v:shape id="Text Box 241" o:spid="_x0000_s1160" type="#_x0000_t202" style="position:absolute;top:25295;width:53708;height:8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" stroked="f">
                  <v:textbox style="mso-fit-shape-to-text:t" inset="0,0,0,0">
                    <w:txbxContent>
                      <w:p w14:paraId="1FE4C183" w14:textId="33C63003" w:rsidR="00367162" w:rsidRPr="00777F89" w:rsidRDefault="00367162" w:rsidP="00E50F9A">
                        <w:pPr>
                          <w:pStyle w:val="Caption"/>
                          <w:jc w:val="both"/>
                          <w:rPr>
                            <w:rFonts w:ascii="Times New Roman" w:hAnsi="Times New Roman" w:cs="Times New Roman"/>
                            <w:i w:val="0"/>
                            <w:noProof/>
                            <w:color w:val="000000" w:themeColor="text1"/>
                            <w:sz w:val="24"/>
                            <w:szCs w:val="24"/>
                            <w:lang w:val="en-GB"/>
                          </w:rPr>
                        </w:pPr>
                        <w:bookmarkStart w:id="52" w:name="_Ref508544009"/>
                        <w:r w:rsidRPr="00777F89">
                          <w:rPr>
                            <w:rFonts w:ascii="Times New Roman" w:hAnsi="Times New Roman" w:cs="Times New Roman"/>
                            <w:b/>
                            <w:i w:val="0"/>
                            <w:color w:val="000000" w:themeColor="text1"/>
                            <w:sz w:val="24"/>
                            <w:szCs w:val="24"/>
                            <w:lang w:val="en-US"/>
                          </w:rPr>
                          <w:t xml:space="preserve">Figure </w:t>
                        </w:r>
                        <w:r w:rsidRPr="00777F89">
                          <w:rPr>
                            <w:rFonts w:ascii="Times New Roman" w:hAnsi="Times New Roman" w:cs="Times New Roman"/>
                            <w:b/>
                            <w:i w:val="0"/>
                            <w:color w:val="000000" w:themeColor="text1"/>
                            <w:sz w:val="24"/>
                            <w:szCs w:val="24"/>
                          </w:rPr>
                          <w:fldChar w:fldCharType="begin"/>
                        </w:r>
                        <w:r w:rsidRPr="00777F89">
                          <w:rPr>
                            <w:rFonts w:ascii="Times New Roman" w:hAnsi="Times New Roman" w:cs="Times New Roman"/>
                            <w:b/>
                            <w:i w:val="0"/>
                            <w:color w:val="000000" w:themeColor="text1"/>
                            <w:sz w:val="24"/>
                            <w:szCs w:val="24"/>
                            <w:lang w:val="en-US"/>
                          </w:rPr>
                          <w:instrText xml:space="preserve"> SEQ Figure \* ARABIC </w:instrText>
                        </w:r>
                        <w:r w:rsidRPr="00777F89">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4</w:t>
                        </w:r>
                        <w:r w:rsidRPr="00777F89">
                          <w:rPr>
                            <w:rFonts w:ascii="Times New Roman" w:hAnsi="Times New Roman" w:cs="Times New Roman"/>
                            <w:b/>
                            <w:i w:val="0"/>
                            <w:color w:val="000000" w:themeColor="text1"/>
                            <w:sz w:val="24"/>
                            <w:szCs w:val="24"/>
                          </w:rPr>
                          <w:fldChar w:fldCharType="end"/>
                        </w:r>
                        <w:bookmarkEnd w:id="52"/>
                        <w:r w:rsidRPr="00777F89">
                          <w:rPr>
                            <w:rFonts w:ascii="Times New Roman" w:hAnsi="Times New Roman" w:cs="Times New Roman"/>
                            <w:i w:val="0"/>
                            <w:color w:val="000000" w:themeColor="text1"/>
                            <w:sz w:val="24"/>
                            <w:szCs w:val="24"/>
                            <w:lang w:val="en-US"/>
                          </w:rPr>
                          <w:t xml:space="preserve"> Illustration of the DPX task adapted for simultaneous EEG-fMRI recordings.</w:t>
                        </w:r>
                        <w:r w:rsidRPr="00777F89">
                          <w:rPr>
                            <w:rFonts w:ascii="Times New Roman" w:eastAsiaTheme="minorEastAsia" w:hAnsi="Times New Roman" w:cs="Times New Roman"/>
                            <w:i w:val="0"/>
                            <w:color w:val="000000" w:themeColor="text1"/>
                            <w:sz w:val="24"/>
                            <w:szCs w:val="24"/>
                            <w:lang w:val="en-US"/>
                          </w:rPr>
                          <w:t xml:space="preserve"> One trial consists of a cue lighting up within in the square, followed by a mask and then the probe appearing in grey (left side of the figure). A correct combination is presented on the left and all incorrect combinations on the right side.</w:t>
                        </w:r>
                      </w:p>
                    </w:txbxContent>
                  </v:textbox>
                </v:shape>
                <w10:wrap type="topAndBottom" anchory="page"/>
              </v:group>
            </w:pict>
          </mc:Fallback>
        </mc:AlternateContent>
      </w:r>
      <w:r w:rsidR="002C02B4" w:rsidRPr="00F4550C">
        <w:rPr>
          <w:rFonts w:ascii="Times New Roman" w:hAnsi="Times New Roman" w:cs="Times New Roman"/>
          <w:noProof/>
          <w:sz w:val="24"/>
          <w:szCs w:val="24"/>
        </w:rPr>
        <w:t>Across the four blocks 564 trials were presented with 384 AX and 60 trials for BX, AY and BY respectively. Both the baseline and the dual demand blocks with cognitive reappraisal consisted of 282 trials. Hence, both conditions had 192 AX and 30 BX, AY and BY trials.</w:t>
      </w:r>
    </w:p>
    <w:p w14:paraId="606D22C6" w14:textId="4FE4DF87" w:rsidR="004B20E5" w:rsidRPr="00F4550C" w:rsidRDefault="004B20E5" w:rsidP="00016E35">
      <w:pPr>
        <w:rPr>
          <w:rFonts w:ascii="Times New Roman" w:hAnsi="Times New Roman" w:cs="Times New Roman"/>
        </w:rPr>
      </w:pPr>
    </w:p>
    <w:p w14:paraId="55DBF8DE" w14:textId="1B4A8029" w:rsidR="004B20E5" w:rsidRPr="00F4550C" w:rsidRDefault="00284856" w:rsidP="00016E35">
      <w:pPr>
        <w:pStyle w:val="Heading2"/>
        <w:rPr>
          <w:rFonts w:ascii="Times New Roman" w:hAnsi="Times New Roman" w:cs="Times New Roman"/>
          <w:color w:val="auto"/>
        </w:rPr>
      </w:pPr>
      <w:bookmarkStart w:id="53" w:name="_Toc509584967"/>
      <w:r>
        <w:rPr>
          <w:rFonts w:ascii="Times New Roman" w:hAnsi="Times New Roman" w:cs="Times New Roman"/>
          <w:color w:val="auto"/>
        </w:rPr>
        <w:t>2.4</w:t>
      </w:r>
      <w:r w:rsidR="004B20E5" w:rsidRPr="00F4550C">
        <w:rPr>
          <w:rFonts w:ascii="Times New Roman" w:hAnsi="Times New Roman" w:cs="Times New Roman"/>
          <w:color w:val="auto"/>
        </w:rPr>
        <w:t xml:space="preserve"> Data acquisition</w:t>
      </w:r>
      <w:bookmarkEnd w:id="53"/>
    </w:p>
    <w:p w14:paraId="72E74EE9" w14:textId="77777777" w:rsidR="004B20E5" w:rsidRPr="00F4550C" w:rsidRDefault="004B20E5" w:rsidP="00016E35">
      <w:pPr>
        <w:rPr>
          <w:rFonts w:ascii="Times New Roman" w:hAnsi="Times New Roman" w:cs="Times New Roman"/>
        </w:rPr>
      </w:pPr>
    </w:p>
    <w:p w14:paraId="2ECB40EC" w14:textId="5C8638E2" w:rsidR="004B20E5" w:rsidRPr="00F4550C" w:rsidRDefault="00284856" w:rsidP="00016E35">
      <w:pPr>
        <w:pStyle w:val="Heading3"/>
        <w:ind w:left="720"/>
        <w:rPr>
          <w:rFonts w:ascii="Times New Roman" w:hAnsi="Times New Roman" w:cs="Times New Roman"/>
          <w:color w:val="auto"/>
        </w:rPr>
      </w:pPr>
      <w:bookmarkStart w:id="54" w:name="_Toc509584968"/>
      <w:r>
        <w:rPr>
          <w:rFonts w:ascii="Times New Roman" w:hAnsi="Times New Roman" w:cs="Times New Roman"/>
          <w:color w:val="auto"/>
        </w:rPr>
        <w:t>2.4</w:t>
      </w:r>
      <w:r w:rsidR="004B20E5" w:rsidRPr="00F4550C">
        <w:rPr>
          <w:rFonts w:ascii="Times New Roman" w:hAnsi="Times New Roman" w:cs="Times New Roman"/>
          <w:color w:val="auto"/>
        </w:rPr>
        <w:t>.1 Materials and software</w:t>
      </w:r>
      <w:bookmarkEnd w:id="54"/>
    </w:p>
    <w:p w14:paraId="46867660" w14:textId="77777777" w:rsidR="004B20E5" w:rsidRDefault="004B20E5" w:rsidP="00016E35">
      <w:pPr>
        <w:rPr>
          <w:rFonts w:ascii="Times New Roman" w:hAnsi="Times New Roman" w:cs="Times New Roman"/>
        </w:rPr>
      </w:pPr>
    </w:p>
    <w:p w14:paraId="7A0695EB" w14:textId="51CB17B0" w:rsidR="00541D37" w:rsidRDefault="0067068D" w:rsidP="00293E31">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For electrophysiological recordings inside the</w:t>
      </w:r>
      <w:r w:rsidR="0008799C">
        <w:rPr>
          <w:rFonts w:ascii="Times New Roman" w:hAnsi="Times New Roman" w:cs="Times New Roman"/>
          <w:sz w:val="24"/>
          <w:szCs w:val="24"/>
        </w:rPr>
        <w:t xml:space="preserve"> MRI scanner, the BrainAmp MR (Brain Products GmbH, Gilching, Germany), a</w:t>
      </w:r>
      <w:r w:rsidR="00293E31">
        <w:rPr>
          <w:rFonts w:ascii="Times New Roman" w:hAnsi="Times New Roman" w:cs="Times New Roman"/>
          <w:sz w:val="24"/>
          <w:szCs w:val="24"/>
        </w:rPr>
        <w:t>n</w:t>
      </w:r>
      <w:r>
        <w:rPr>
          <w:rFonts w:ascii="Times New Roman" w:hAnsi="Times New Roman" w:cs="Times New Roman"/>
          <w:sz w:val="24"/>
          <w:szCs w:val="24"/>
        </w:rPr>
        <w:t xml:space="preserve"> fMRI compatible</w:t>
      </w:r>
      <w:r w:rsidR="0008799C">
        <w:rPr>
          <w:rFonts w:ascii="Times New Roman" w:hAnsi="Times New Roman" w:cs="Times New Roman"/>
          <w:sz w:val="24"/>
          <w:szCs w:val="24"/>
        </w:rPr>
        <w:t xml:space="preserve"> 32-channel EEG system</w:t>
      </w:r>
      <w:r w:rsidR="0008799C" w:rsidRPr="00F4550C">
        <w:rPr>
          <w:rFonts w:ascii="Times New Roman" w:hAnsi="Times New Roman" w:cs="Times New Roman"/>
          <w:sz w:val="24"/>
          <w:szCs w:val="24"/>
        </w:rPr>
        <w:t xml:space="preserve"> </w:t>
      </w:r>
      <w:r>
        <w:rPr>
          <w:rFonts w:ascii="Times New Roman" w:hAnsi="Times New Roman" w:cs="Times New Roman"/>
          <w:sz w:val="24"/>
          <w:szCs w:val="24"/>
        </w:rPr>
        <w:t>including</w:t>
      </w:r>
      <w:r w:rsidR="0008799C">
        <w:rPr>
          <w:rFonts w:ascii="Times New Roman" w:hAnsi="Times New Roman" w:cs="Times New Roman"/>
          <w:sz w:val="24"/>
          <w:szCs w:val="24"/>
        </w:rPr>
        <w:t xml:space="preserve"> an integrated ECG channel, was used. This system </w:t>
      </w:r>
      <w:r w:rsidR="007D74E4">
        <w:rPr>
          <w:rFonts w:ascii="Times New Roman" w:hAnsi="Times New Roman" w:cs="Times New Roman"/>
          <w:sz w:val="24"/>
          <w:szCs w:val="24"/>
        </w:rPr>
        <w:t>amplifies the recorded electrical signal with</w:t>
      </w:r>
      <w:r w:rsidR="0008799C">
        <w:rPr>
          <w:rFonts w:ascii="Times New Roman" w:hAnsi="Times New Roman" w:cs="Times New Roman"/>
          <w:sz w:val="24"/>
          <w:szCs w:val="24"/>
        </w:rPr>
        <w:t xml:space="preserve"> a shielded amplifier connected via a fiber optic cable to the USB interface in the control room. As a result, </w:t>
      </w:r>
      <w:r w:rsidR="00041CDD">
        <w:rPr>
          <w:rFonts w:ascii="Times New Roman" w:hAnsi="Times New Roman" w:cs="Times New Roman"/>
          <w:sz w:val="24"/>
          <w:szCs w:val="24"/>
        </w:rPr>
        <w:t>there are no artefacts caused by data transmission and the amount of electrical wiring inside the MRI room is minimized.</w:t>
      </w:r>
      <w:r w:rsidR="007D74E4">
        <w:rPr>
          <w:rFonts w:ascii="Times New Roman" w:hAnsi="Times New Roman" w:cs="Times New Roman"/>
          <w:sz w:val="24"/>
          <w:szCs w:val="24"/>
        </w:rPr>
        <w:t xml:space="preserve"> All EEG and ECG channels were recorded using silver/silver chloride (Ag/AgCl) </w:t>
      </w:r>
      <w:r w:rsidR="00C913B3">
        <w:rPr>
          <w:rFonts w:ascii="Times New Roman" w:hAnsi="Times New Roman" w:cs="Times New Roman"/>
          <w:sz w:val="24"/>
          <w:szCs w:val="24"/>
        </w:rPr>
        <w:t xml:space="preserve">ring </w:t>
      </w:r>
      <w:r w:rsidR="007D74E4">
        <w:rPr>
          <w:rFonts w:ascii="Times New Roman" w:hAnsi="Times New Roman" w:cs="Times New Roman"/>
          <w:sz w:val="24"/>
          <w:szCs w:val="24"/>
        </w:rPr>
        <w:t>electrodes.</w:t>
      </w:r>
      <w:r w:rsidR="003878AB">
        <w:rPr>
          <w:rFonts w:ascii="Times New Roman" w:hAnsi="Times New Roman" w:cs="Times New Roman"/>
          <w:sz w:val="24"/>
          <w:szCs w:val="24"/>
        </w:rPr>
        <w:t xml:space="preserve"> </w:t>
      </w:r>
      <w:r w:rsidR="00ED53DA">
        <w:rPr>
          <w:rFonts w:ascii="Times New Roman" w:hAnsi="Times New Roman" w:cs="Times New Roman"/>
          <w:sz w:val="24"/>
          <w:szCs w:val="24"/>
        </w:rPr>
        <w:t>Imaging data were collected in a 3 Tesla MRI scanner (Trio Tim Syste</w:t>
      </w:r>
      <w:r w:rsidR="008478D2">
        <w:rPr>
          <w:rFonts w:ascii="Times New Roman" w:hAnsi="Times New Roman" w:cs="Times New Roman"/>
          <w:sz w:val="24"/>
          <w:szCs w:val="24"/>
        </w:rPr>
        <w:t xml:space="preserve">m, Siemens, Erlangen, Germany) with </w:t>
      </w:r>
      <w:r w:rsidR="00ED53DA">
        <w:rPr>
          <w:rFonts w:ascii="Times New Roman" w:hAnsi="Times New Roman" w:cs="Times New Roman"/>
          <w:sz w:val="24"/>
          <w:szCs w:val="24"/>
        </w:rPr>
        <w:t xml:space="preserve">a 12 channel </w:t>
      </w:r>
      <w:r w:rsidR="008478D2">
        <w:rPr>
          <w:rFonts w:ascii="Times New Roman" w:hAnsi="Times New Roman" w:cs="Times New Roman"/>
          <w:sz w:val="24"/>
          <w:szCs w:val="24"/>
        </w:rPr>
        <w:t>receiving head</w:t>
      </w:r>
      <w:r w:rsidR="00ED53DA">
        <w:rPr>
          <w:rFonts w:ascii="Times New Roman" w:hAnsi="Times New Roman" w:cs="Times New Roman"/>
          <w:sz w:val="24"/>
          <w:szCs w:val="24"/>
        </w:rPr>
        <w:t xml:space="preserve"> coil.</w:t>
      </w:r>
    </w:p>
    <w:p w14:paraId="4FA1A592" w14:textId="46722AC6" w:rsidR="005540EF" w:rsidRDefault="003878AB" w:rsidP="00293E31">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Unlike in common EEG systems, short cables </w:t>
      </w:r>
      <w:r w:rsidR="00541D37">
        <w:rPr>
          <w:rFonts w:ascii="Times New Roman" w:hAnsi="Times New Roman" w:cs="Times New Roman"/>
          <w:sz w:val="24"/>
          <w:szCs w:val="24"/>
        </w:rPr>
        <w:t>connect</w:t>
      </w:r>
      <w:r>
        <w:rPr>
          <w:rFonts w:ascii="Times New Roman" w:hAnsi="Times New Roman" w:cs="Times New Roman"/>
          <w:sz w:val="24"/>
          <w:szCs w:val="24"/>
        </w:rPr>
        <w:t xml:space="preserve"> the electrode cap to the amplifier</w:t>
      </w:r>
      <w:r w:rsidR="00541D37">
        <w:rPr>
          <w:rFonts w:ascii="Times New Roman" w:hAnsi="Times New Roman" w:cs="Times New Roman"/>
          <w:sz w:val="24"/>
          <w:szCs w:val="24"/>
        </w:rPr>
        <w:t>. This</w:t>
      </w:r>
      <w:r>
        <w:rPr>
          <w:rFonts w:ascii="Times New Roman" w:hAnsi="Times New Roman" w:cs="Times New Roman"/>
          <w:sz w:val="24"/>
          <w:szCs w:val="24"/>
        </w:rPr>
        <w:t xml:space="preserve"> </w:t>
      </w:r>
      <w:r w:rsidR="00541D37">
        <w:rPr>
          <w:rFonts w:ascii="Times New Roman" w:hAnsi="Times New Roman" w:cs="Times New Roman"/>
          <w:sz w:val="24"/>
          <w:szCs w:val="24"/>
        </w:rPr>
        <w:t xml:space="preserve">quality </w:t>
      </w:r>
      <w:r>
        <w:rPr>
          <w:rFonts w:ascii="Times New Roman" w:hAnsi="Times New Roman" w:cs="Times New Roman"/>
          <w:sz w:val="24"/>
          <w:szCs w:val="24"/>
        </w:rPr>
        <w:t>prevent</w:t>
      </w:r>
      <w:r w:rsidR="00244AAE">
        <w:rPr>
          <w:rFonts w:ascii="Times New Roman" w:hAnsi="Times New Roman" w:cs="Times New Roman"/>
          <w:sz w:val="24"/>
          <w:szCs w:val="24"/>
        </w:rPr>
        <w:t>s</w:t>
      </w:r>
      <w:r>
        <w:rPr>
          <w:rFonts w:ascii="Times New Roman" w:hAnsi="Times New Roman" w:cs="Times New Roman"/>
          <w:sz w:val="24"/>
          <w:szCs w:val="24"/>
        </w:rPr>
        <w:t xml:space="preserve"> safety risks for the subject and potential sources of artefacts due to free moving wires inside the MRI.</w:t>
      </w:r>
      <w:r w:rsidR="00541D37">
        <w:rPr>
          <w:rFonts w:ascii="Times New Roman" w:hAnsi="Times New Roman" w:cs="Times New Roman"/>
          <w:sz w:val="24"/>
          <w:szCs w:val="24"/>
        </w:rPr>
        <w:t xml:space="preserve"> Another characteristic of the BrainAmp MR system is that it is clocked by the USB interface at the other end of the </w:t>
      </w:r>
      <w:r w:rsidR="00B8632E">
        <w:rPr>
          <w:rFonts w:ascii="Times New Roman" w:hAnsi="Times New Roman" w:cs="Times New Roman"/>
          <w:sz w:val="24"/>
          <w:szCs w:val="24"/>
        </w:rPr>
        <w:t>fiber</w:t>
      </w:r>
      <w:r w:rsidR="00541D37">
        <w:rPr>
          <w:rFonts w:ascii="Times New Roman" w:hAnsi="Times New Roman" w:cs="Times New Roman"/>
          <w:sz w:val="24"/>
          <w:szCs w:val="24"/>
        </w:rPr>
        <w:t xml:space="preserve"> opti</w:t>
      </w:r>
      <w:r w:rsidR="00E33049">
        <w:rPr>
          <w:rFonts w:ascii="Times New Roman" w:hAnsi="Times New Roman" w:cs="Times New Roman"/>
          <w:sz w:val="24"/>
          <w:szCs w:val="24"/>
        </w:rPr>
        <w:t>c cable. In many more sophisticated setup</w:t>
      </w:r>
      <w:r w:rsidR="00541D37">
        <w:rPr>
          <w:rFonts w:ascii="Times New Roman" w:hAnsi="Times New Roman" w:cs="Times New Roman"/>
          <w:sz w:val="24"/>
          <w:szCs w:val="24"/>
        </w:rPr>
        <w:t>s</w:t>
      </w:r>
      <w:r w:rsidR="00E33049">
        <w:rPr>
          <w:rFonts w:ascii="Times New Roman" w:hAnsi="Times New Roman" w:cs="Times New Roman"/>
          <w:sz w:val="24"/>
          <w:szCs w:val="24"/>
        </w:rPr>
        <w:t>, for instance</w:t>
      </w:r>
      <w:r w:rsidR="00541D37">
        <w:rPr>
          <w:rFonts w:ascii="Times New Roman" w:hAnsi="Times New Roman" w:cs="Times New Roman"/>
          <w:sz w:val="24"/>
          <w:szCs w:val="24"/>
        </w:rPr>
        <w:t xml:space="preserve"> involving more than </w:t>
      </w:r>
      <w:r w:rsidR="00E33049">
        <w:rPr>
          <w:rFonts w:ascii="Times New Roman" w:hAnsi="Times New Roman" w:cs="Times New Roman"/>
          <w:sz w:val="24"/>
          <w:szCs w:val="24"/>
        </w:rPr>
        <w:t xml:space="preserve">32 channels, using an external system for </w:t>
      </w:r>
      <w:r w:rsidR="00E33049">
        <w:rPr>
          <w:rFonts w:ascii="Times New Roman" w:hAnsi="Times New Roman" w:cs="Times New Roman"/>
          <w:sz w:val="24"/>
          <w:szCs w:val="24"/>
        </w:rPr>
        <w:lastRenderedPageBreak/>
        <w:t xml:space="preserve">temporal alignment can safe electric connections in the MRI. On top of that, implementing an external clock serves another essential purpose. There is virtually no approach for the correction of artefacts from simultaneous recordings in the EEG that does not rely on temporal synchronization. This task is very demanding, since the EEG has to be acquired with a much higher sampling rate than technically feasible for any MRI scanner and both have to be precisely aligned. Achieving this feat on a data level after the recording is more than likely insufficient for optimal data quality. Hence, a SyncBox (Brain Products GmbH, Gilching, Germany) is used as intermediary between the MRI and the EEG. </w:t>
      </w:r>
      <w:r w:rsidR="00ED53DA">
        <w:rPr>
          <w:rFonts w:ascii="Times New Roman" w:hAnsi="Times New Roman" w:cs="Times New Roman"/>
          <w:sz w:val="24"/>
          <w:szCs w:val="24"/>
        </w:rPr>
        <w:t>The scanner clock is connected to the SyncBox Scanner Interface, which in turn is coupled to the SyncBox main unit. The latter contains all the circuitry necessary for detecting inputs from the clock and for downsampling the input. Lastly, the SyncBox puts out a clock signal to the USB interface, thereby enabling markers for events timed by the scanner clock (i.e., volume acquisition) to be set in the EEG.</w:t>
      </w:r>
      <w:r w:rsidR="00512BDC">
        <w:rPr>
          <w:rFonts w:ascii="Times New Roman" w:hAnsi="Times New Roman" w:cs="Times New Roman"/>
          <w:sz w:val="24"/>
          <w:szCs w:val="24"/>
        </w:rPr>
        <w:t xml:space="preserve"> </w:t>
      </w:r>
      <w:r w:rsidR="00F6684B">
        <w:rPr>
          <w:rFonts w:ascii="Times New Roman" w:hAnsi="Times New Roman" w:cs="Times New Roman"/>
          <w:sz w:val="24"/>
          <w:szCs w:val="24"/>
        </w:rPr>
        <w:t xml:space="preserve">A schematic illustration of this setup can be seen </w:t>
      </w:r>
      <w:r w:rsidR="00F6684B" w:rsidRPr="00FA5F5C">
        <w:rPr>
          <w:rFonts w:ascii="Times New Roman" w:hAnsi="Times New Roman" w:cs="Times New Roman"/>
          <w:sz w:val="24"/>
          <w:szCs w:val="24"/>
        </w:rPr>
        <w:t xml:space="preserve">in </w:t>
      </w:r>
      <w:r w:rsidR="00FA5F5C" w:rsidRPr="00FA5F5C">
        <w:rPr>
          <w:rFonts w:ascii="Times New Roman" w:hAnsi="Times New Roman" w:cs="Times New Roman"/>
          <w:sz w:val="24"/>
          <w:szCs w:val="24"/>
        </w:rPr>
        <w:fldChar w:fldCharType="begin"/>
      </w:r>
      <w:r w:rsidR="00FA5F5C" w:rsidRPr="00FA5F5C">
        <w:rPr>
          <w:rFonts w:ascii="Times New Roman" w:hAnsi="Times New Roman" w:cs="Times New Roman"/>
          <w:sz w:val="24"/>
          <w:szCs w:val="24"/>
        </w:rPr>
        <w:instrText xml:space="preserve"> REF _Ref508544029 \h  \* MERGEFORMAT </w:instrText>
      </w:r>
      <w:r w:rsidR="00FA5F5C" w:rsidRPr="00FA5F5C">
        <w:rPr>
          <w:rFonts w:ascii="Times New Roman" w:hAnsi="Times New Roman" w:cs="Times New Roman"/>
          <w:sz w:val="24"/>
          <w:szCs w:val="24"/>
        </w:rPr>
      </w:r>
      <w:r w:rsidR="00FA5F5C" w:rsidRPr="00FA5F5C">
        <w:rPr>
          <w:rFonts w:ascii="Times New Roman" w:hAnsi="Times New Roman" w:cs="Times New Roman"/>
          <w:sz w:val="24"/>
          <w:szCs w:val="24"/>
        </w:rPr>
        <w:fldChar w:fldCharType="separate"/>
      </w:r>
      <w:r w:rsidR="00FA5F5C" w:rsidRPr="00FA5F5C">
        <w:rPr>
          <w:rFonts w:ascii="Times New Roman" w:hAnsi="Times New Roman" w:cs="Times New Roman"/>
          <w:b/>
          <w:sz w:val="24"/>
          <w:szCs w:val="24"/>
        </w:rPr>
        <w:t xml:space="preserve">Figure </w:t>
      </w:r>
      <w:r w:rsidR="00FA5F5C" w:rsidRPr="00FA5F5C">
        <w:rPr>
          <w:rFonts w:ascii="Times New Roman" w:hAnsi="Times New Roman" w:cs="Times New Roman"/>
          <w:b/>
          <w:noProof/>
          <w:sz w:val="24"/>
          <w:szCs w:val="24"/>
        </w:rPr>
        <w:t>5</w:t>
      </w:r>
      <w:r w:rsidR="00FA5F5C" w:rsidRPr="00FA5F5C">
        <w:rPr>
          <w:rFonts w:ascii="Times New Roman" w:hAnsi="Times New Roman" w:cs="Times New Roman"/>
          <w:sz w:val="24"/>
          <w:szCs w:val="24"/>
        </w:rPr>
        <w:fldChar w:fldCharType="end"/>
      </w:r>
      <w:r w:rsidR="00C060D5">
        <w:rPr>
          <w:rFonts w:ascii="Times New Roman" w:hAnsi="Times New Roman" w:cs="Times New Roman"/>
          <w:sz w:val="24"/>
          <w:szCs w:val="24"/>
        </w:rPr>
        <w:t>.</w:t>
      </w:r>
    </w:p>
    <w:p w14:paraId="4EF2BC4B" w14:textId="4859B363" w:rsidR="00BB3D7B" w:rsidRDefault="00936FE3" w:rsidP="00293E31">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During the experiment EEG data </w:t>
      </w:r>
      <w:r w:rsidR="001B13D6">
        <w:rPr>
          <w:rFonts w:ascii="Times New Roman" w:hAnsi="Times New Roman" w:cs="Times New Roman"/>
          <w:sz w:val="24"/>
          <w:szCs w:val="24"/>
        </w:rPr>
        <w:t>were</w:t>
      </w:r>
      <w:r>
        <w:rPr>
          <w:rFonts w:ascii="Times New Roman" w:hAnsi="Times New Roman" w:cs="Times New Roman"/>
          <w:sz w:val="24"/>
          <w:szCs w:val="24"/>
        </w:rPr>
        <w:t xml:space="preserve"> recorded and observed with BrainVision Recorder (</w:t>
      </w:r>
      <w:r w:rsidR="00DA0C06">
        <w:rPr>
          <w:rFonts w:ascii="Times New Roman" w:hAnsi="Times New Roman" w:cs="Times New Roman"/>
          <w:sz w:val="24"/>
          <w:szCs w:val="24"/>
        </w:rPr>
        <w:t>Version</w:t>
      </w:r>
      <w:r>
        <w:rPr>
          <w:rFonts w:ascii="Times New Roman" w:hAnsi="Times New Roman" w:cs="Times New Roman"/>
          <w:sz w:val="24"/>
          <w:szCs w:val="24"/>
        </w:rPr>
        <w:t xml:space="preserve"> 1.21, Brain Products GmbH, Gilching, Germany</w:t>
      </w:r>
      <w:r w:rsidR="004B1232">
        <w:rPr>
          <w:rFonts w:ascii="Times New Roman" w:hAnsi="Times New Roman" w:cs="Times New Roman"/>
          <w:sz w:val="24"/>
          <w:szCs w:val="24"/>
        </w:rPr>
        <w:t>).</w:t>
      </w:r>
      <w:r w:rsidR="00EA0C17">
        <w:rPr>
          <w:rFonts w:ascii="Times New Roman" w:hAnsi="Times New Roman" w:cs="Times New Roman"/>
          <w:sz w:val="24"/>
          <w:szCs w:val="24"/>
        </w:rPr>
        <w:t xml:space="preserve"> The DPX task, as de</w:t>
      </w:r>
      <w:r w:rsidR="00412F5F">
        <w:rPr>
          <w:rFonts w:ascii="Times New Roman" w:hAnsi="Times New Roman" w:cs="Times New Roman"/>
          <w:sz w:val="24"/>
          <w:szCs w:val="24"/>
        </w:rPr>
        <w:t>s</w:t>
      </w:r>
      <w:r w:rsidR="00EA0C17">
        <w:rPr>
          <w:rFonts w:ascii="Times New Roman" w:hAnsi="Times New Roman" w:cs="Times New Roman"/>
          <w:sz w:val="24"/>
          <w:szCs w:val="24"/>
        </w:rPr>
        <w:t xml:space="preserve">cribed above, was programmed and presented using Presentation (Neurobehavioral Systems, Albany, USA) on a screen behind the MRI scanner. Subjects were able to view the stimuli through </w:t>
      </w:r>
      <w:r w:rsidR="0018023E">
        <w:rPr>
          <w:rFonts w:ascii="Times New Roman" w:hAnsi="Times New Roman" w:cs="Times New Roman"/>
          <w:sz w:val="24"/>
          <w:szCs w:val="24"/>
        </w:rPr>
        <w:t>a mirror above them, which reflected the images on the screen.</w:t>
      </w:r>
    </w:p>
    <w:p w14:paraId="58AB98CD" w14:textId="4056ECE4" w:rsidR="00961F4D" w:rsidRPr="00961F4D" w:rsidRDefault="00961F4D" w:rsidP="00495223">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For s</w:t>
      </w:r>
      <w:r w:rsidR="007A4FC1">
        <w:rPr>
          <w:rFonts w:ascii="Times New Roman" w:hAnsi="Times New Roman" w:cs="Times New Roman"/>
          <w:sz w:val="24"/>
          <w:szCs w:val="24"/>
        </w:rPr>
        <w:t>ubsequent pre-processing of the EEG</w:t>
      </w:r>
      <w:r>
        <w:rPr>
          <w:rFonts w:ascii="Times New Roman" w:hAnsi="Times New Roman" w:cs="Times New Roman"/>
          <w:sz w:val="24"/>
          <w:szCs w:val="24"/>
        </w:rPr>
        <w:t xml:space="preserve"> data</w:t>
      </w:r>
      <w:r w:rsidR="00622983">
        <w:rPr>
          <w:rFonts w:ascii="Times New Roman" w:hAnsi="Times New Roman" w:cs="Times New Roman"/>
          <w:sz w:val="24"/>
          <w:szCs w:val="24"/>
        </w:rPr>
        <w:t>,</w:t>
      </w:r>
      <w:r>
        <w:rPr>
          <w:rFonts w:ascii="Times New Roman" w:hAnsi="Times New Roman" w:cs="Times New Roman"/>
          <w:sz w:val="24"/>
          <w:szCs w:val="24"/>
        </w:rPr>
        <w:t xml:space="preserve"> </w:t>
      </w:r>
      <w:r w:rsidR="00C8492E">
        <w:rPr>
          <w:rFonts w:ascii="Times New Roman" w:hAnsi="Times New Roman" w:cs="Times New Roman"/>
          <w:sz w:val="24"/>
          <w:szCs w:val="24"/>
        </w:rPr>
        <w:t xml:space="preserve">the </w:t>
      </w:r>
      <w:r>
        <w:rPr>
          <w:rFonts w:ascii="Times New Roman" w:hAnsi="Times New Roman" w:cs="Times New Roman"/>
          <w:sz w:val="24"/>
          <w:szCs w:val="24"/>
        </w:rPr>
        <w:t>MNE-python software</w:t>
      </w:r>
      <w:r w:rsidR="0029433A">
        <w:rPr>
          <w:rFonts w:ascii="Times New Roman" w:hAnsi="Times New Roman" w:cs="Times New Roman"/>
          <w:sz w:val="24"/>
          <w:szCs w:val="24"/>
        </w:rPr>
        <w:t xml:space="preserve"> </w:t>
      </w:r>
      <w:r w:rsidR="0029433A">
        <w:rPr>
          <w:rFonts w:ascii="Times New Roman" w:hAnsi="Times New Roman" w:cs="Times New Roman"/>
          <w:sz w:val="24"/>
          <w:szCs w:val="24"/>
        </w:rPr>
        <w:fldChar w:fldCharType="begin" w:fldLock="1"/>
      </w:r>
      <w:r w:rsidR="0029433A">
        <w:rPr>
          <w:rFonts w:ascii="Times New Roman" w:hAnsi="Times New Roman" w:cs="Times New Roman"/>
          <w:sz w:val="24"/>
          <w:szCs w:val="24"/>
        </w:rPr>
        <w:instrText>ADDIN CSL_CITATION { "citationItems" : [ { "id" : "ITEM-1", "itemData" : { "DOI" : "10.3389/fnins.2013.00267", "ISSN" : "1662-4548", "PMID" : "24431986", "abstract" : "Magnetoencephalography and electroencephalography (M/EEG) measure the weak electromagnetic signals generated by neuronal activity in the brain. Using these signals to characterize and locate neural activation in the brain is a challenge that requires expertise in physics, signal processing, statistics, and numerical methods. As part of the MNE software suite, MNE-Python is an open-source software package that addresses this challenge by providing state-of-the-art algorithms implemented in Python that cover multiple methods of data preprocessing, source localization, statistical analysis, and estimation of functional connectivity between distributed brain regions. All algorithms and utility functions are implemented in a consistent manner with well-documented interfaces, enabling users to create M/EEG data analysis pipelines by writing Python scripts. Moreover, MNE-Python is tightly integrated with the core Python libraries for scientific comptutation (NumPy, SciPy) and visualization (matplotlib and Mayavi), as well as the greater neuroimaging ecosystem in Python via the Nibabel package. The code is provided under the new BSD license allowing code reuse, even in commercial products. Although MNE-Python has only been under heavy development for a couple of years, it has rapidly evolved with expanded analysis capabilities and pedagogical tutorials because multiple labs have collaborated during code development to help share best practices. MNE-Python also gives easy access to preprocessed datasets, helping users to get started quickly and facilitating reproducibility of methods by other researchers. Full documentation, including dozens of examples, is available at http://martinos.org/mne.", "author" : [ { "dropping-particle" : "", "family" : "Gramfort", "given" : "Alexandre", "non-dropping-particle" : "", "parse-names" : false, "suffix" : "" }, { "dropping-particle" : "", "family" : "Luessi", "given" : "Martin", "non-dropping-particle" : "", "parse-names" : false, "suffix" : "" }, { "dropping-particle" : "", "family" : "Larson", "given" : "Eric", "non-dropping-particle" : "", "parse-names" : false, "suffix" : "" }, { "dropping-particle" : "", "family" : "Engemann", "given" : "Denis A", "non-dropping-particle" : "", "parse-names" : false, "suffix" : "" }, { "dropping-particle" : "", "family" : "Strohmeier", "given" : "Daniel", "non-dropping-particle" : "", "parse-names" : false, "suffix" : "" }, { "dropping-particle" : "", "family" : "Brodbeck", "given" : "Christian", "non-dropping-particle" : "", "parse-names" : false, "suffix" : "" }, { "dropping-particle" : "", "family" : "Goj", "given" : "Roman", "non-dropping-particle" : "", "parse-names" : false, "suffix" : "" }, { "dropping-particle" : "", "family" : "Jas", "given" : "Mainak", "non-dropping-particle" : "", "parse-names" : false, "suffix" : "" }, { "dropping-particle" : "", "family" : "Brooks", "given" : "Teon", "non-dropping-particle" : "", "parse-names" : false, "suffix" : "" }, { "dropping-particle" : "", "family" : "Parkkonen", "given" : "Lauri", "non-dropping-particle" : "", "parse-names" : false, "suffix" : "" }, { "dropping-particle" : "", "family" : "H\u00e4m\u00e4l\u00e4inen", "given" : "Matti", "non-dropping-particle" : "", "parse-names" : false, "suffix" : "" } ], "container-title" : "Frontiers in neuroscience", "id" : "ITEM-1", "issued" : { "date-parts" : [ [ "2013", "12", "26" ] ] }, "page" : "267", "publisher" : "Frontiers Media SA", "title" : "MEG and EEG data analysis with MNE-Python.", "type" : "article-journal", "volume" : "7" }, "uris" : [ "http://www.mendeley.com/documents/?uuid=e75f6920-2c2f-3d23-9ecb-a6ee6449f322" ] } ], "mendeley" : { "formattedCitation" : "(Gramfort et al., 2013)", "plainTextFormattedCitation" : "(Gramfort et al., 2013)", "previouslyFormattedCitation" : "(Gramfort et al., 2013)" }, "properties" : {  }, "schema" : "https://github.com/citation-style-language/schema/raw/master/csl-citation.json" }</w:instrText>
      </w:r>
      <w:r w:rsidR="0029433A">
        <w:rPr>
          <w:rFonts w:ascii="Times New Roman" w:hAnsi="Times New Roman" w:cs="Times New Roman"/>
          <w:sz w:val="24"/>
          <w:szCs w:val="24"/>
        </w:rPr>
        <w:fldChar w:fldCharType="separate"/>
      </w:r>
      <w:r w:rsidR="0029433A" w:rsidRPr="0029433A">
        <w:rPr>
          <w:rFonts w:ascii="Times New Roman" w:hAnsi="Times New Roman" w:cs="Times New Roman"/>
          <w:noProof/>
          <w:sz w:val="24"/>
          <w:szCs w:val="24"/>
        </w:rPr>
        <w:t>(Gramfort et al., 2013)</w:t>
      </w:r>
      <w:r w:rsidR="0029433A">
        <w:rPr>
          <w:rFonts w:ascii="Times New Roman" w:hAnsi="Times New Roman" w:cs="Times New Roman"/>
          <w:sz w:val="24"/>
          <w:szCs w:val="24"/>
        </w:rPr>
        <w:fldChar w:fldCharType="end"/>
      </w:r>
      <w:r w:rsidR="00656397">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961F4D">
        <w:rPr>
          <w:rFonts w:ascii="Times New Roman" w:hAnsi="Times New Roman" w:cs="Times New Roman"/>
          <w:sz w:val="24"/>
          <w:szCs w:val="24"/>
        </w:rPr>
        <w:t>Bergen plug-in for</w:t>
      </w:r>
      <w:r w:rsidR="0029433A">
        <w:rPr>
          <w:rFonts w:ascii="Times New Roman" w:hAnsi="Times New Roman" w:cs="Times New Roman"/>
          <w:sz w:val="24"/>
          <w:szCs w:val="24"/>
        </w:rPr>
        <w:t xml:space="preserve"> </w:t>
      </w:r>
      <w:r w:rsidRPr="00961F4D">
        <w:rPr>
          <w:rFonts w:ascii="Times New Roman" w:hAnsi="Times New Roman" w:cs="Times New Roman"/>
          <w:sz w:val="24"/>
          <w:szCs w:val="24"/>
        </w:rPr>
        <w:t>EEGLAB</w:t>
      </w:r>
      <w:r w:rsidR="0029433A">
        <w:rPr>
          <w:rFonts w:ascii="Times New Roman" w:hAnsi="Times New Roman" w:cs="Times New Roman"/>
          <w:sz w:val="24"/>
          <w:szCs w:val="24"/>
        </w:rPr>
        <w:t xml:space="preserve"> </w:t>
      </w:r>
      <w:r w:rsidR="0029433A">
        <w:rPr>
          <w:rFonts w:ascii="Times New Roman" w:hAnsi="Times New Roman" w:cs="Times New Roman"/>
          <w:sz w:val="24"/>
          <w:szCs w:val="24"/>
        </w:rPr>
        <w:fldChar w:fldCharType="begin" w:fldLock="1"/>
      </w:r>
      <w:r w:rsidR="0029433A">
        <w:rPr>
          <w:rFonts w:ascii="Times New Roman" w:hAnsi="Times New Roman" w:cs="Times New Roman"/>
          <w:sz w:val="24"/>
          <w:szCs w:val="24"/>
        </w:rPr>
        <w:instrText>ADDIN CSL_CITATION { "citationItems" : [ { "id" : "ITEM-1", "itemData" : { "author" : [ { "dropping-particle" : "", "family" : "Delorme", "given" : "A", "non-dropping-particle" : "", "parse-names" : false, "suffix" : "" }, { "dropping-particle" : "", "family" : "Makeig", "given" : "S", "non-dropping-particle" : "", "parse-names" : false, "suffix" : "" } ], "container-title" : "Journal of neuroscience methods", "id" : "ITEM-1", "issued" : { "date-parts" : [ [ "2004" ] ] }, "title" : "EEGLAB: an open source toolbox for analysis of single-trial EEG dynamics including independent component analysis", "type" : "article-journal" }, "uris" : [ "http://www.mendeley.com/documents/?uuid=e7e5318d-3142-3cd8-985e-5a91acfbbdab" ] } ], "mendeley" : { "formattedCitation" : "(Delorme &amp; Makeig, 2004)", "plainTextFormattedCitation" : "(Delorme &amp; Makeig, 2004)", "previouslyFormattedCitation" : "(Delorme &amp; Makeig, 2004)" }, "properties" : {  }, "schema" : "https://github.com/citation-style-language/schema/raw/master/csl-citation.json" }</w:instrText>
      </w:r>
      <w:r w:rsidR="0029433A">
        <w:rPr>
          <w:rFonts w:ascii="Times New Roman" w:hAnsi="Times New Roman" w:cs="Times New Roman"/>
          <w:sz w:val="24"/>
          <w:szCs w:val="24"/>
        </w:rPr>
        <w:fldChar w:fldCharType="separate"/>
      </w:r>
      <w:r w:rsidR="0029433A" w:rsidRPr="0029433A">
        <w:rPr>
          <w:rFonts w:ascii="Times New Roman" w:hAnsi="Times New Roman" w:cs="Times New Roman"/>
          <w:noProof/>
          <w:sz w:val="24"/>
          <w:szCs w:val="24"/>
        </w:rPr>
        <w:t>(Delorme &amp; Makeig, 2004)</w:t>
      </w:r>
      <w:r w:rsidR="0029433A">
        <w:rPr>
          <w:rFonts w:ascii="Times New Roman" w:hAnsi="Times New Roman" w:cs="Times New Roman"/>
          <w:sz w:val="24"/>
          <w:szCs w:val="24"/>
        </w:rPr>
        <w:fldChar w:fldCharType="end"/>
      </w:r>
      <w:r w:rsidRPr="00961F4D">
        <w:rPr>
          <w:rFonts w:ascii="Times New Roman" w:hAnsi="Times New Roman" w:cs="Times New Roman"/>
          <w:sz w:val="24"/>
          <w:szCs w:val="24"/>
        </w:rPr>
        <w:t>, provided by the fMRI group of the University of Bergen, Norway</w:t>
      </w:r>
      <w:r w:rsidR="00C66CB6">
        <w:rPr>
          <w:rFonts w:ascii="Times New Roman" w:hAnsi="Times New Roman" w:cs="Times New Roman"/>
          <w:sz w:val="24"/>
          <w:szCs w:val="24"/>
        </w:rPr>
        <w:t xml:space="preserve">, </w:t>
      </w:r>
      <w:r w:rsidR="00656397">
        <w:rPr>
          <w:rFonts w:ascii="Times New Roman" w:hAnsi="Times New Roman" w:cs="Times New Roman"/>
          <w:sz w:val="24"/>
          <w:szCs w:val="24"/>
        </w:rPr>
        <w:t>as well as the Fusion ICA Toolbox,</w:t>
      </w:r>
      <w:r w:rsidR="00D842D9">
        <w:rPr>
          <w:rFonts w:ascii="Times New Roman" w:hAnsi="Times New Roman" w:cs="Times New Roman"/>
          <w:sz w:val="24"/>
          <w:szCs w:val="24"/>
        </w:rPr>
        <w:t xml:space="preserve"> provided by the Medical Image Analysis Lab of the University of New Mexico, USA,</w:t>
      </w:r>
      <w:r w:rsidR="00656397">
        <w:rPr>
          <w:rFonts w:ascii="Times New Roman" w:hAnsi="Times New Roman" w:cs="Times New Roman"/>
          <w:sz w:val="24"/>
          <w:szCs w:val="24"/>
        </w:rPr>
        <w:t xml:space="preserve"> for Matlab</w:t>
      </w:r>
      <w:r w:rsidR="00CA314D">
        <w:rPr>
          <w:rFonts w:ascii="Times New Roman" w:hAnsi="Times New Roman" w:cs="Times New Roman"/>
          <w:sz w:val="24"/>
          <w:szCs w:val="24"/>
        </w:rPr>
        <w:t xml:space="preserve"> </w:t>
      </w:r>
      <w:r w:rsidR="00CA314D" w:rsidRPr="00383F89">
        <w:rPr>
          <w:rFonts w:ascii="Times New Roman" w:hAnsi="Times New Roman" w:cs="Times New Roman"/>
          <w:sz w:val="24"/>
          <w:szCs w:val="24"/>
        </w:rPr>
        <w:t>(Release 2014b, The MathWorks, Inc., Natick, Massachusetts, United States)</w:t>
      </w:r>
      <w:r w:rsidR="00656397">
        <w:rPr>
          <w:rFonts w:ascii="Times New Roman" w:hAnsi="Times New Roman" w:cs="Times New Roman"/>
          <w:sz w:val="24"/>
          <w:szCs w:val="24"/>
        </w:rPr>
        <w:t xml:space="preserve"> </w:t>
      </w:r>
      <w:r w:rsidR="00C66CB6">
        <w:rPr>
          <w:rFonts w:ascii="Times New Roman" w:hAnsi="Times New Roman" w:cs="Times New Roman"/>
          <w:sz w:val="24"/>
          <w:szCs w:val="24"/>
        </w:rPr>
        <w:t>were used</w:t>
      </w:r>
      <w:r w:rsidR="0029433A">
        <w:rPr>
          <w:rFonts w:ascii="Times New Roman" w:hAnsi="Times New Roman" w:cs="Times New Roman"/>
          <w:sz w:val="24"/>
          <w:szCs w:val="24"/>
        </w:rPr>
        <w:t>.</w:t>
      </w:r>
      <w:r w:rsidR="0019548B">
        <w:rPr>
          <w:rFonts w:ascii="Times New Roman" w:hAnsi="Times New Roman" w:cs="Times New Roman"/>
          <w:sz w:val="24"/>
          <w:szCs w:val="24"/>
        </w:rPr>
        <w:t xml:space="preserve"> The latter was chosen to perform jICA and pICA.</w:t>
      </w:r>
      <w:r w:rsidR="00C66CB6">
        <w:rPr>
          <w:rFonts w:ascii="Times New Roman" w:hAnsi="Times New Roman" w:cs="Times New Roman"/>
          <w:sz w:val="24"/>
          <w:szCs w:val="24"/>
        </w:rPr>
        <w:t xml:space="preserve"> Pre-processing of the fMRI data </w:t>
      </w:r>
      <w:r w:rsidR="001B13D6">
        <w:rPr>
          <w:rFonts w:ascii="Times New Roman" w:hAnsi="Times New Roman" w:cs="Times New Roman"/>
          <w:sz w:val="24"/>
          <w:szCs w:val="24"/>
        </w:rPr>
        <w:t>were</w:t>
      </w:r>
      <w:r w:rsidR="00C66CB6">
        <w:rPr>
          <w:rFonts w:ascii="Times New Roman" w:hAnsi="Times New Roman" w:cs="Times New Roman"/>
          <w:sz w:val="24"/>
          <w:szCs w:val="24"/>
        </w:rPr>
        <w:t xml:space="preserve"> performed with processing pipelines build in Nipype </w:t>
      </w:r>
      <w:r w:rsidR="00C66CB6">
        <w:rPr>
          <w:rFonts w:ascii="Times New Roman" w:hAnsi="Times New Roman" w:cs="Times New Roman"/>
          <w:sz w:val="24"/>
          <w:szCs w:val="24"/>
        </w:rPr>
        <w:fldChar w:fldCharType="begin" w:fldLock="1"/>
      </w:r>
      <w:r w:rsidR="00C66CB6">
        <w:rPr>
          <w:rFonts w:ascii="Times New Roman" w:hAnsi="Times New Roman" w:cs="Times New Roman"/>
          <w:sz w:val="24"/>
          <w:szCs w:val="24"/>
        </w:rPr>
        <w:instrText>ADDIN CSL_CITATION { "citationItems" : [ { "id" : "ITEM-1", "itemData" : { "DOI" : "10.3389/fninf.2011.00013", "ISSN" : "1662-5196", "abstract" : "Current neuroimaging software offer users an incredible opportunity to analyze their data in different ways, with different underlying assumptions. Several sophisticated software packages (e.g., AFNI, BrainVoyager, FSL, FreeSurfer, Nipy, R, SPM) are used to process and analyze large and often diverse (highly multi-dimensional) data. However, this heterogeneous collection of specialized applications creates several issues that hinder replicable, efficient and optimal use of neuroimaging analysis approaches: 1) No uniform access to neuroimaging analysis software and usage information; 2) No framework for comparative algorithm development and dissemination; 3) Personnel turnover in laboratories often limits methodological continuity and training new personnel takes time; 4) Neuroimaging software packages do not address computational efficiency; and 5) Methods sections in journal articles are inadequate for reproducing results. To address these issues, we present Nipype (Neuroimaging in Python: Pipelines and Interfaces; http://nipy.org/nipype), an open-source, community-developed, software package and scriptable library. Nipype solves the issues by providing Interfaces to existing neuroimaging software with uniform usage semantics and by facilitating interaction between these packages using Workflows. Nipype provides an environment that encourages interactive exploration of algorithms, eases the design of Workflows within and between packages, allows rapid comparative development of algorithms and reduces the learning curve necessary to use different packages. Nipype supports both local and remote execution on multi-core machines and clusters, without additional scripting. Nipype is BSD licensed, allowing anyone unrestricted usage. An open, community-driven development philosophy allows the software to quickly adapt and address the varied needs of the evolving neuroimaging community, especially in the context of increasing demand for reproducible research.", "author" : [ { "dropping-particle" : "", "family" : "Gorgolewski", "given" : "Krzysztof", "non-dropping-particle" : "", "parse-names" : false, "suffix" : "" }, { "dropping-particle" : "", "family" : "Burns", "given" : "Christopher D.", "non-dropping-particle" : "", "parse-names" : false, "suffix" : "" }, { "dropping-particle" : "", "family" : "Madison", "given" : "Cindee", "non-dropping-particle" : "", "parse-names" : false, "suffix" : "" }, { "dropping-particle" : "", "family" : "Clark", "given" : "Dav", "non-dropping-particle" : "", "parse-names" : false, "suffix" : "" }, { "dropping-particle" : "", "family" : "Halchenko", "given" : "Yaroslav O.", "non-dropping-particle" : "", "parse-names" : false, "suffix" : "" }, { "dropping-particle" : "", "family" : "Waskom", "given" : "Michael L.", "non-dropping-particle" : "", "parse-names" : false, "suffix" : "" }, { "dropping-particle" : "", "family" : "Ghosh", "given" : "Satrajit S.", "non-dropping-particle" : "", "parse-names" : false, "suffix" : "" } ], "container-title" : "Frontiers in Neuroinformatics", "id" : "ITEM-1", "issued" : { "date-parts" : [ [ "2011", "8", "22" ] ] }, "page" : "13", "publisher" : "Frontiers", "title" : "Nipype: A Flexible, Lightweight and Extensible Neuroimaging Data Processing Framework in Python", "type" : "article-journal", "volume" : "5" }, "uris" : [ "http://www.mendeley.com/documents/?uuid=2ec3ead8-8cf0-3861-8424-aff8686f1974" ] } ], "mendeley" : { "formattedCitation" : "(Gorgolewski et al., 2011)", "plainTextFormattedCitation" : "(Gorgolewski et al., 2011)", "previouslyFormattedCitation" : "(Gorgolewski et al., 2011)" }, "properties" : {  }, "schema" : "https://github.com/citation-style-language/schema/raw/master/csl-citation.json" }</w:instrText>
      </w:r>
      <w:r w:rsidR="00C66CB6">
        <w:rPr>
          <w:rFonts w:ascii="Times New Roman" w:hAnsi="Times New Roman" w:cs="Times New Roman"/>
          <w:sz w:val="24"/>
          <w:szCs w:val="24"/>
        </w:rPr>
        <w:fldChar w:fldCharType="separate"/>
      </w:r>
      <w:r w:rsidR="00C66CB6" w:rsidRPr="00C66CB6">
        <w:rPr>
          <w:rFonts w:ascii="Times New Roman" w:hAnsi="Times New Roman" w:cs="Times New Roman"/>
          <w:noProof/>
          <w:sz w:val="24"/>
          <w:szCs w:val="24"/>
        </w:rPr>
        <w:t>(Gorgolewski et al., 2011)</w:t>
      </w:r>
      <w:r w:rsidR="00C66CB6">
        <w:rPr>
          <w:rFonts w:ascii="Times New Roman" w:hAnsi="Times New Roman" w:cs="Times New Roman"/>
          <w:sz w:val="24"/>
          <w:szCs w:val="24"/>
        </w:rPr>
        <w:fldChar w:fldCharType="end"/>
      </w:r>
      <w:r w:rsidR="00C66CB6">
        <w:rPr>
          <w:rFonts w:ascii="Times New Roman" w:hAnsi="Times New Roman" w:cs="Times New Roman"/>
          <w:sz w:val="24"/>
          <w:szCs w:val="24"/>
        </w:rPr>
        <w:t xml:space="preserve">. For this purpose, software packages containing functions from </w:t>
      </w:r>
      <w:r w:rsidR="00CE3CCA">
        <w:rPr>
          <w:rFonts w:ascii="Times New Roman" w:hAnsi="Times New Roman" w:cs="Times New Roman"/>
          <w:sz w:val="24"/>
          <w:szCs w:val="24"/>
        </w:rPr>
        <w:t>FSL</w:t>
      </w:r>
      <w:r w:rsidR="00AA0E5A">
        <w:rPr>
          <w:rFonts w:ascii="Times New Roman" w:hAnsi="Times New Roman" w:cs="Times New Roman"/>
          <w:sz w:val="24"/>
          <w:szCs w:val="24"/>
        </w:rPr>
        <w:t xml:space="preserve"> </w:t>
      </w:r>
      <w:r w:rsidR="00AA0E5A">
        <w:rPr>
          <w:rFonts w:ascii="Times New Roman" w:hAnsi="Times New Roman" w:cs="Times New Roman"/>
          <w:sz w:val="24"/>
          <w:szCs w:val="24"/>
        </w:rPr>
        <w:fldChar w:fldCharType="begin" w:fldLock="1"/>
      </w:r>
      <w:r w:rsidR="00CE3CCA">
        <w:rPr>
          <w:rFonts w:ascii="Times New Roman" w:hAnsi="Times New Roman" w:cs="Times New Roman"/>
          <w:sz w:val="24"/>
          <w:szCs w:val="24"/>
        </w:rPr>
        <w:instrText>ADDIN CSL_CITATION { "citationItems" : [ { "id" : "ITEM-1", "itemData" : { "DOI" : "10.1016/j.neuroimage.2004.07.051", "ISBN" : "1053-8119 (Print)", "ISSN" : "10538119", "PMID" : "15501092", "abstract" : "The techniques available for the interrogation and analysis of neuroimaging data have a large influence in determining the flexibil-ity, sensitivity and scope of neuroimaging experiments. The development of such methodologies has allowed investigators to address scientific questions which could not previously be answered and, as such, has become an important research area in its own right. In this paper, we present a review of the research carried out by the Analysis Group at the Oxford Centre for Functional MRI of the Brain (FMRIB). This research has focussed on the development of new methodologies for the analysis of both structural and functional magnetic resonance imaging data . The majority of the research laid out in this paper has been implemented as freely available software tools within FMRIB's Software Library (FSL).", "author" : [ { "dropping-particle" : "", "family" : "Smith", "given" : "Stephen M", "non-dropping-particle" : "", "parse-names" : false, "suffix" : "" }, { "dropping-particle" : "", "family" : "Jenkinson", "given" : "Mark", "non-dropping-particle" : "", "parse-names" : false, "suffix" : "" }, { "dropping-particle" : "", "family" : "Woolrich", "given" : "Mark W", "non-dropping-particle" : "", "parse-names" : false, "suffix" : "" }, { "dropping-particle" : "", "family" : "Beckmann", "given" : "Christian F", "non-dropping-particle" : "", "parse-names" : false, "suffix" : "" }, { "dropping-particle" : "", "family" : "Behrens", "given" : "Timothy E J", "non-dropping-particle" : "", "parse-names" : false, "suffix" : "" }, { "dropping-particle" : "", "family" : "Johansen-berg", "given" : "Heidi", "non-dropping-particle" : "", "parse-names" : false, "suffix" : "" }, { "dropping-particle" : "", "family" : "Bannister", "given" : "Peter R", "non-dropping-particle" : "", "parse-names" : false, "suffix" : "" }, { "dropping-particle" : "De", "family" : "Luca", "given" : "Marilena", "non-dropping-particle" : "", "parse-names" : false, "suffix" : "" }, { "dropping-particle" : "", "family" : "Drobnjak", "given" : "Ivana", "non-dropping-particle" : "", "parse-names" : false, "suffix" : "" }, { "dropping-particle" : "", "family" : "Flitney", "given" : "David E", "non-dropping-particle" : "", "parse-names" : false, "suffix" : "" }, { "dropping-particle" : "", "family" : "Niazy", "given" : "Rami K", "non-dropping-particle" : "", "parse-names" : false, "suffix" : "" }, { "dropping-particle" : "", "family" : "Saunders", "given" : "James", "non-dropping-particle" : "", "parse-names" : false, "suffix" : "" }, { "dropping-particle" : "", "family" : "Vickers", "given" : "John", "non-dropping-particle" : "", "parse-names" : false, "suffix" : "" }, { "dropping-particle" : "", "family" : "Zhang", "given" : "Yongyue", "non-dropping-particle" : "", "parse-names" : false, "suffix" : "" }, { "dropping-particle" : "De", "family" : "Stefano", "given" : "Nicola", "non-dropping-particle" : "", "parse-names" : false, "suffix" : "" }, { "dropping-particle" : "", "family" : "Brady", "given" : "J Michael", "non-dropping-particle" : "", "parse-names" : false, "suffix" : "" }, { "dropping-particle" : "", "family" : "Matthews", "given" : "Paul M", "non-dropping-particle" : "", "parse-names" : false, "suffix" : "" } ], "container-title" : "Neuroimage", "id" : "ITEM-1", "issued" : { "date-parts" : [ [ "2004" ] ] }, "page" : "208-219", "title" : "Advances in Functional and Structural MR Image Analysis and Implementation as FSL Technical Report TR04SS2", "type" : "article-journal", "volume" : "23(S1)" }, "uris" : [ "http://www.mendeley.com/documents/?uuid=abc59cfc-7bf8-3f14-ba49-86a0df9acca2" ] } ], "mendeley" : { "formattedCitation" : "(Smith et al., 2004)", "plainTextFormattedCitation" : "(Smith et al., 2004)", "previouslyFormattedCitation" : "(Smith et al., 2004)" }, "properties" : {  }, "schema" : "https://github.com/citation-style-language/schema/raw/master/csl-citation.json" }</w:instrText>
      </w:r>
      <w:r w:rsidR="00AA0E5A">
        <w:rPr>
          <w:rFonts w:ascii="Times New Roman" w:hAnsi="Times New Roman" w:cs="Times New Roman"/>
          <w:sz w:val="24"/>
          <w:szCs w:val="24"/>
        </w:rPr>
        <w:fldChar w:fldCharType="separate"/>
      </w:r>
      <w:r w:rsidR="00AA0E5A" w:rsidRPr="00AA0E5A">
        <w:rPr>
          <w:rFonts w:ascii="Times New Roman" w:hAnsi="Times New Roman" w:cs="Times New Roman"/>
          <w:noProof/>
          <w:sz w:val="24"/>
          <w:szCs w:val="24"/>
        </w:rPr>
        <w:t>(Smith et al., 2004)</w:t>
      </w:r>
      <w:r w:rsidR="00AA0E5A">
        <w:rPr>
          <w:rFonts w:ascii="Times New Roman" w:hAnsi="Times New Roman" w:cs="Times New Roman"/>
          <w:sz w:val="24"/>
          <w:szCs w:val="24"/>
        </w:rPr>
        <w:fldChar w:fldCharType="end"/>
      </w:r>
      <w:r w:rsidR="00102C89">
        <w:rPr>
          <w:rFonts w:ascii="Times New Roman" w:hAnsi="Times New Roman" w:cs="Times New Roman"/>
          <w:sz w:val="24"/>
          <w:szCs w:val="24"/>
        </w:rPr>
        <w:t>, FreeSurfer</w:t>
      </w:r>
      <w:r w:rsidR="00F414D6">
        <w:rPr>
          <w:rFonts w:ascii="Times New Roman" w:hAnsi="Times New Roman" w:cs="Times New Roman"/>
          <w:sz w:val="24"/>
          <w:szCs w:val="24"/>
        </w:rPr>
        <w:t xml:space="preserve"> </w:t>
      </w:r>
      <w:r w:rsidR="00F414D6">
        <w:rPr>
          <w:rFonts w:ascii="Times New Roman" w:hAnsi="Times New Roman" w:cs="Times New Roman"/>
          <w:sz w:val="24"/>
          <w:szCs w:val="24"/>
        </w:rPr>
        <w:fldChar w:fldCharType="begin" w:fldLock="1"/>
      </w:r>
      <w:r w:rsidR="00F414D6">
        <w:rPr>
          <w:rFonts w:ascii="Times New Roman" w:hAnsi="Times New Roman" w:cs="Times New Roman"/>
          <w:sz w:val="24"/>
          <w:szCs w:val="24"/>
        </w:rPr>
        <w:instrText>ADDIN CSL_CITATION { "citationItems" : [ { "id" : "ITEM-1", "itemData" : { "DOI" : "10.1016/j.neuroimage.2012.02.084", "ISSN" : "1095-9572", "PMID" : "22430496", "abstract" : "Longitudinal image analysis has become increasingly important in clinical studies of normal aging and neurodegenerative disorders. Furthermore, there is a growing appreciation of the potential utility of longitudinally acquired structural images and reliable image processing to evaluate disease modifying therapies. Challenges have been related to the variability that is inherent in the available cross-sectional processing tools, to the introduction of bias in longitudinal processing and to potential over-regularization. In this paper we introduce a novel longitudinal image processing framework, based on unbiased, robust, within-subject template creation, for automatic surface reconstruction and segmentation of brain MRI of arbitrarily many time points. We demonstrate that it is essential to treat all input images exactly the same as removing only interpolation asymmetries is not sufficient to remove processing bias. We successfully reduce variability and avoid over-regularization by initializing the processing in each time point with common information from the subject template. The presented results show a significant increase in precision and discrimination power while preserving the ability to detect large anatomical deviations; as such they hold great potential in clinical applications, e.g. allowing for smaller sample sizes or shorter trials to establish disease specific biomarkers or to quantify drug effects.", "author" : [ { "dropping-particle" : "", "family" : "Reuter", "given" : "Martin", "non-dropping-particle" : "", "parse-names" : false, "suffix" : "" }, { "dropping-particle" : "", "family" : "Schmansky", "given" : "Nicholas J", "non-dropping-particle" : "", "parse-names" : false, "suffix" : "" }, { "dropping-particle" : "", "family" : "Rosas", "given" : "H Diana", "non-dropping-particle" : "", "parse-names" : false, "suffix" : "" }, { "dropping-particle" : "", "family" : "Fischl", "given" : "Bruce", "non-dropping-particle" : "", "parse-names" : false, "suffix" : "" } ], "container-title" : "NeuroImage", "id" : "ITEM-1", "issue" : "4", "issued" : { "date-parts" : [ [ "2012", "7", "16" ] ] }, "page" : "1402-18", "publisher" : "NIH Public Access", "title" : "Within-subject template estimation for unbiased longitudinal image analysis.", "type" : "article-journal", "volume" : "61" }, "uris" : [ "http://www.mendeley.com/documents/?uuid=bec20ffb-e844-3587-bd56-c820c906c5a0" ] } ], "mendeley" : { "formattedCitation" : "(Reuter, Schmansky, Rosas, &amp; Fischl, 2012)", "plainTextFormattedCitation" : "(Reuter, Schmansky, Rosas, &amp; Fischl, 2012)", "previouslyFormattedCitation" : "(Reuter, Schmansky, Rosas, &amp; Fischl, 2012)" }, "properties" : {  }, "schema" : "https://github.com/citation-style-language/schema/raw/master/csl-citation.json" }</w:instrText>
      </w:r>
      <w:r w:rsidR="00F414D6">
        <w:rPr>
          <w:rFonts w:ascii="Times New Roman" w:hAnsi="Times New Roman" w:cs="Times New Roman"/>
          <w:sz w:val="24"/>
          <w:szCs w:val="24"/>
        </w:rPr>
        <w:fldChar w:fldCharType="separate"/>
      </w:r>
      <w:r w:rsidR="00F414D6" w:rsidRPr="00F414D6">
        <w:rPr>
          <w:rFonts w:ascii="Times New Roman" w:hAnsi="Times New Roman" w:cs="Times New Roman"/>
          <w:noProof/>
          <w:sz w:val="24"/>
          <w:szCs w:val="24"/>
        </w:rPr>
        <w:t>(Reuter, Schmansky, Rosas, &amp; Fischl, 2012)</w:t>
      </w:r>
      <w:r w:rsidR="00F414D6">
        <w:rPr>
          <w:rFonts w:ascii="Times New Roman" w:hAnsi="Times New Roman" w:cs="Times New Roman"/>
          <w:sz w:val="24"/>
          <w:szCs w:val="24"/>
        </w:rPr>
        <w:fldChar w:fldCharType="end"/>
      </w:r>
      <w:r w:rsidR="00CE3CCA">
        <w:rPr>
          <w:rFonts w:ascii="Times New Roman" w:hAnsi="Times New Roman" w:cs="Times New Roman"/>
          <w:sz w:val="24"/>
          <w:szCs w:val="24"/>
        </w:rPr>
        <w:t xml:space="preserve"> and SPM </w:t>
      </w:r>
      <w:r w:rsidR="00CE3CCA">
        <w:rPr>
          <w:rFonts w:ascii="Times New Roman" w:hAnsi="Times New Roman" w:cs="Times New Roman"/>
          <w:sz w:val="24"/>
          <w:szCs w:val="24"/>
        </w:rPr>
        <w:fldChar w:fldCharType="begin" w:fldLock="1"/>
      </w:r>
      <w:r w:rsidR="00CE3CCA">
        <w:rPr>
          <w:rFonts w:ascii="Times New Roman" w:hAnsi="Times New Roman" w:cs="Times New Roman"/>
          <w:sz w:val="24"/>
          <w:szCs w:val="24"/>
        </w:rPr>
        <w:instrText>ADDIN CSL_CITATION { "citationItems" : [ { "id" : "ITEM-1", "itemData" : { "abstract" : "Statistical parametric maps are spatially extended statistical processes that are used to test hypotheses about regionally specific effects in neuroimaging data. The most established sorts of statistical parametric maps (e.g. Friston et al 1991, Worsley et al 1992)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small number of operational equations used are the same, irrespective of the complexity of the experiment or nature of the statistical model and (ii) the generality of the framework provides for great latitude in experimental design and analysis.", "author" : [ { "dropping-particle" : "", "family" : "Friston", "given" : "Karl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"J-B",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"1995" ] ] }, "page" : "189-210", "title" : "Statistical Parametric Maps in Functional Imaging : A General Linear Approach", "type" : "article-journal", "volume" : "2" }, "uris" : [ "http://www.mendeley.com/documents/?uuid=25d63f82-e5a6-3bc2-9f86-195840f65c59" ] } ], "mendeley" : { "formattedCitation" : "(Friston et al., 1995)", "plainTextFormattedCitation" : "(Friston et al., 1995)", "previouslyFormattedCitation" : "(Friston et al., 1995)" }, "properties" : {  }, "schema" : "https://github.com/citation-style-language/schema/raw/master/csl-citation.json" }</w:instrText>
      </w:r>
      <w:r w:rsidR="00CE3CCA">
        <w:rPr>
          <w:rFonts w:ascii="Times New Roman" w:hAnsi="Times New Roman" w:cs="Times New Roman"/>
          <w:sz w:val="24"/>
          <w:szCs w:val="24"/>
        </w:rPr>
        <w:fldChar w:fldCharType="separate"/>
      </w:r>
      <w:r w:rsidR="00CE3CCA" w:rsidRPr="00CE3CCA">
        <w:rPr>
          <w:rFonts w:ascii="Times New Roman" w:hAnsi="Times New Roman" w:cs="Times New Roman"/>
          <w:noProof/>
          <w:sz w:val="24"/>
          <w:szCs w:val="24"/>
        </w:rPr>
        <w:t>(Friston et al., 1995)</w:t>
      </w:r>
      <w:r w:rsidR="00CE3CCA">
        <w:rPr>
          <w:rFonts w:ascii="Times New Roman" w:hAnsi="Times New Roman" w:cs="Times New Roman"/>
          <w:sz w:val="24"/>
          <w:szCs w:val="24"/>
        </w:rPr>
        <w:fldChar w:fldCharType="end"/>
      </w:r>
      <w:r w:rsidR="00774161">
        <w:rPr>
          <w:rFonts w:ascii="Times New Roman" w:hAnsi="Times New Roman" w:cs="Times New Roman"/>
          <w:sz w:val="24"/>
          <w:szCs w:val="24"/>
        </w:rPr>
        <w:t xml:space="preserve"> were integrated in the pipeline.</w:t>
      </w:r>
      <w:r w:rsidR="003E3393">
        <w:rPr>
          <w:rFonts w:ascii="Times New Roman" w:hAnsi="Times New Roman" w:cs="Times New Roman"/>
          <w:sz w:val="24"/>
          <w:szCs w:val="24"/>
        </w:rPr>
        <w:t xml:space="preserve"> Basic descriptive and inferential analyses</w:t>
      </w:r>
      <w:r w:rsidR="00B0091D">
        <w:rPr>
          <w:rFonts w:ascii="Times New Roman" w:hAnsi="Times New Roman" w:cs="Times New Roman"/>
          <w:sz w:val="24"/>
          <w:szCs w:val="24"/>
        </w:rPr>
        <w:t xml:space="preserve"> on</w:t>
      </w:r>
      <w:r w:rsidR="003E3393">
        <w:rPr>
          <w:rFonts w:ascii="Times New Roman" w:hAnsi="Times New Roman" w:cs="Times New Roman"/>
          <w:sz w:val="24"/>
          <w:szCs w:val="24"/>
        </w:rPr>
        <w:t xml:space="preserve"> behavioral, electrophysiological and imaging data were carried out in python utilizing </w:t>
      </w:r>
      <w:r w:rsidR="00AF20E2">
        <w:rPr>
          <w:rFonts w:ascii="Times New Roman" w:hAnsi="Times New Roman" w:cs="Times New Roman"/>
          <w:sz w:val="24"/>
          <w:szCs w:val="24"/>
        </w:rPr>
        <w:t xml:space="preserve">the SciPy </w:t>
      </w:r>
      <w:r w:rsidR="00AF20E2">
        <w:rPr>
          <w:rFonts w:ascii="Times New Roman" w:hAnsi="Times New Roman" w:cs="Times New Roman"/>
          <w:sz w:val="24"/>
          <w:szCs w:val="24"/>
        </w:rPr>
        <w:fldChar w:fldCharType="begin" w:fldLock="1"/>
      </w:r>
      <w:r w:rsidR="00AF20E2">
        <w:rPr>
          <w:rFonts w:ascii="Times New Roman" w:hAnsi="Times New Roman" w:cs="Times New Roman"/>
          <w:sz w:val="24"/>
          <w:szCs w:val="24"/>
        </w:rPr>
        <w:instrText>ADDIN CSL_CITATION { "citationItems" : [ { "id" : "ITEM-1", "itemData" : { "author" : [ { "dropping-particle" : "", "family" : "Jones", "given" : "E", "non-dropping-particle" : "", "parse-names" : false, "suffix" : "" }, { "dropping-particle" : "", "family" : "Oliphant", "given" : "T", "non-dropping-particle" : "", "parse-names" : false, "suffix" : "" }, { "dropping-particle" : "", "family" : "Peterson", "given" : "P", "non-dropping-particle" : "", "parse-names" : false, "suffix" : "" } ], "id" : "ITEM-1", "issued" : { "date-parts" : [ [ "2014" ] ] }, "title" : "{SciPy}: open source scientific tools for {Python}", "type" : "article-journal" }, "uris" : [ "http://www.mendeley.com/documents/?uuid=513b1d22-f795-3986-946b-9ce5d2e2aaae" ] } ], "mendeley" : { "formattedCitation" : "(Jones, Oliphant, &amp; Peterson, 2014)", "plainTextFormattedCitation" : "(Jones, Oliphant, &amp; Peterson, 2014)", "previouslyFormattedCitation" : "(Jones, Oliphant, &amp; Peterson, 2014)" }, "properties" : {  }, "schema" : "https://github.com/citation-style-language/schema/raw/master/csl-citation.json" }</w:instrText>
      </w:r>
      <w:r w:rsidR="00AF20E2">
        <w:rPr>
          <w:rFonts w:ascii="Times New Roman" w:hAnsi="Times New Roman" w:cs="Times New Roman"/>
          <w:sz w:val="24"/>
          <w:szCs w:val="24"/>
        </w:rPr>
        <w:fldChar w:fldCharType="separate"/>
      </w:r>
      <w:r w:rsidR="00AF20E2" w:rsidRPr="00AF20E2">
        <w:rPr>
          <w:rFonts w:ascii="Times New Roman" w:hAnsi="Times New Roman" w:cs="Times New Roman"/>
          <w:noProof/>
          <w:sz w:val="24"/>
          <w:szCs w:val="24"/>
        </w:rPr>
        <w:t>(Jones, Oliphant, &amp; Peterson, 2014)</w:t>
      </w:r>
      <w:r w:rsidR="00AF20E2">
        <w:rPr>
          <w:rFonts w:ascii="Times New Roman" w:hAnsi="Times New Roman" w:cs="Times New Roman"/>
          <w:sz w:val="24"/>
          <w:szCs w:val="24"/>
        </w:rPr>
        <w:fldChar w:fldCharType="end"/>
      </w:r>
      <w:r w:rsidR="00AF20E2">
        <w:rPr>
          <w:rFonts w:ascii="Times New Roman" w:hAnsi="Times New Roman" w:cs="Times New Roman"/>
          <w:sz w:val="24"/>
          <w:szCs w:val="24"/>
        </w:rPr>
        <w:t xml:space="preserve">, NumPy </w:t>
      </w:r>
      <w:r w:rsidR="00AF20E2">
        <w:rPr>
          <w:rFonts w:ascii="Times New Roman" w:hAnsi="Times New Roman" w:cs="Times New Roman"/>
          <w:sz w:val="24"/>
          <w:szCs w:val="24"/>
        </w:rPr>
        <w:fldChar w:fldCharType="begin" w:fldLock="1"/>
      </w:r>
      <w:r w:rsidR="00AF20E2">
        <w:rPr>
          <w:rFonts w:ascii="Times New Roman" w:hAnsi="Times New Roman" w:cs="Times New Roman"/>
          <w:sz w:val="24"/>
          <w:szCs w:val="24"/>
        </w:rPr>
        <w:instrText>ADDIN CSL_CITATION { "citationItems" : [ { "id" : "ITEM-1", "itemData" : { "DOI" : "10.1109/MCSE.2011.37", "ISSN" : "1521-9615", "PMID" : "1000224770", "abstract" : "In the Python wo</w:instrText>
      </w:r>
      <w:r w:rsidR="00AF20E2" w:rsidRPr="00A35762">
        <w:rPr>
          <w:rFonts w:ascii="Times New Roman" w:hAnsi="Times New Roman" w:cs="Times New Roman"/>
          <w:sz w:val="24"/>
          <w:szCs w:val="24"/>
          <w:lang w:val="de-DE"/>
        </w:rPr>
        <w:instrText>rld, NumPy arrays are the standard representat</w:instrText>
      </w:r>
      <w:r w:rsidR="00AF20E2" w:rsidRPr="00AF20E2">
        <w:rPr>
          <w:rFonts w:ascii="Times New Roman" w:hAnsi="Times New Roman" w:cs="Times New Roman"/>
          <w:sz w:val="24"/>
          <w:szCs w:val="24"/>
          <w:lang w:val="de-DE"/>
        </w:rPr>
        <w:instrText>ion for numerical data and enable efficient implementation of numerical computations in a high-level language. As this effort shows, NumPy performance can be improved through three techniques: vectorizing calculations, avoiding copying data in memory, and minimizing operation counts.", "author" : [ { "dropping-particle" : "", "family" : "Walt", "given" : "St\u00e9fan", "non-dropping-particle" : "van der", "parse-names" : false, "suffix" : "" }, { "dropping-particle" : "", "family" : "Colbert", "given" : "S Chris", "non-dropping-particle" : "", "parse-names" : false, "suffix" : "" }, { "dropping-particle" : "", "family" : "Varoquaux", "given" : "Ga\u00ebl", "non-dropping-particle" : "", "parse-names" : false, "suffix" : "" } ], "container-title" : "Computing in Science {&amp;} Engeneering", "id" : "ITEM-1", "issued" : { "date-parts" : [ [ "2011" ] ] }, "page" : "22-30", "title" : "The NumPy Array: A Struture for Efficient Numerical Computation", "type" : "article-journal", "volume" : "13" }, "uris" : [ "http://www.mendeley.com/documents/?uuid=acbbf2da-1a5d-3647-8141-5ed69ce08724" ] } ], "mendeley" : { "formattedCitation" : "(van der Walt, Colbert, &amp; Varoquaux, 2011)", "plainTextFormattedCitation" : "(van der Walt, Colbert, &amp; Varoquaux, 2011)", "previouslyFormattedCitation" : "(van der Walt, Colbert, &amp; Varoquaux, 2011)" }, "properties" : {  }, "schema" : "https://github.com/citation-style-language/schema/raw/master/csl-citation.json" }</w:instrText>
      </w:r>
      <w:r w:rsidR="00AF20E2">
        <w:rPr>
          <w:rFonts w:ascii="Times New Roman" w:hAnsi="Times New Roman" w:cs="Times New Roman"/>
          <w:sz w:val="24"/>
          <w:szCs w:val="24"/>
        </w:rPr>
        <w:fldChar w:fldCharType="separate"/>
      </w:r>
      <w:r w:rsidR="00AF20E2" w:rsidRPr="00AF20E2">
        <w:rPr>
          <w:rFonts w:ascii="Times New Roman" w:hAnsi="Times New Roman" w:cs="Times New Roman"/>
          <w:noProof/>
          <w:sz w:val="24"/>
          <w:szCs w:val="24"/>
          <w:lang w:val="de-DE"/>
        </w:rPr>
        <w:t>(van der Walt, Colbert, &amp; Varoquaux, 2011)</w:t>
      </w:r>
      <w:r w:rsidR="00AF20E2">
        <w:rPr>
          <w:rFonts w:ascii="Times New Roman" w:hAnsi="Times New Roman" w:cs="Times New Roman"/>
          <w:sz w:val="24"/>
          <w:szCs w:val="24"/>
        </w:rPr>
        <w:fldChar w:fldCharType="end"/>
      </w:r>
      <w:r w:rsidR="00AF20E2" w:rsidRPr="00AF20E2">
        <w:rPr>
          <w:rFonts w:ascii="Times New Roman" w:hAnsi="Times New Roman" w:cs="Times New Roman"/>
          <w:sz w:val="24"/>
          <w:szCs w:val="24"/>
          <w:lang w:val="de-DE"/>
        </w:rPr>
        <w:t xml:space="preserve">, Pandas </w:t>
      </w:r>
      <w:r w:rsidR="00AF20E2">
        <w:rPr>
          <w:rFonts w:ascii="Times New Roman" w:hAnsi="Times New Roman" w:cs="Times New Roman"/>
          <w:sz w:val="24"/>
          <w:szCs w:val="24"/>
        </w:rPr>
        <w:fldChar w:fldCharType="begin" w:fldLock="1"/>
      </w:r>
      <w:r w:rsidR="00AF20E2" w:rsidRPr="00AF20E2">
        <w:rPr>
          <w:rFonts w:ascii="Times New Roman" w:hAnsi="Times New Roman" w:cs="Times New Roman"/>
          <w:sz w:val="24"/>
          <w:szCs w:val="24"/>
          <w:lang w:val="de-DE"/>
        </w:rPr>
        <w:instrText>ADDIN CSL_CITATION { "citationItems" : [ { "id" : "ITEM-1", "itemData" : { "ISBN" : "0440877763224", "ISSN" : "0440877763224", "PMID" : "1000224767", "abstract" : "In this paper we are concerned with the practical issues of working with data sets common to finance, statistics, and other related fields. pandas is a new library which aims to facilitate working with these data sets and to provide a set of fundamental building blocks for implementing statistical models. We will discuss specific design issues encountered in the course of developing pandas with relevant examples and some comparisons with the R language. We conclude by discussing possible future directions for statistical computing and data analysis using Python.", "author" : [ { "dropping-particle" : "", "family" : "McKinney", "given" : "Wes", "non-dropping-particle" : "", "parse-names" : false, "suffix" : "" } ], "container-title" : "Proceedings of the 9th Python in Science Conference", "id" : "ITEM-1", "issue" : "Scipy", "issued" : { "date-parts" : [ [ "2010" ] ] }, "page" : "51-56", "title" : "Data Structures for Statistical Computing in Python", "type" : "article-journal", "volume" : "1697900" }, "uris" : [ "http://www.mendeley.com/documents/?uuid=1c8c15f7-ddf0-36ab-98be-b5d0ecbccfa4" ] } ], "mendeley" : { "formattedCitation" : "(McKinney, 2010)", "plainTextFormattedCitation" : "(McKinney, 2010)", "previouslyFormattedCitation" : "(McKinney, 2010)" }, "properties" : {  }, "schema" : "https://github.com/citation-style-language/schema/raw/master/csl-citation.json" }</w:instrText>
      </w:r>
      <w:r w:rsidR="00AF20E2">
        <w:rPr>
          <w:rFonts w:ascii="Times New Roman" w:hAnsi="Times New Roman" w:cs="Times New Roman"/>
          <w:sz w:val="24"/>
          <w:szCs w:val="24"/>
        </w:rPr>
        <w:fldChar w:fldCharType="separate"/>
      </w:r>
      <w:r w:rsidR="00AF20E2" w:rsidRPr="00AF20E2">
        <w:rPr>
          <w:rFonts w:ascii="Times New Roman" w:hAnsi="Times New Roman" w:cs="Times New Roman"/>
          <w:noProof/>
          <w:sz w:val="24"/>
          <w:szCs w:val="24"/>
          <w:lang w:val="de-DE"/>
        </w:rPr>
        <w:t>(McKinney, 2010)</w:t>
      </w:r>
      <w:r w:rsidR="00AF20E2">
        <w:rPr>
          <w:rFonts w:ascii="Times New Roman" w:hAnsi="Times New Roman" w:cs="Times New Roman"/>
          <w:sz w:val="24"/>
          <w:szCs w:val="24"/>
        </w:rPr>
        <w:fldChar w:fldCharType="end"/>
      </w:r>
      <w:r w:rsidR="00AF20E2" w:rsidRPr="002E350F">
        <w:rPr>
          <w:rFonts w:ascii="Times New Roman" w:hAnsi="Times New Roman" w:cs="Times New Roman"/>
          <w:sz w:val="24"/>
          <w:szCs w:val="24"/>
          <w:lang w:val="de-DE"/>
        </w:rPr>
        <w:t xml:space="preserve">, Matplotlib </w:t>
      </w:r>
      <w:r w:rsidR="00AF20E2">
        <w:rPr>
          <w:rFonts w:ascii="Times New Roman" w:hAnsi="Times New Roman" w:cs="Times New Roman"/>
          <w:sz w:val="24"/>
          <w:szCs w:val="24"/>
        </w:rPr>
        <w:fldChar w:fldCharType="begin" w:fldLock="1"/>
      </w:r>
      <w:r w:rsidR="00AF20E2" w:rsidRPr="002E350F">
        <w:rPr>
          <w:rFonts w:ascii="Times New Roman" w:hAnsi="Times New Roman" w:cs="Times New Roman"/>
          <w:sz w:val="24"/>
          <w:szCs w:val="24"/>
          <w:lang w:val="de-DE"/>
        </w:rPr>
        <w:instrText>ADDIN CSL_CITATION { "citationItems" : [ { "id" : "ITEM-1", "itemData" : { "DOI" : "10.1109/MCSE.2007.55", "ISSN" : "1521-9615", "author" : [ { "dropping-particle" : "", "family" : "Hunter", "given" : "John D.", "non-dropping-particle" : "", "parse-names" : false, "suffix" : "" } ], "container-title" : "Computing in Science &amp; Engineering", "id" : "ITEM-1", "issue" : "3", "issued" : { "date-parts" : [ [ "2007", "5", "1" ] ] }, "page" : "90-95", "publisher" : "IEEE Computer Society", "title" : "Matplotlib: A 2D Graphics Environment", "type" : "article-journal", "volume" : "9" }, "uris" : [ "http://www.mendeley.com/documents/?uuid=03549a05-cdd9-3ad0-a7a3-5c1abb971c19" ] } ], "mendeley" : { "formattedCitation" : "(Hunter, 2007)", "plainTextFormattedCitation" : "(Hunter, 2007)", "previouslyFormattedCitation" : "(Hunter, 2007)" }, "properties" : {  }, "schema" : "https://github.com/citation-style-language/schema/raw/master/csl-citation.json" }</w:instrText>
      </w:r>
      <w:r w:rsidR="00AF20E2">
        <w:rPr>
          <w:rFonts w:ascii="Times New Roman" w:hAnsi="Times New Roman" w:cs="Times New Roman"/>
          <w:sz w:val="24"/>
          <w:szCs w:val="24"/>
        </w:rPr>
        <w:fldChar w:fldCharType="separate"/>
      </w:r>
      <w:r w:rsidR="00AF20E2" w:rsidRPr="002E350F">
        <w:rPr>
          <w:rFonts w:ascii="Times New Roman" w:hAnsi="Times New Roman" w:cs="Times New Roman"/>
          <w:noProof/>
          <w:sz w:val="24"/>
          <w:szCs w:val="24"/>
          <w:lang w:val="de-DE"/>
        </w:rPr>
        <w:t>(Hunter, 2007)</w:t>
      </w:r>
      <w:r w:rsidR="00AF20E2">
        <w:rPr>
          <w:rFonts w:ascii="Times New Roman" w:hAnsi="Times New Roman" w:cs="Times New Roman"/>
          <w:sz w:val="24"/>
          <w:szCs w:val="24"/>
        </w:rPr>
        <w:fldChar w:fldCharType="end"/>
      </w:r>
      <w:r w:rsidR="002E350F" w:rsidRPr="002E350F">
        <w:rPr>
          <w:rFonts w:ascii="Times New Roman" w:hAnsi="Times New Roman" w:cs="Times New Roman"/>
          <w:sz w:val="24"/>
          <w:szCs w:val="24"/>
          <w:lang w:val="de-DE"/>
        </w:rPr>
        <w:t xml:space="preserve"> </w:t>
      </w:r>
      <w:r w:rsidR="002E350F" w:rsidRPr="00DB6DE5">
        <w:rPr>
          <w:rFonts w:ascii="Times New Roman" w:hAnsi="Times New Roman" w:cs="Times New Roman"/>
          <w:sz w:val="24"/>
          <w:szCs w:val="24"/>
          <w:lang w:val="de-DE"/>
        </w:rPr>
        <w:t>and</w:t>
      </w:r>
      <w:r w:rsidR="002E350F" w:rsidRPr="002E350F">
        <w:rPr>
          <w:rFonts w:ascii="Times New Roman" w:hAnsi="Times New Roman" w:cs="Times New Roman"/>
          <w:sz w:val="24"/>
          <w:szCs w:val="24"/>
          <w:lang w:val="de-DE"/>
        </w:rPr>
        <w:t xml:space="preserve"> Seaborn </w:t>
      </w:r>
      <w:r w:rsidR="002E350F">
        <w:rPr>
          <w:rFonts w:ascii="Times New Roman" w:hAnsi="Times New Roman" w:cs="Times New Roman"/>
          <w:sz w:val="24"/>
          <w:szCs w:val="24"/>
        </w:rPr>
        <w:fldChar w:fldCharType="begin" w:fldLock="1"/>
      </w:r>
      <w:r w:rsidR="002E350F" w:rsidRPr="002E350F">
        <w:rPr>
          <w:rFonts w:ascii="Times New Roman" w:hAnsi="Times New Roman" w:cs="Times New Roman"/>
          <w:sz w:val="24"/>
          <w:szCs w:val="24"/>
          <w:lang w:val="de-DE"/>
        </w:rPr>
        <w:instrText>ADDIN CSL_CITATION { "citationItems" : [ { "id" : "ITEM-1", "itemData" : { "DOI" : "10.5281/ZENODO.12710", "author" : [ { "dropping-particle" : "", "family" : "Waskom", "given" : "Michael", "non-dropping-particle" : "", "parse-names" : false, "suffix" : "" }, { "dropping-particle" : "", "family" : "Botvinnik", "given" : "Olga", "non-dropping-particle" : "", "parse-names" : false, "suffix" : "" }, { "dropping-particle" : "", "family" : "Hobson", "given" : "Paul", "non-dropping-particl</w:instrText>
      </w:r>
      <w:r w:rsidR="002E350F">
        <w:rPr>
          <w:rFonts w:ascii="Times New Roman" w:hAnsi="Times New Roman" w:cs="Times New Roman"/>
          <w:sz w:val="24"/>
          <w:szCs w:val="24"/>
        </w:rPr>
        <w:instrText>e" : "", "parse-names" : false, "suffix" : "" }, { "dropping-particle" : "", "family" : "Cole", "given" : "John B.", "non-dropping-particle" : "", "parse-names" : false, "suffix" : "" }, { "dropping-particle" : "", "family" : "Halchenko", "given" : "Yaroslav", "non-dropping-particle" : "", "parse-names" : false, "suffix" : "" }, { "dropping-particle" : "", "family" : "Hoyer", "given" : "Stephan", "non-dropping-particle" : "", "parse-names" : false, "suffix" : "" }, { "dropping-particle" : "", "family" : "Miles", "given" : "Alistair", "non-dropping-particle" : "", "parse-names" : false, "suffix" : "" }, { "dropping-particle" : "", "family" : "Augspurger", "given" : "Tom", "non-dropping-particle" : "", "parse-names" : false, "suffix" : "" }, { "dropping-particle" : "", "family" : "Yarkoni", "given" : "Tal", "non-dropping-particle" : "", "parse-names" : false, "suffix" : "" }, { "dropping-particle" : "", "family" : "Megies", "given" : "Tobias", "non-dropping-particle" : "", "parse-names" : false, "suffix" : "" }, { "dropping-particle" : "", "family" : "Coelho", "given" : "Luis Pedro", "non-dropping-particle" : "", "parse-names" : false, "suffix" : "" }, { "dropping-particle" : "", "family" : "Wehner", "given" : "Daniel", "non-dropping-particle" : "", "parse-names" : false, "suffix" : "" }, { "dropping-particle" : "", "family" : "cynddl", "given" : "", "non-dropping-particle" : "", "parse-names" : false, "suffix" : "" }, { "dropping-particle" : "", "family" : "Ziegler", "given" : "Erik", "non-dropping-particle" : "", "parse-names" : false, "suffix" : "" }, { "dropping-particle" : "", "family" : "diego0020", "given" : "", "non-dropping-particle" : "", "parse-names" : false, "suffix" : "" }, { "dropping-particle" : "V.", "family" : "Zaytsev", "given" : "Yury", "non-dropping-particle" : "", "parse-names" : false, "suffix" : "" }, { "dropping-particle" : "", "family" : "Hoppe", "given" : "Travis", "non-dropping-particle" : "", "parse-names" : false, "suffix" : "" }, { "dropping-particle" : "", "family" : "Seabold", "given" : "Skipper", "non-dropping-particle" : "", "parse-names" : false, "suffix" : "" }, { "dropping-particle" : "", "family" : "Cloud", "given" : "Phillip", "non-dropping-particle" : "", "parse-names" : false, "suffix" : "" }, { "dropping-particle" : "", "family" : "Koskinen", "given" : "Miikka", "non-dropping-particle" : "", "parse-names" : false, "suffix" : "" }, { "dropping-particle" : "", "family" : "Meyer", "given" : "Kyle", "non-dropping-particle" : "", "parse-names" : false, "suffix" : "" }, { "dropping-particle" : "", "family" : "Qalieh", "given" : "Adel", "non-dropping-particle" : "", "parse-names" : false, "suffix" : "" }, { "dropping-particle" : "", "family" : "Allan", "given" : "Dan", "non-dropping-particle" : "", "parse-names" : false, "suffix" : "" } ], "id" : "ITEM-1", "issued" : { "date-parts" : [ [ "2014", "11", "14" ] ] }, "title" : "seaborn: v0.5.0 (November 2014)", "type" : "article-journal" }, "uris" : [ "http://www.mendeley.com/documents/?uuid=c12d6844-3ed5-3fa0-a7d4-4376bce8ffcb" ] } ], "mendeley" : { "formattedCitation" : "(Waskom et al., 2014)", "plainTextFormattedCitation" : "(Waskom et al., 2014)", "previouslyFormattedCitation" : "(Waskom et al., 2014)" }, "properties" : {  }, "schema" : "https://github.com/citation-style-language/schema/raw/master/csl-citation.json" }</w:instrText>
      </w:r>
      <w:r w:rsidR="002E350F">
        <w:rPr>
          <w:rFonts w:ascii="Times New Roman" w:hAnsi="Times New Roman" w:cs="Times New Roman"/>
          <w:sz w:val="24"/>
          <w:szCs w:val="24"/>
        </w:rPr>
        <w:fldChar w:fldCharType="separate"/>
      </w:r>
      <w:r w:rsidR="002E350F" w:rsidRPr="002E350F">
        <w:rPr>
          <w:rFonts w:ascii="Times New Roman" w:hAnsi="Times New Roman" w:cs="Times New Roman"/>
          <w:noProof/>
          <w:sz w:val="24"/>
          <w:szCs w:val="24"/>
        </w:rPr>
        <w:t>(Waskom et al., 2014)</w:t>
      </w:r>
      <w:r w:rsidR="002E350F">
        <w:rPr>
          <w:rFonts w:ascii="Times New Roman" w:hAnsi="Times New Roman" w:cs="Times New Roman"/>
          <w:sz w:val="24"/>
          <w:szCs w:val="24"/>
        </w:rPr>
        <w:fldChar w:fldCharType="end"/>
      </w:r>
      <w:r w:rsidR="002E350F">
        <w:rPr>
          <w:rFonts w:ascii="Times New Roman" w:hAnsi="Times New Roman" w:cs="Times New Roman"/>
          <w:sz w:val="24"/>
          <w:szCs w:val="24"/>
        </w:rPr>
        <w:t xml:space="preserve"> libraries.</w:t>
      </w:r>
      <w:r w:rsidR="00152984" w:rsidRPr="002E350F">
        <w:rPr>
          <w:rFonts w:ascii="Times New Roman" w:hAnsi="Times New Roman" w:cs="Times New Roman"/>
          <w:sz w:val="24"/>
          <w:szCs w:val="24"/>
        </w:rPr>
        <w:t xml:space="preserve"> </w:t>
      </w:r>
      <w:r w:rsidR="003E3393" w:rsidRPr="002E350F">
        <w:rPr>
          <w:rFonts w:ascii="Times New Roman" w:hAnsi="Times New Roman" w:cs="Times New Roman"/>
          <w:sz w:val="24"/>
          <w:szCs w:val="24"/>
        </w:rPr>
        <w:t>Mixed-effects and</w:t>
      </w:r>
      <w:r w:rsidR="00152984" w:rsidRPr="002E350F">
        <w:rPr>
          <w:rFonts w:ascii="Times New Roman" w:hAnsi="Times New Roman" w:cs="Times New Roman"/>
          <w:sz w:val="24"/>
          <w:szCs w:val="24"/>
        </w:rPr>
        <w:t xml:space="preserve"> multilevel model</w:t>
      </w:r>
      <w:r w:rsidR="003E3393" w:rsidRPr="002E350F">
        <w:rPr>
          <w:rFonts w:ascii="Times New Roman" w:hAnsi="Times New Roman" w:cs="Times New Roman"/>
          <w:sz w:val="24"/>
          <w:szCs w:val="24"/>
        </w:rPr>
        <w:t>s</w:t>
      </w:r>
      <w:r w:rsidR="00801F2A" w:rsidRPr="002E350F">
        <w:rPr>
          <w:rFonts w:ascii="Times New Roman" w:hAnsi="Times New Roman" w:cs="Times New Roman"/>
          <w:sz w:val="24"/>
          <w:szCs w:val="24"/>
        </w:rPr>
        <w:t xml:space="preserve"> were</w:t>
      </w:r>
      <w:r w:rsidR="00E377FF" w:rsidRPr="002E350F">
        <w:rPr>
          <w:rFonts w:ascii="Times New Roman" w:hAnsi="Times New Roman" w:cs="Times New Roman"/>
          <w:sz w:val="24"/>
          <w:szCs w:val="24"/>
        </w:rPr>
        <w:t xml:space="preserve"> written and</w:t>
      </w:r>
      <w:r w:rsidR="00801F2A" w:rsidRPr="002E350F">
        <w:rPr>
          <w:rFonts w:ascii="Times New Roman" w:hAnsi="Times New Roman" w:cs="Times New Roman"/>
          <w:sz w:val="24"/>
          <w:szCs w:val="24"/>
        </w:rPr>
        <w:t xml:space="preserve"> performed in the R Programming Environment </w:t>
      </w:r>
      <w:r w:rsidR="00801F2A">
        <w:rPr>
          <w:rFonts w:ascii="Times New Roman" w:hAnsi="Times New Roman" w:cs="Times New Roman"/>
          <w:sz w:val="24"/>
          <w:szCs w:val="24"/>
        </w:rPr>
        <w:fldChar w:fldCharType="begin" w:fldLock="1"/>
      </w:r>
      <w:r w:rsidR="00726F01" w:rsidRPr="002E350F">
        <w:rPr>
          <w:rFonts w:ascii="Times New Roman" w:hAnsi="Times New Roman" w:cs="Times New Roman"/>
          <w:sz w:val="24"/>
          <w:szCs w:val="24"/>
        </w:rPr>
        <w:instrText>ADDIN CSL_CITATION { "citationItems" : [ { "id" : "ITEM-1", "itemData" : { "author" : [ { "dropping-particle" : "", "family" : "R Development Core Team", "given" : "", "non-dropping-particle" : "", "parse-names" : false, "suffix" : "" } ], "id" : "ITEM-1", "issued" : { "date-parts" : [ [ "2016" ] ] }, "title" : "R: A language and environment for statistical computing. R Foundation for Statistical Computing, Vienna, Austria. 2014", "type" : "article-journal" }, "uris" : [ "http://www.mendeley.com/documents/?uuid=8ea51e1d-a243-3bb4-836c-70a91d81c044" ] } ], "mendeley" : { "formattedCitation" : "(R Development Core Team, 2016)", "manualFormatting" : "(R Development Core Team, 2016)", "plainTextFormattedCitation" : "(R Development Core Team, 2016)", "previouslyFormattedCitation" : "(R Development Core Team, 2016)" }, "properties" : {  }, "schema" : "https://github.com/citation-style-language/schema/raw/master/csl-citation.json" }</w:instrText>
      </w:r>
      <w:r w:rsidR="00801F2A">
        <w:rPr>
          <w:rFonts w:ascii="Times New Roman" w:hAnsi="Times New Roman" w:cs="Times New Roman"/>
          <w:sz w:val="24"/>
          <w:szCs w:val="24"/>
        </w:rPr>
        <w:fldChar w:fldCharType="separate"/>
      </w:r>
      <w:r w:rsidR="00E424E0" w:rsidRPr="002E350F">
        <w:rPr>
          <w:rFonts w:ascii="Times New Roman" w:hAnsi="Times New Roman" w:cs="Times New Roman"/>
          <w:noProof/>
          <w:sz w:val="24"/>
          <w:szCs w:val="24"/>
        </w:rPr>
        <w:t>(R Development Core Team</w:t>
      </w:r>
      <w:r w:rsidR="00801F2A" w:rsidRPr="002E350F">
        <w:rPr>
          <w:rFonts w:ascii="Times New Roman" w:hAnsi="Times New Roman" w:cs="Times New Roman"/>
          <w:noProof/>
          <w:sz w:val="24"/>
          <w:szCs w:val="24"/>
        </w:rPr>
        <w:t>, 2016)</w:t>
      </w:r>
      <w:r w:rsidR="00801F2A">
        <w:rPr>
          <w:rFonts w:ascii="Times New Roman" w:hAnsi="Times New Roman" w:cs="Times New Roman"/>
          <w:sz w:val="24"/>
          <w:szCs w:val="24"/>
        </w:rPr>
        <w:fldChar w:fldCharType="end"/>
      </w:r>
      <w:r w:rsidR="00AD3757">
        <w:rPr>
          <w:rFonts w:ascii="Times New Roman" w:hAnsi="Times New Roman" w:cs="Times New Roman"/>
          <w:sz w:val="24"/>
          <w:szCs w:val="24"/>
        </w:rPr>
        <w:t xml:space="preserve">. To implement the N-PLS regression, the </w:t>
      </w:r>
      <w:r w:rsidR="00AD3757" w:rsidRPr="002E350F">
        <w:rPr>
          <w:rFonts w:ascii="Times New Roman" w:hAnsi="Times New Roman" w:cs="Times New Roman"/>
          <w:sz w:val="24"/>
          <w:szCs w:val="24"/>
        </w:rPr>
        <w:t>scikit-learn package for machine learning in python</w:t>
      </w:r>
      <w:r w:rsidR="00726F01" w:rsidRPr="002E350F">
        <w:rPr>
          <w:rFonts w:ascii="Times New Roman" w:hAnsi="Times New Roman" w:cs="Times New Roman"/>
          <w:sz w:val="24"/>
          <w:szCs w:val="24"/>
        </w:rPr>
        <w:t xml:space="preserve"> </w:t>
      </w:r>
      <w:r w:rsidR="00726F01">
        <w:rPr>
          <w:rFonts w:ascii="Times New Roman" w:hAnsi="Times New Roman" w:cs="Times New Roman"/>
          <w:sz w:val="24"/>
          <w:szCs w:val="24"/>
        </w:rPr>
        <w:fldChar w:fldCharType="begin" w:fldLock="1"/>
      </w:r>
      <w:r w:rsidR="00726F01" w:rsidRPr="002E350F">
        <w:rPr>
          <w:rFonts w:ascii="Times New Roman" w:hAnsi="Times New Roman" w:cs="Times New Roman"/>
          <w:sz w:val="24"/>
          <w:szCs w:val="24"/>
        </w:rPr>
        <w:instrText xml:space="preserve">ADDIN CSL_CITATION { "citationItems" : [ { "id" : "ITEM-1", "itemData" : { "DOI" : "10.1007/s13398-014-0173-7.2", "ISBN" : "1532-4435", "ISSN" : "15324435", "PMID" : "1000044560", "abstract" : "Scikit-learn is a Python module integrating a wide range of state-of-the-art machine learning algorithms for medium-scale supervised and unsupervised </w:instrText>
      </w:r>
      <w:r w:rsidR="00726F01">
        <w:rPr>
          <w:rFonts w:ascii="Times New Roman" w:hAnsi="Times New Roman" w:cs="Times New Roman"/>
          <w:sz w:val="24"/>
          <w:szCs w:val="24"/>
        </w:rPr>
        <w:instrText>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 "author" : [ { "dropping-particle" : "", "family" : "Pedregosa", "given" : "Fabian", "non-dropping-particle" : "", "parse-names" : false, "suffix" : "" }, { "dropping-particle" : "", "family" : "Varoquaux", "given" : "Ga\u00ebl", "non-dropping-particle" : "", "parse-names" : false, "suffix" : "" }, { "dropping-particle" : "", "family" : "Gramfort", "given" : "Alexandre", "non-dropping-particle" : "", "parse-names" : false, "suffix" : "" }, { "dropping-particle" : "", "family" : "Michel", "given" : "Vincent", "non-dropping-particle" : "", "parse-names" : false, "suffix" : "" }, { "dropping-particle" : "", "family" : "Thirion", "given" : "Bertrand", "non-dropping-particle" : "", "parse-names" : false, "suffix" : "" }, { "dropping-particle" : "", "family" : "Grisel", "given" : "Olivier", "non-dropping-particle" : "", "parse-names" : false, "suffix" : "" }, { "dropping-particle" : "", "family" : "Blondel", "given" : "Mathieu", "non-dropping-particle" : "", "parse-names" : false, "suffix" : "" }, { "dropping-particle" : "", "family" : "Prettenhofer", "given" : "Peter", "non-dropping-particle" : "", "parse-names" : false, "suffix" : "" }, { "dropping-particle" : "", "family" : "Weiss", "given" : "Ron", "non-dropping-particle" : "", "parse-names" : false, "suffix" : "" }, { "dropping-particle" : "", "family" : "Dubourg", "given" : "Vincent", "non-dropping-particle" : "", "parse-names" : false, "suffix" : "" }, { "dropping-particle" : "", "family" : "Vanderplas", "given" : "Jake", "non-dropping-particle" : "", "parse-names" : false, "suffix" : "" }, { "dropping-particle" : "", "family" : "Passos", "given" : "Alexandre", "non-dropping-particle" : "", "parse-names" : false, "suffix" : "" }, { "dropping-particle" : "", "family" : "Cournapeau", "given" : "David", "non-dropping-particle" : "", "parse-names" : false, "suffix" : "" }, { "dropping-particle" : "", "family" : "Brucher", "given" : "Matthieu", "non-dropping-particle" : "", "parse-names" : false, "suffix" : "" }, { "dropping-particle" : "", "family" : "Perrot", "given" : "Matthieu", "non-dropping-particle" : "", "parse-names" : false, "suffix" : "" }, { "dropping-particle" : "", "family" : "Duchesnay", "given" : "\u00c9douard", "non-dropping-particle" : "", "parse-names" : false, "suffix" : "" } ], "container-title" : "Journal of Machine Learning Research", "id" : "ITEM-1", "issued" : { "date-parts" : [ [ "2012" ] ] }, "page" : "2825-2830", "title" : "Scikit-learn: Machine Learning in Python", "type" : "article-journal", "volume" : "12" }, "uris" : [ "http://www.mendeley.com/documents/?uuid=2d449258-d6ef-3b59-99cb-5a89ca8476da" ] } ], "mendeley" : { "formattedCitation" : "(Pedregosa et al., 2012)", "plainTextFormattedCitation" : "(Pedregosa et al., 2012)", "previouslyFormattedCitation" : "(Pedregosa et al., 2012)" }, "properties" : {  }, "schema" : "https://github.com/citation-style-language/schema/raw/master/csl-citation.json" }</w:instrText>
      </w:r>
      <w:r w:rsidR="00726F01">
        <w:rPr>
          <w:rFonts w:ascii="Times New Roman" w:hAnsi="Times New Roman" w:cs="Times New Roman"/>
          <w:sz w:val="24"/>
          <w:szCs w:val="24"/>
        </w:rPr>
        <w:fldChar w:fldCharType="separate"/>
      </w:r>
      <w:r w:rsidR="00726F01" w:rsidRPr="00726F01">
        <w:rPr>
          <w:rFonts w:ascii="Times New Roman" w:hAnsi="Times New Roman" w:cs="Times New Roman"/>
          <w:noProof/>
          <w:sz w:val="24"/>
          <w:szCs w:val="24"/>
        </w:rPr>
        <w:t>(Pedregosa et al., 2012)</w:t>
      </w:r>
      <w:r w:rsidR="00726F01">
        <w:rPr>
          <w:rFonts w:ascii="Times New Roman" w:hAnsi="Times New Roman" w:cs="Times New Roman"/>
          <w:sz w:val="24"/>
          <w:szCs w:val="24"/>
        </w:rPr>
        <w:fldChar w:fldCharType="end"/>
      </w:r>
      <w:r w:rsidR="00AD3757">
        <w:rPr>
          <w:rFonts w:ascii="Times New Roman" w:hAnsi="Times New Roman" w:cs="Times New Roman"/>
          <w:sz w:val="24"/>
          <w:szCs w:val="24"/>
        </w:rPr>
        <w:t xml:space="preserve"> was used</w:t>
      </w:r>
      <w:r w:rsidR="00921CB7">
        <w:rPr>
          <w:rFonts w:ascii="Times New Roman" w:hAnsi="Times New Roman" w:cs="Times New Roman"/>
          <w:sz w:val="24"/>
          <w:szCs w:val="24"/>
        </w:rPr>
        <w:t>.</w:t>
      </w:r>
    </w:p>
    <w:p w14:paraId="161DD82F" w14:textId="2BF9C6D8" w:rsidR="0008799C" w:rsidRPr="00F4550C" w:rsidRDefault="00987D0C" w:rsidP="00016E35">
      <w:pPr>
        <w:rPr>
          <w:rFonts w:ascii="Times New Roman" w:hAnsi="Times New Roman" w:cs="Times New Roman"/>
        </w:rPr>
      </w:pPr>
      <w:r>
        <w:rPr>
          <w:rFonts w:ascii="Times New Roman" w:hAnsi="Times New Roman" w:cs="Times New Roman"/>
          <w:noProof/>
          <w:sz w:val="24"/>
          <w:szCs w:val="24"/>
        </w:rPr>
        <w:lastRenderedPageBreak/>
        <mc:AlternateContent>
          <mc:Choice Requires="wpg">
            <w:drawing>
              <wp:anchor distT="180340" distB="180340" distL="114300" distR="114300" simplePos="0" relativeHeight="251695104" behindDoc="0" locked="0" layoutInCell="1" allowOverlap="1" wp14:anchorId="1B7D4FAF" wp14:editId="535E3A7F">
                <wp:simplePos x="0" y="0"/>
                <wp:positionH relativeFrom="column">
                  <wp:posOffset>28575</wp:posOffset>
                </wp:positionH>
                <wp:positionV relativeFrom="page">
                  <wp:posOffset>1122680</wp:posOffset>
                </wp:positionV>
                <wp:extent cx="5529580" cy="4596765"/>
                <wp:effectExtent l="38100" t="38100" r="33020" b="635"/>
                <wp:wrapTopAndBottom/>
                <wp:docPr id="246" name="Group 246"/>
                <wp:cNvGraphicFramePr/>
                <a:graphic xmlns:a="http://schemas.openxmlformats.org/drawingml/2006/main">
                  <a:graphicData uri="http://schemas.microsoft.com/office/word/2010/wordprocessingGroup">
                    <wpg:wgp>
                      <wpg:cNvGrpSpPr/>
                      <wpg:grpSpPr>
                        <a:xfrm>
                          <a:off x="0" y="0"/>
                          <a:ext cx="5529580" cy="4596765"/>
                          <a:chOff x="0" y="0"/>
                          <a:chExt cx="5527966" cy="4597400"/>
                        </a:xfrm>
                      </wpg:grpSpPr>
                      <wpg:grpSp>
                        <wpg:cNvPr id="244" name="Group 244"/>
                        <wpg:cNvGrpSpPr/>
                        <wpg:grpSpPr>
                          <a:xfrm>
                            <a:off x="0" y="0"/>
                            <a:ext cx="5519724" cy="3774346"/>
                            <a:chOff x="6" y="0"/>
                            <a:chExt cx="5519093" cy="3775483"/>
                          </a:xfrm>
                        </wpg:grpSpPr>
                        <wpg:grpSp>
                          <wpg:cNvPr id="233" name="Group 233"/>
                          <wpg:cNvGrpSpPr/>
                          <wpg:grpSpPr>
                            <a:xfrm>
                              <a:off x="6" y="467513"/>
                              <a:ext cx="5515134" cy="3307970"/>
                              <a:chOff x="6207" y="-237513"/>
                              <a:chExt cx="5515439" cy="3309653"/>
                            </a:xfrm>
                          </wpg:grpSpPr>
                          <wpg:grpSp>
                            <wpg:cNvPr id="37" name="Gruppieren 21">
                              <a:extLst/>
                            </wpg:cNvPr>
                            <wpg:cNvGrpSpPr/>
                            <wpg:grpSpPr>
                              <a:xfrm>
                                <a:off x="6207" y="-237513"/>
                                <a:ext cx="5515439" cy="3309653"/>
                                <a:chOff x="8890" y="-400598"/>
                                <a:chExt cx="7900805" cy="4983092"/>
                              </a:xfrm>
                            </wpg:grpSpPr>
                            <pic:pic xmlns:pic="http://schemas.openxmlformats.org/drawingml/2006/picture">
                              <pic:nvPicPr>
                                <pic:cNvPr id="15377" name="Grafik 22">
                                  <a:extLst/>
                                </pic:cNvPr>
                                <pic:cNvPicPr>
                                  <a:picLocks noChangeAspect="1"/>
                                </pic:cNvPicPr>
                              </pic:nvPicPr>
                              <pic:blipFill>
                                <a:blip r:embed="rId22"/>
                                <a:stretch>
                                  <a:fillRect/>
                                </a:stretch>
                              </pic:blipFill>
                              <pic:spPr>
                                <a:xfrm>
                                  <a:off x="6061757" y="403816"/>
                                  <a:ext cx="1690498" cy="1742756"/>
                                </a:xfrm>
                                <a:prstGeom prst="rect">
                                  <a:avLst/>
                                </a:prstGeom>
                              </pic:spPr>
                            </pic:pic>
                            <wps:wsp>
                              <wps:cNvPr id="15378" name="Rechteck 23">
                                <a:extLst/>
                              </wps:cNvPr>
                              <wps:cNvSpPr/>
                              <wps:spPr>
                                <a:xfrm>
                                  <a:off x="1754672" y="2343263"/>
                                  <a:ext cx="1368153"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 name="Rechteck 24">
                                <a:extLst/>
                              </wps:cNvPr>
                              <wps:cNvSpPr/>
                              <wps:spPr>
                                <a:xfrm>
                                  <a:off x="3281078" y="303440"/>
                                  <a:ext cx="1368152"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 name="Rechteck 25">
                                <a:extLst/>
                              </wps:cNvPr>
                              <wps:cNvSpPr/>
                              <wps:spPr>
                                <a:xfrm>
                                  <a:off x="327810" y="303440"/>
                                  <a:ext cx="1368152"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3" name="Rechteck 26">
                                <a:extLst/>
                              </wps:cNvPr>
                              <wps:cNvSpPr/>
                              <wps:spPr>
                                <a:xfrm>
                                  <a:off x="8890" y="117998"/>
                                  <a:ext cx="5135250" cy="446449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 name="Rechteck 27">
                                <a:extLst/>
                              </wps:cNvPr>
                              <wps:cNvSpPr/>
                              <wps:spPr>
                                <a:xfrm>
                                  <a:off x="5463180" y="117998"/>
                                  <a:ext cx="2446515" cy="446449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 name="Rechteck 28">
                                <a:extLst/>
                              </wps:cNvPr>
                              <wps:cNvSpPr/>
                              <wps:spPr>
                                <a:xfrm>
                                  <a:off x="255801" y="1463808"/>
                                  <a:ext cx="1457597" cy="6103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FB6DE"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console and control equipment</w:t>
                                    </w:r>
                                  </w:p>
                                </w:txbxContent>
                              </wps:txbx>
                              <wps:bodyPr rtlCol="0" anchor="ctr"/>
                            </wps:wsp>
                            <wps:wsp>
                              <wps:cNvPr id="209" name="Rechteck 31">
                                <a:extLst/>
                              </wps:cNvPr>
                              <wps:cNvSpPr/>
                              <wps:spPr>
                                <a:xfrm>
                                  <a:off x="1571463" y="3538720"/>
                                  <a:ext cx="1700917" cy="6808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47108"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EEG acquisition</w:t>
                                    </w:r>
                                  </w:p>
                                </w:txbxContent>
                              </wps:txbx>
                              <wps:bodyPr rtlCol="0" anchor="ctr"/>
                            </wps:wsp>
                            <wps:wsp>
                              <wps:cNvPr id="210" name="Rechteck 32">
                                <a:extLst/>
                              </wps:cNvPr>
                              <wps:cNvSpPr/>
                              <wps:spPr>
                                <a:xfrm>
                                  <a:off x="6048926" y="1902655"/>
                                  <a:ext cx="1449025" cy="3793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58C36"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scanner</w:t>
                                    </w:r>
                                  </w:p>
                                </w:txbxContent>
                              </wps:txbx>
                              <wps:bodyPr rtlCol="0" anchor="ctr"/>
                            </wps:wsp>
                            <wps:wsp>
                              <wps:cNvPr id="211" name="Rechteck 33">
                                <a:extLst/>
                              </wps:cNvPr>
                              <wps:cNvSpPr/>
                              <wps:spPr>
                                <a:xfrm>
                                  <a:off x="6002098" y="3485755"/>
                                  <a:ext cx="1547088" cy="9213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3C8884"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EEG amplifier positioned inside the MRI bore</w:t>
                                    </w:r>
                                  </w:p>
                                </w:txbxContent>
                              </wps:txbx>
                              <wps:bodyPr rtlCol="0" anchor="ctr"/>
                            </wps:wsp>
                            <pic:pic xmlns:pic="http://schemas.openxmlformats.org/drawingml/2006/picture">
                              <pic:nvPicPr>
                                <pic:cNvPr id="212" name="Picture 212" descr="https://d30y9cdsu7xlg0.cloudfront.net/png/6850-200.png">
                                  <a:extLst/>
                                </pic:cNvPr>
                                <pic:cNvPicPr>
                                  <a:picLocks noChangeAspect="1" noChangeArrowheads="1"/>
                                </pic:cNvPicPr>
                              </pic:nvPicPr>
                              <pic:blipFill>
                                <a:blip r:embed="rId2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25590" y="585405"/>
                                  <a:ext cx="929065"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 name="Picture 213" descr="http://orig05.deviantart.net/4c93/f/2011/042/6/a/monitor_icon_by_ducky108-d39bda2.png">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949563" y="570615"/>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 name="Picture 214" descr="http://orig05.deviantart.net/4c93/f/2011/042/6/a/monitor_icon_by_ducky108-d39bda2.png">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42798" y="570615"/>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215" descr="https://d30y9cdsu7xlg0.cloudfront.net/png/6850-200.png">
                                  <a:extLst/>
                                </pic:cNvPr>
                                <pic:cNvPicPr>
                                  <a:picLocks noChangeAspect="1" noChangeArrowheads="1"/>
                                </pic:cNvPicPr>
                              </pic:nvPicPr>
                              <pic:blipFill>
                                <a:blip r:embed="rId2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478830" y="598511"/>
                                  <a:ext cx="929065"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 name="Picture 216" descr="http://orig05.deviantart.net/4c93/f/2011/042/6/a/monitor_icon_by_ducky108-d39bda2.png">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712580" y="598511"/>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218" descr="https://d30y9cdsu7xlg0.cloudfront.net/png/6850-200.png">
                                  <a:extLst/>
                                </pic:cNvPr>
                                <pic:cNvPicPr>
                                  <a:picLocks noChangeAspect="1" noChangeArrowheads="1"/>
                                </pic:cNvPicPr>
                              </pic:nvPicPr>
                              <pic:blipFill>
                                <a:blip r:embed="rId2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43514" y="2645661"/>
                                  <a:ext cx="929066"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219" descr="http://orig05.deviantart.net/4c93/f/2011/042/6/a/monitor_icon_by_ducky108-d39bda2.png">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177262" y="2645661"/>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Grafik 41">
                                  <a:extLst/>
                                </pic:cNvPr>
                                <pic:cNvPicPr>
                                  <a:picLocks noChangeAspect="1"/>
                                </pic:cNvPicPr>
                              </pic:nvPicPr>
                              <pic:blipFill>
                                <a:blip r:embed="rId25"/>
                                <a:stretch>
                                  <a:fillRect/>
                                </a:stretch>
                              </pic:blipFill>
                              <pic:spPr>
                                <a:xfrm>
                                  <a:off x="6061989" y="2615290"/>
                                  <a:ext cx="1466729" cy="909882"/>
                                </a:xfrm>
                                <a:prstGeom prst="rect">
                                  <a:avLst/>
                                </a:prstGeom>
                              </pic:spPr>
                            </pic:pic>
                            <wps:wsp>
                              <wps:cNvPr id="222" name="Gerader Verbinder 43">
                                <a:extLst/>
                              </wps:cNvPr>
                              <wps:cNvCnPr/>
                              <wps:spPr>
                                <a:xfrm flipV="1">
                                  <a:off x="1426905" y="-400598"/>
                                  <a:ext cx="0" cy="92191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4" name="Gerader Verbinder 45">
                                <a:extLst/>
                              </wps:cNvPr>
                              <wps:cNvCnPr/>
                              <wps:spPr>
                                <a:xfrm flipH="1">
                                  <a:off x="3415427" y="3181856"/>
                                  <a:ext cx="2681768"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6" name="Rechteck 47">
                                <a:extLst/>
                              </wps:cNvPr>
                              <wps:cNvSpPr/>
                              <wps:spPr>
                                <a:xfrm>
                                  <a:off x="1656184" y="-64519"/>
                                  <a:ext cx="1944216" cy="379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DBD6B4"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and EEG control room</w:t>
                                    </w:r>
                                  </w:p>
                                </w:txbxContent>
                              </wps:txbx>
                              <wps:bodyPr rtlCol="0" anchor="ctr"/>
                            </wps:wsp>
                            <wps:wsp>
                              <wps:cNvPr id="228" name="Gerader Verbinder 49">
                                <a:extLst/>
                              </wps:cNvPr>
                              <wps:cNvCnPr/>
                              <wps:spPr>
                                <a:xfrm>
                                  <a:off x="6703691" y="2343263"/>
                                  <a:ext cx="1917" cy="325312"/>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29" name="Rechteck 50">
                                <a:extLst/>
                              </wps:cNvPr>
                              <wps:cNvSpPr/>
                              <wps:spPr>
                                <a:xfrm>
                                  <a:off x="3262369" y="1453452"/>
                                  <a:ext cx="1440159" cy="8314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E64E83"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stimulus presentation</w:t>
                                    </w:r>
                                  </w:p>
                                </w:txbxContent>
                              </wps:txbx>
                              <wps:bodyPr rtlCol="0" anchor="ctr"/>
                            </wps:wsp>
                            <wps:wsp>
                              <wps:cNvPr id="230" name="Gerader Verbinder 51">
                                <a:extLst/>
                              </wps:cNvPr>
                              <wps:cNvCnPr/>
                              <wps:spPr>
                                <a:xfrm flipV="1">
                                  <a:off x="6693316" y="-354448"/>
                                  <a:ext cx="0" cy="103033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Gerader Verbinder 52">
                                <a:extLst/>
                              </wps:cNvPr>
                              <wps:cNvCnPr/>
                              <wps:spPr>
                                <a:xfrm flipH="1">
                                  <a:off x="3415428" y="3025506"/>
                                  <a:ext cx="386636" cy="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s:wsp>
                            <wps:cNvPr id="232" name="Rechteck 47">
                              <a:extLst/>
                            </wps:cNvPr>
                            <wps:cNvSpPr/>
                            <wps:spPr>
                              <a:xfrm>
                                <a:off x="4007644" y="-14290"/>
                                <a:ext cx="1357229" cy="25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1E116" w14:textId="3B0DCEB3" w:rsidR="00367162" w:rsidRPr="00AA0D8D" w:rsidRDefault="00367162" w:rsidP="00AA0D8D">
                                  <w:pPr>
                                    <w:pStyle w:val="NormalWeb"/>
                                    <w:spacing w:before="0" w:beforeAutospacing="0" w:after="0" w:afterAutospacing="0"/>
                                    <w:jc w:val="center"/>
                                    <w:rPr>
                                      <w:sz w:val="20"/>
                                      <w:szCs w:val="20"/>
                                    </w:rPr>
                                  </w:pPr>
                                  <w:r w:rsidRPr="00AA0D8D">
                                    <w:rPr>
                                      <w:color w:val="000000" w:themeColor="text1"/>
                                      <w:kern w:val="24"/>
                                      <w:sz w:val="20"/>
                                      <w:szCs w:val="20"/>
                                    </w:rPr>
                                    <w:t>MRI room</w:t>
                                  </w:r>
                                </w:p>
                              </w:txbxContent>
                            </wps:txbx>
                            <wps:bodyPr rtlCol="0" anchor="ctr">
                              <a:noAutofit/>
                            </wps:bodyPr>
                          </wps:wsp>
                        </wpg:grpSp>
                        <wpg:grpSp>
                          <wpg:cNvPr id="243" name="Group 243"/>
                          <wpg:cNvGrpSpPr/>
                          <wpg:grpSpPr>
                            <a:xfrm>
                              <a:off x="811272" y="0"/>
                              <a:ext cx="4707827" cy="2755814"/>
                              <a:chOff x="0" y="0"/>
                              <a:chExt cx="4707827" cy="2755814"/>
                            </a:xfrm>
                          </wpg:grpSpPr>
                          <wps:wsp>
                            <wps:cNvPr id="227" name="Rechteck 26">
                              <a:extLst/>
                            </wps:cNvPr>
                            <wps:cNvSpPr/>
                            <wps:spPr>
                              <a:xfrm>
                                <a:off x="0" y="0"/>
                                <a:ext cx="4707827" cy="575945"/>
                              </a:xfrm>
                              <a:prstGeom prst="rect">
                                <a:avLst/>
                              </a:prstGeom>
                              <a:noFill/>
                              <a:ln w="76200" cmpd="dbl">
                                <a:solidFill>
                                  <a:schemeClr val="tx1">
                                    <a:alpha val="34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4" name="Rechteck 30">
                              <a:extLst/>
                            </wps:cNvPr>
                            <wps:cNvSpPr/>
                            <wps:spPr>
                              <a:xfrm>
                                <a:off x="123754" y="96253"/>
                                <a:ext cx="1786779" cy="396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0BBBA7" w14:textId="77777777" w:rsidR="00367162" w:rsidRPr="005C2F1E" w:rsidRDefault="00367162" w:rsidP="00964AC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 xml:space="preserve">Online clock synchronization of EEG and MRI </w:t>
                                  </w:r>
                                  <w:r>
                                    <w:rPr>
                                      <w:color w:val="000000" w:themeColor="text1"/>
                                      <w:kern w:val="24"/>
                                      <w:sz w:val="20"/>
                                      <w:szCs w:val="20"/>
                                      <w:lang w:val="en-US"/>
                                    </w:rPr>
                                    <w:t>via SyncBox</w:t>
                                  </w:r>
                                </w:p>
                              </w:txbxContent>
                            </wps:txbx>
                            <wps:bodyPr rtlCol="0" anchor="ctr">
                              <a:noAutofit/>
                            </wps:bodyPr>
                          </wps:wsp>
                          <wps:wsp>
                            <wps:cNvPr id="236" name="Rechteck 30">
                              <a:extLst/>
                            </wps:cNvPr>
                            <wps:cNvSpPr/>
                            <wps:spPr>
                              <a:xfrm>
                                <a:off x="3265714" y="96253"/>
                                <a:ext cx="1187450" cy="3956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5CADD" w14:textId="085E52DE" w:rsidR="00367162" w:rsidRPr="005C2F1E" w:rsidRDefault="00367162" w:rsidP="00964AC9">
                                  <w:pPr>
                                    <w:pStyle w:val="NormalWeb"/>
                                    <w:spacing w:before="0" w:beforeAutospacing="0" w:after="0" w:afterAutospacing="0"/>
                                    <w:jc w:val="center"/>
                                    <w:rPr>
                                      <w:sz w:val="20"/>
                                      <w:szCs w:val="20"/>
                                      <w:lang w:val="en-US"/>
                                    </w:rPr>
                                  </w:pPr>
                                  <w:r>
                                    <w:rPr>
                                      <w:color w:val="000000" w:themeColor="text1"/>
                                      <w:kern w:val="24"/>
                                      <w:sz w:val="20"/>
                                      <w:szCs w:val="20"/>
                                      <w:lang w:val="en-US"/>
                                    </w:rPr>
                                    <w:t>Scanner Master Clock Output</w:t>
                                  </w:r>
                                </w:p>
                              </w:txbxContent>
                            </wps:txbx>
                            <wps:bodyPr wrap="square" rtlCol="0" anchor="ctr">
                              <a:noAutofit/>
                            </wps:bodyPr>
                          </wps:wsp>
                          <wps:wsp>
                            <wps:cNvPr id="237" name="Rechteck 30">
                              <a:extLst/>
                            </wps:cNvPr>
                            <wps:cNvSpPr/>
                            <wps:spPr>
                              <a:xfrm>
                                <a:off x="2000680" y="96253"/>
                                <a:ext cx="1187450" cy="3956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1FEF8" w14:textId="21055A64" w:rsidR="00367162" w:rsidRPr="005C2F1E" w:rsidRDefault="00367162" w:rsidP="003207CC">
                                  <w:pPr>
                                    <w:pStyle w:val="NormalWeb"/>
                                    <w:spacing w:before="0" w:beforeAutospacing="0" w:after="0" w:afterAutospacing="0"/>
                                    <w:jc w:val="center"/>
                                    <w:rPr>
                                      <w:sz w:val="20"/>
                                      <w:szCs w:val="20"/>
                                      <w:lang w:val="en-US"/>
                                    </w:rPr>
                                  </w:pPr>
                                  <w:r>
                                    <w:rPr>
                                      <w:color w:val="000000" w:themeColor="text1"/>
                                      <w:kern w:val="24"/>
                                      <w:sz w:val="20"/>
                                      <w:szCs w:val="20"/>
                                      <w:lang w:val="en-US"/>
                                    </w:rPr>
                                    <w:t>SyncBox Scanner Interface</w:t>
                                  </w:r>
                                </w:p>
                              </w:txbxContent>
                            </wps:txbx>
                            <wps:bodyPr wrap="square" rtlCol="0" anchor="ctr">
                              <a:noAutofit/>
                            </wps:bodyPr>
                          </wps:wsp>
                          <wps:wsp>
                            <wps:cNvPr id="238" name="Gerader Verbinder 43">
                              <a:extLst/>
                            </wps:cNvPr>
                            <wps:cNvCnPr/>
                            <wps:spPr>
                              <a:xfrm flipV="1">
                                <a:off x="1863176" y="494392"/>
                                <a:ext cx="0" cy="6120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Gerader Verbinder 52">
                              <a:extLst/>
                            </wps:cNvPr>
                            <wps:cNvCnPr/>
                            <wps:spPr>
                              <a:xfrm flipH="1">
                                <a:off x="1821925" y="2323814"/>
                                <a:ext cx="6" cy="43200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g:grpSp>
                      <wps:wsp>
                        <wps:cNvPr id="245" name="Text Box 245"/>
                        <wps:cNvSpPr txBox="1"/>
                        <wps:spPr>
                          <a:xfrm>
                            <a:off x="8546" y="3896360"/>
                            <a:ext cx="5519420" cy="701040"/>
                          </a:xfrm>
                          <a:prstGeom prst="rect">
                            <a:avLst/>
                          </a:prstGeom>
                          <a:solidFill>
                            <a:prstClr val="white"/>
                          </a:solidFill>
                          <a:ln>
                            <a:noFill/>
                          </a:ln>
                        </wps:spPr>
                        <wps:txbx>
                          <w:txbxContent>
                            <w:p w14:paraId="052D5C98" w14:textId="458A6449" w:rsidR="00367162" w:rsidRPr="00E50F9A" w:rsidRDefault="00367162" w:rsidP="00E50F9A">
                              <w:pPr>
                                <w:pStyle w:val="NormalWeb"/>
                                <w:spacing w:before="0" w:beforeAutospacing="0" w:after="0" w:afterAutospacing="0"/>
                                <w:jc w:val="both"/>
                                <w:rPr>
                                  <w:lang w:val="en-US"/>
                                </w:rPr>
                              </w:pPr>
                              <w:bookmarkStart w:id="55" w:name="_Ref508544029"/>
                              <w:r w:rsidRPr="00E50F9A">
                                <w:rPr>
                                  <w:b/>
                                  <w:lang w:val="en-US"/>
                                </w:rPr>
                                <w:t xml:space="preserve">Figure </w:t>
                              </w:r>
                              <w:r w:rsidRPr="00E50F9A">
                                <w:rPr>
                                  <w:b/>
                                </w:rPr>
                                <w:fldChar w:fldCharType="begin"/>
                              </w:r>
                              <w:r w:rsidRPr="00E50F9A">
                                <w:rPr>
                                  <w:b/>
                                  <w:lang w:val="en-US"/>
                                </w:rPr>
                                <w:instrText xml:space="preserve"> SEQ Figure \* ARABIC </w:instrText>
                              </w:r>
                              <w:r w:rsidRPr="00E50F9A">
                                <w:rPr>
                                  <w:b/>
                                </w:rPr>
                                <w:fldChar w:fldCharType="separate"/>
                              </w:r>
                              <w:r>
                                <w:rPr>
                                  <w:b/>
                                  <w:noProof/>
                                  <w:lang w:val="en-US"/>
                                </w:rPr>
                                <w:t>5</w:t>
                              </w:r>
                              <w:r w:rsidRPr="00E50F9A">
                                <w:rPr>
                                  <w:b/>
                                </w:rPr>
                                <w:fldChar w:fldCharType="end"/>
                              </w:r>
                              <w:bookmarkEnd w:id="55"/>
                              <w:r w:rsidRPr="00E50F9A">
                                <w:rPr>
                                  <w:color w:val="000000" w:themeColor="text1"/>
                                  <w:kern w:val="24"/>
                                  <w:lang w:val="en-US"/>
                                </w:rPr>
                                <w:t xml:space="preserve"> </w:t>
                              </w:r>
                              <w:r w:rsidRPr="0037572C">
                                <w:rPr>
                                  <w:color w:val="000000" w:themeColor="text1"/>
                                  <w:kern w:val="24"/>
                                  <w:lang w:val="en-US"/>
                                </w:rPr>
                                <w:t xml:space="preserve">Schematic </w:t>
                              </w:r>
                              <w:r>
                                <w:rPr>
                                  <w:color w:val="000000" w:themeColor="text1"/>
                                  <w:kern w:val="24"/>
                                  <w:lang w:val="en-US"/>
                                </w:rPr>
                                <w:t>illustration</w:t>
                              </w:r>
                              <w:r w:rsidRPr="0037572C">
                                <w:rPr>
                                  <w:color w:val="000000" w:themeColor="text1"/>
                                  <w:kern w:val="24"/>
                                  <w:lang w:val="en-US"/>
                                </w:rPr>
                                <w:t xml:space="preserve"> of the experimental setup for simultaneous EEG-fMRI recordings adapted from Ullsperger &amp; Debener </w:t>
                              </w:r>
                              <w:r w:rsidRPr="0037572C">
                                <w:fldChar w:fldCharType="begin" w:fldLock="1"/>
                              </w:r>
                              <w:r w:rsidRPr="0037572C">
                                <w:rPr>
                                  <w:lang w:val="en-US"/>
                                </w:rPr>
                                <w:instrText>ADDIN CSL_CITATION { "citationItems" : [ { "id" : "ITEM-1", "itemData" : { "author" : [ { "dropping-particle" : "", "family" : "Ullsperger", "given" : "M", "non-dropping-particle" : "", "parse-names" : false, "suffix" : "" }, { "dropping-particle" : "", "family" : "Debener", "given" : "S", "non-dropping-particle" : "", "parse-names" : false, "suffix" : "" } ], "id" : "ITEM-1", "issued" : { "date-parts" : [ [ "2010" ] ] }, "title" : "Simultaneous EEG and fMRI: recording, analysis, and application", "type" : "article-journal" }, "uris" : [ "http://www.mendeley.com/documents/?uuid=fb5444e0-02c8-3108-ac9c-f34545f820b8" ] } ], "mendeley" : { "formattedCitation" : "(Ullsperger &amp; Debener, 2010)", "manualFormatting" : "(2010)", "plainTextFormattedCitation" : "(Ullsperger &amp; Debener, 2010)", "previouslyFormattedCitation" : "(Ullsperger &amp; Debener, 2010)" }, "properties" : {  }, "schema" : "https://github.com/citation-style-language/schema/raw/master/csl-citation.json" }</w:instrText>
                              </w:r>
                              <w:r w:rsidRPr="0037572C">
                                <w:fldChar w:fldCharType="separate"/>
                              </w:r>
                              <w:r w:rsidRPr="0037572C">
                                <w:rPr>
                                  <w:noProof/>
                                  <w:lang w:val="en-US"/>
                                </w:rPr>
                                <w:t>(2010)</w:t>
                              </w:r>
                              <w:r w:rsidRPr="0037572C">
                                <w:fldChar w:fldCharType="end"/>
                              </w:r>
                              <w:r>
                                <w:rPr>
                                  <w:color w:val="000000" w:themeColor="text1"/>
                                  <w:kern w:val="24"/>
                                  <w:lang w:val="en-US"/>
                                </w:rPr>
                                <w:t xml:space="preserve">. EEG and fMRI acquisition is performed with a SyncBox synchronizing data acquisition of the two methods to ensure that TR markers are set precisely in the EEG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7D4FAF" id="Group 246" o:spid="_x0000_s1161" style="position:absolute;margin-left:2.25pt;margin-top:88.4pt;width:435.4pt;height:361.95pt;z-index:251695104;mso-wrap-distance-top:14.2pt;mso-wrap-distance-bottom:14.2pt;mso-position-vertical-relative:page;mso-width-relative:margin;mso-height-relative:margin" coordsize="55279,45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">
                <v:group id="Group 244" o:spid="_x0000_s1162" style="position:absolute;width:55197;height:37743" coordorigin="" coordsize="55190,377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group id="Group 233" o:spid="_x0000_s1163" style="position:absolute;top:4675;width:55151;height:33079" coordorigin="62,-2375" coordsize="55154,33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J3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">
                    <v:group id="Gruppieren 21" o:spid="_x0000_s1164" style="position:absolute;left:62;top:-2375;width:55154;height:33096" coordorigin="88,-4005" coordsize="79008,49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Grafik 22" o:spid="_x0000_s1165" type="#_x0000_t75" style="position:absolute;left:60617;top:4038;width:16905;height:17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">
                        <v:imagedata r:id="rId26" o:title=""/>
                      </v:shape>
                      <v:rect id="Rechteck 23" o:spid="_x0000_s1166" style="position:absolute;left:17546;top:23432;width:13682;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" fillcolor="#deeaea" strokecolor="#e7e6e6 [3214]" strokeweight="2.25pt">
                        <v:stroke linestyle="thinThick"/>
                      </v:rect>
                      <v:rect id="Rechteck 24" o:spid="_x0000_s1167" style="position:absolute;left:32810;top:3034;width:13682;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" fillcolor="#deeaea" strokecolor="#e7e6e6 [3214]" strokeweight="2.25pt">
                        <v:stroke linestyle="thinThick"/>
                      </v:rect>
                      <v:rect id="Rechteck 25" o:spid="_x0000_s1168" style="position:absolute;left:3278;top:3034;width:13681;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" fillcolor="#deeaea" strokecolor="#e7e6e6 [3214]" strokeweight="2.25pt">
                        <v:stroke linestyle="thinThick"/>
                      </v:rect>
                      <v:rect id="Rechteck 26" o:spid="_x0000_s1169" style="position:absolute;left:88;top:1179;width:51353;height:44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" filled="f" strokecolor="black [3213]" strokeweight="6pt">
                        <v:stroke linestyle="thinThick"/>
                      </v:rect>
                      <v:rect id="Rechteck 27" o:spid="_x0000_s1170" style="position:absolute;left:54631;top:1179;width:24465;height:44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" filled="f" strokecolor="black [3213]" strokeweight="6pt">
                        <v:stroke linestyle="thinThick"/>
                      </v:rect>
                      <v:rect id="Rechteck 28" o:spid="_x0000_s1171" style="position:absolute;left:2558;top:14638;width:14575;height:6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" filled="f" strokecolor="black [3213]" strokeweight="1pt">
                        <v:textbox>
                          <w:txbxContent>
                            <w:p w14:paraId="5C3FB6DE"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console and control equipment</w:t>
                              </w:r>
                            </w:p>
                          </w:txbxContent>
                        </v:textbox>
                      </v:rect>
                      <v:rect id="Rechteck 31" o:spid="_x0000_s1172" style="position:absolute;left:15714;top:35387;width:17009;height:6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" filled="f" strokecolor="black [3213]" strokeweight="1pt">
                        <v:textbox>
                          <w:txbxContent>
                            <w:p w14:paraId="35447108"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EEG acquisition</w:t>
                              </w:r>
                            </w:p>
                          </w:txbxContent>
                        </v:textbox>
                      </v:rect>
                      <v:rect id="Rechteck 32" o:spid="_x0000_s1173" style="position:absolute;left:60489;top:19026;width:14490;height:3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" filled="f" strokecolor="black [3213]" strokeweight="1pt">
                        <v:textbox>
                          <w:txbxContent>
                            <w:p w14:paraId="2AE58C36"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scanner</w:t>
                              </w:r>
                            </w:p>
                          </w:txbxContent>
                        </v:textbox>
                      </v:rect>
                      <v:rect id="Rechteck 33" o:spid="_x0000_s1174" style="position:absolute;left:60020;top:34857;width:15471;height:92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" filled="f" strokecolor="black [3213]" strokeweight="1pt">
                        <v:textbox>
                          <w:txbxContent>
                            <w:p w14:paraId="263C8884"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EEG amplifier positioned inside the MRI bore</w:t>
                              </w:r>
                            </w:p>
                          </w:txbxContent>
                        </v:textbox>
                      </v:rect>
                      <v:shape id="Picture 212" o:spid="_x0000_s1175" type="#_x0000_t75" alt="https://d30y9cdsu7xlg0.cloudfront.net/png/6850-200.png" style="position:absolute;left:5255;top:5854;width:9291;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">
                        <v:imagedata r:id="rId27" o:title="6850-200" recolortarget="#494949 [1446]"/>
                      </v:shape>
                      <v:shape id="Picture 213" o:spid="_x0000_s1176" type="#_x0000_t75" alt="http://orig05.deviantart.net/4c93/f/2011/042/6/a/monitor_icon_by_ducky108-d39bda2.png" style="position:absolute;left:9495;top:570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">
                        <v:imagedata r:id="rId28" o:title="monitor_icon_by_ducky108-d39bda2"/>
                      </v:shape>
                      <v:shape id="Picture 214" o:spid="_x0000_s1177" type="#_x0000_t75" alt="http://orig05.deviantart.net/4c93/f/2011/042/6/a/monitor_icon_by_ducky108-d39bda2.png" style="position:absolute;left:5427;top:570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">
                        <v:imagedata r:id="rId28" o:title="monitor_icon_by_ducky108-d39bda2"/>
                      </v:shape>
                      <v:shape id="Picture 215" o:spid="_x0000_s1178" type="#_x0000_t75" alt="https://d30y9cdsu7xlg0.cloudfront.net/png/6850-200.png" style="position:absolute;left:34788;top:5985;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">
                        <v:imagedata r:id="rId27" o:title="6850-200" recolortarget="#494949 [1446]"/>
                      </v:shape>
                      <v:shape id="Picture 216" o:spid="_x0000_s1179" type="#_x0000_t75" alt="http://orig05.deviantart.net/4c93/f/2011/042/6/a/monitor_icon_by_ducky108-d39bda2.png" style="position:absolute;left:37125;top:5985;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">
                        <v:imagedata r:id="rId28" o:title="monitor_icon_by_ducky108-d39bda2"/>
                      </v:shape>
                      <v:shape id="Picture 218" o:spid="_x0000_s1180" type="#_x0000_t75" alt="https://d30y9cdsu7xlg0.cloudfront.net/png/6850-200.png" style="position:absolute;left:19435;top:26456;width:9290;height: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">
                        <v:imagedata r:id="rId27" o:title="6850-200" recolortarget="#494949 [1446]"/>
                      </v:shape>
                      <v:shape id="Picture 219" o:spid="_x0000_s1181" type="#_x0000_t75" alt="http://orig05.deviantart.net/4c93/f/2011/042/6/a/monitor_icon_by_ducky108-d39bda2.png" style="position:absolute;left:21772;top:2645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">
                        <v:imagedata r:id="rId28" o:title="monitor_icon_by_ducky108-d39bda2"/>
                      </v:shape>
                      <v:shape id="Grafik 41" o:spid="_x0000_s1182" type="#_x0000_t75" style="position:absolute;left:60619;top:26152;width:14668;height:9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">
                        <v:imagedata r:id="rId29" o:title=""/>
                      </v:shape>
                      <v:line id="Gerader Verbinder 43" o:spid="_x0000_s1183" style="position:absolute;flip:y;visibility:visible;mso-wrap-style:square" from="14269,-4005" to="14269,52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" strokecolor="black [3213]" strokeweight="3pt">
                        <v:stroke joinstyle="miter"/>
                      </v:line>
                      <v:line id="Gerader Verbinder 45" o:spid="_x0000_s1184" style="position:absolute;flip:x;visibility:visible;mso-wrap-style:square" from="34154,31818" to="60971,31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" strokecolor="black [3213]" strokeweight="3pt">
                        <v:stroke joinstyle="miter"/>
                      </v:line>
                      <v:rect id="Rechteck 47" o:spid="_x0000_s1185" style="position:absolute;left:16561;top:-645;width:19443;height:3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" fillcolor="white [3212]" strokecolor="black [3213]" strokeweight="1pt">
                        <v:textbox>
                          <w:txbxContent>
                            <w:p w14:paraId="67DBD6B4"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and EEG control room</w:t>
                              </w:r>
                            </w:p>
                          </w:txbxContent>
                        </v:textbox>
                      </v:rect>
                      <v:line id="Gerader Verbinder 49" o:spid="_x0000_s1186" style="position:absolute;visibility:visible;mso-wrap-style:square" from="67036,23432" to="67056,26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" strokecolor="black [3213]" strokeweight="3pt">
                        <v:stroke joinstyle="miter"/>
                      </v:line>
                      <v:rect id="Rechteck 50" o:spid="_x0000_s1187" style="position:absolute;left:32623;top:14534;width:14402;height:83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" filled="f" strokecolor="black [3213]" strokeweight="1pt">
                        <v:textbox>
                          <w:txbxContent>
                            <w:p w14:paraId="29E64E83" w14:textId="77777777" w:rsidR="00367162" w:rsidRPr="005C2F1E" w:rsidRDefault="00367162" w:rsidP="00AA0D8D">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stimulus presentation</w:t>
                              </w:r>
                            </w:p>
                          </w:txbxContent>
                        </v:textbox>
                      </v:rect>
                      <v:line id="Gerader Verbinder 51" o:spid="_x0000_s1188" style="position:absolute;flip:y;visibility:visible;mso-wrap-style:square" from="66933,-3544" to="66933,67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" strokecolor="black [3213]" strokeweight="3pt">
                        <v:stroke joinstyle="miter"/>
                      </v:line>
                      <v:line id="Gerader Verbinder 52" o:spid="_x0000_s1189" style="position:absolute;flip:x;visibility:visible;mso-wrap-style:square" from="34154,30255" to="38020,30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" strokecolor="black [3213]" strokeweight="3pt">
                        <v:stroke joinstyle="miter"/>
                      </v:line>
                    </v:group>
                    <v:rect id="Rechteck 47" o:spid="_x0000_s1190" style="position:absolute;left:40076;top:-142;width:13572;height:25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" fillcolor="white [3212]" strokecolor="black [3213]" strokeweight="1pt">
                      <v:textbox>
                        <w:txbxContent>
                          <w:p w14:paraId="7381E116" w14:textId="3B0DCEB3" w:rsidR="00367162" w:rsidRPr="00AA0D8D" w:rsidRDefault="00367162" w:rsidP="00AA0D8D">
                            <w:pPr>
                              <w:pStyle w:val="NormalWeb"/>
                              <w:spacing w:before="0" w:beforeAutospacing="0" w:after="0" w:afterAutospacing="0"/>
                              <w:jc w:val="center"/>
                              <w:rPr>
                                <w:sz w:val="20"/>
                                <w:szCs w:val="20"/>
                              </w:rPr>
                            </w:pPr>
                            <w:r w:rsidRPr="00AA0D8D">
                              <w:rPr>
                                <w:color w:val="000000" w:themeColor="text1"/>
                                <w:kern w:val="24"/>
                                <w:sz w:val="20"/>
                                <w:szCs w:val="20"/>
                              </w:rPr>
                              <w:t>MRI room</w:t>
                            </w:r>
                          </w:p>
                        </w:txbxContent>
                      </v:textbox>
                    </v:rect>
                  </v:group>
                  <v:group id="Group 243" o:spid="_x0000_s1191" style="position:absolute;left:8112;width:47078;height:27558" coordsize="47078,27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YEK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">
                    <v:rect id="Rechteck 26" o:spid="_x0000_s1192" style="position:absolute;width:47078;height:5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" filled="f" strokecolor="black [3213]" strokeweight="6pt">
                      <v:stroke opacity="22359f" linestyle="thinThin"/>
                    </v:rect>
                    <v:rect id="Rechteck 30" o:spid="_x0000_s1193" style="position:absolute;left:1237;top:962;width:17868;height:39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" fillcolor="white [3212]" strokecolor="black [3213]" strokeweight="1pt">
                      <v:textbox>
                        <w:txbxContent>
                          <w:p w14:paraId="270BBBA7" w14:textId="77777777" w:rsidR="00367162" w:rsidRPr="005C2F1E" w:rsidRDefault="00367162" w:rsidP="00964AC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 xml:space="preserve">Online clock synchronization of EEG and MRI </w:t>
                            </w:r>
                            <w:r>
                              <w:rPr>
                                <w:color w:val="000000" w:themeColor="text1"/>
                                <w:kern w:val="24"/>
                                <w:sz w:val="20"/>
                                <w:szCs w:val="20"/>
                                <w:lang w:val="en-US"/>
                              </w:rPr>
                              <w:t>via SyncBox</w:t>
                            </w:r>
                          </w:p>
                        </w:txbxContent>
                      </v:textbox>
                    </v:rect>
                    <v:rect id="Rechteck 30" o:spid="_x0000_s1194" style="position:absolute;left:32657;top:962;width:11874;height:39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" fillcolor="white [3212]" strokecolor="black [3213]" strokeweight="1pt">
                      <v:textbox>
                        <w:txbxContent>
                          <w:p w14:paraId="1765CADD" w14:textId="085E52DE" w:rsidR="00367162" w:rsidRPr="005C2F1E" w:rsidRDefault="00367162" w:rsidP="00964AC9">
                            <w:pPr>
                              <w:pStyle w:val="NormalWeb"/>
                              <w:spacing w:before="0" w:beforeAutospacing="0" w:after="0" w:afterAutospacing="0"/>
                              <w:jc w:val="center"/>
                              <w:rPr>
                                <w:sz w:val="20"/>
                                <w:szCs w:val="20"/>
                                <w:lang w:val="en-US"/>
                              </w:rPr>
                            </w:pPr>
                            <w:r>
                              <w:rPr>
                                <w:color w:val="000000" w:themeColor="text1"/>
                                <w:kern w:val="24"/>
                                <w:sz w:val="20"/>
                                <w:szCs w:val="20"/>
                                <w:lang w:val="en-US"/>
                              </w:rPr>
                              <w:t>Scanner Master Clock Output</w:t>
                            </w:r>
                          </w:p>
                        </w:txbxContent>
                      </v:textbox>
                    </v:rect>
                    <v:rect id="Rechteck 30" o:spid="_x0000_s1195" style="position:absolute;left:20006;top:962;width:11875;height:39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" fillcolor="white [3212]" strokecolor="black [3213]" strokeweight="1pt">
                      <v:textbox>
                        <w:txbxContent>
                          <w:p w14:paraId="6881FEF8" w14:textId="21055A64" w:rsidR="00367162" w:rsidRPr="005C2F1E" w:rsidRDefault="00367162" w:rsidP="003207CC">
                            <w:pPr>
                              <w:pStyle w:val="NormalWeb"/>
                              <w:spacing w:before="0" w:beforeAutospacing="0" w:after="0" w:afterAutospacing="0"/>
                              <w:jc w:val="center"/>
                              <w:rPr>
                                <w:sz w:val="20"/>
                                <w:szCs w:val="20"/>
                                <w:lang w:val="en-US"/>
                              </w:rPr>
                            </w:pPr>
                            <w:r>
                              <w:rPr>
                                <w:color w:val="000000" w:themeColor="text1"/>
                                <w:kern w:val="24"/>
                                <w:sz w:val="20"/>
                                <w:szCs w:val="20"/>
                                <w:lang w:val="en-US"/>
                              </w:rPr>
                              <w:t>SyncBox Scanner Interface</w:t>
                            </w:r>
                          </w:p>
                        </w:txbxContent>
                      </v:textbox>
                    </v:rect>
                    <v:line id="Gerader Verbinder 43" o:spid="_x0000_s1196" style="position:absolute;flip:y;visibility:visible;mso-wrap-style:square" from="18631,4943" to="18631,11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" strokecolor="black [3213]" strokeweight="3pt">
                      <v:stroke joinstyle="miter"/>
                    </v:line>
                    <v:line id="Gerader Verbinder 52" o:spid="_x0000_s1197" style="position:absolute;flip:x;visibility:visible;mso-wrap-style:square" from="18219,23238" to="18219,2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" strokecolor="black [3213]" strokeweight="3pt">
                      <v:stroke joinstyle="miter"/>
                    </v:line>
                  </v:group>
                </v:group>
                <v:shape id="Text Box 245" o:spid="_x0000_s1198" type="#_x0000_t202" style="position:absolute;left:85;top:38963;width:55194;height:7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" stroked="f">
                  <v:textbox style="mso-fit-shape-to-text:t" inset="0,0,0,0">
                    <w:txbxContent>
                      <w:p w14:paraId="052D5C98" w14:textId="458A6449" w:rsidR="00367162" w:rsidRPr="00E50F9A" w:rsidRDefault="00367162" w:rsidP="00E50F9A">
                        <w:pPr>
                          <w:pStyle w:val="NormalWeb"/>
                          <w:spacing w:before="0" w:beforeAutospacing="0" w:after="0" w:afterAutospacing="0"/>
                          <w:jc w:val="both"/>
                          <w:rPr>
                            <w:lang w:val="en-US"/>
                          </w:rPr>
                        </w:pPr>
                        <w:bookmarkStart w:id="56" w:name="_Ref508544029"/>
                        <w:r w:rsidRPr="00E50F9A">
                          <w:rPr>
                            <w:b/>
                            <w:lang w:val="en-US"/>
                          </w:rPr>
                          <w:t xml:space="preserve">Figure </w:t>
                        </w:r>
                        <w:r w:rsidRPr="00E50F9A">
                          <w:rPr>
                            <w:b/>
                          </w:rPr>
                          <w:fldChar w:fldCharType="begin"/>
                        </w:r>
                        <w:r w:rsidRPr="00E50F9A">
                          <w:rPr>
                            <w:b/>
                            <w:lang w:val="en-US"/>
                          </w:rPr>
                          <w:instrText xml:space="preserve"> SEQ Figure \* ARABIC </w:instrText>
                        </w:r>
                        <w:r w:rsidRPr="00E50F9A">
                          <w:rPr>
                            <w:b/>
                          </w:rPr>
                          <w:fldChar w:fldCharType="separate"/>
                        </w:r>
                        <w:r>
                          <w:rPr>
                            <w:b/>
                            <w:noProof/>
                            <w:lang w:val="en-US"/>
                          </w:rPr>
                          <w:t>5</w:t>
                        </w:r>
                        <w:r w:rsidRPr="00E50F9A">
                          <w:rPr>
                            <w:b/>
                          </w:rPr>
                          <w:fldChar w:fldCharType="end"/>
                        </w:r>
                        <w:bookmarkEnd w:id="56"/>
                        <w:r w:rsidRPr="00E50F9A">
                          <w:rPr>
                            <w:color w:val="000000" w:themeColor="text1"/>
                            <w:kern w:val="24"/>
                            <w:lang w:val="en-US"/>
                          </w:rPr>
                          <w:t xml:space="preserve"> </w:t>
                        </w:r>
                        <w:r w:rsidRPr="0037572C">
                          <w:rPr>
                            <w:color w:val="000000" w:themeColor="text1"/>
                            <w:kern w:val="24"/>
                            <w:lang w:val="en-US"/>
                          </w:rPr>
                          <w:t xml:space="preserve">Schematic </w:t>
                        </w:r>
                        <w:r>
                          <w:rPr>
                            <w:color w:val="000000" w:themeColor="text1"/>
                            <w:kern w:val="24"/>
                            <w:lang w:val="en-US"/>
                          </w:rPr>
                          <w:t>illustration</w:t>
                        </w:r>
                        <w:r w:rsidRPr="0037572C">
                          <w:rPr>
                            <w:color w:val="000000" w:themeColor="text1"/>
                            <w:kern w:val="24"/>
                            <w:lang w:val="en-US"/>
                          </w:rPr>
                          <w:t xml:space="preserve"> of the experimental setup for simultaneous EEG-fMRI recordings adapted from Ullsperger &amp; Debener </w:t>
                        </w:r>
                        <w:r w:rsidRPr="0037572C">
                          <w:fldChar w:fldCharType="begin" w:fldLock="1"/>
                        </w:r>
                        <w:r w:rsidRPr="0037572C">
                          <w:rPr>
                            <w:lang w:val="en-US"/>
                          </w:rPr>
                          <w:instrText>ADDIN CSL_CITATION { "citationItems" : [ { "id" : "ITEM-1", "itemData" : { "author" : [ { "dropping-particle" : "", "family" : "Ullsperger", "given" : "M", "non-dropping-particle" : "", "parse-names" : false, "suffix" : "" }, { "dropping-particle" : "", "family" : "Debener", "given" : "S", "non-dropping-particle" : "", "parse-names" : false, "suffix" : "" } ], "id" : "ITEM-1", "issued" : { "date-parts" : [ [ "2010" ] ] }, "title" : "Simultaneous EEG and fMRI: recording, analysis, and application", "type" : "article-journal" }, "uris" : [ "http://www.mendeley.com/documents/?uuid=fb5444e0-02c8-3108-ac9c-f34545f820b8" ] } ], "mendeley" : { "formattedCitation" : "(Ullsperger &amp; Debener, 2010)", "manualFormatting" : "(2010)", "plainTextFormattedCitation" : "(Ullsperger &amp; Debener, 2010)", "previouslyFormattedCitation" : "(Ullsperger &amp; Debener, 2010)" }, "properties" : {  }, "schema" : "https://github.com/citation-style-language/schema/raw/master/csl-citation.json" }</w:instrText>
                        </w:r>
                        <w:r w:rsidRPr="0037572C">
                          <w:fldChar w:fldCharType="separate"/>
                        </w:r>
                        <w:r w:rsidRPr="0037572C">
                          <w:rPr>
                            <w:noProof/>
                            <w:lang w:val="en-US"/>
                          </w:rPr>
                          <w:t>(2010)</w:t>
                        </w:r>
                        <w:r w:rsidRPr="0037572C">
                          <w:fldChar w:fldCharType="end"/>
                        </w:r>
                        <w:r>
                          <w:rPr>
                            <w:color w:val="000000" w:themeColor="text1"/>
                            <w:kern w:val="24"/>
                            <w:lang w:val="en-US"/>
                          </w:rPr>
                          <w:t xml:space="preserve">. EEG and fMRI acquisition is performed with a SyncBox synchronizing data acquisition of the two methods to ensure that TR markers are set precisely in the EEG data. </w:t>
                        </w:r>
                      </w:p>
                    </w:txbxContent>
                  </v:textbox>
                </v:shape>
                <w10:wrap type="topAndBottom" anchory="page"/>
              </v:group>
            </w:pict>
          </mc:Fallback>
        </mc:AlternateContent>
      </w:r>
    </w:p>
    <w:p w14:paraId="2F781625" w14:textId="5FCA6928" w:rsidR="004B20E5" w:rsidRPr="00F4550C" w:rsidRDefault="00284856" w:rsidP="00016E35">
      <w:pPr>
        <w:pStyle w:val="Heading3"/>
        <w:ind w:left="720"/>
        <w:rPr>
          <w:rFonts w:ascii="Times New Roman" w:hAnsi="Times New Roman" w:cs="Times New Roman"/>
          <w:color w:val="auto"/>
        </w:rPr>
      </w:pPr>
      <w:bookmarkStart w:id="57" w:name="_Toc509584969"/>
      <w:r>
        <w:rPr>
          <w:rFonts w:ascii="Times New Roman" w:hAnsi="Times New Roman" w:cs="Times New Roman"/>
          <w:color w:val="auto"/>
        </w:rPr>
        <w:t>2.4</w:t>
      </w:r>
      <w:r w:rsidR="004B20E5" w:rsidRPr="00F4550C">
        <w:rPr>
          <w:rFonts w:ascii="Times New Roman" w:hAnsi="Times New Roman" w:cs="Times New Roman"/>
          <w:color w:val="auto"/>
        </w:rPr>
        <w:t xml:space="preserve">.2 </w:t>
      </w:r>
      <w:r w:rsidR="0034427B" w:rsidRPr="00F4550C">
        <w:rPr>
          <w:rFonts w:ascii="Times New Roman" w:hAnsi="Times New Roman" w:cs="Times New Roman"/>
          <w:color w:val="auto"/>
        </w:rPr>
        <w:t>Experimental protocol for</w:t>
      </w:r>
      <w:r w:rsidR="004B20E5" w:rsidRPr="00F4550C">
        <w:rPr>
          <w:rFonts w:ascii="Times New Roman" w:hAnsi="Times New Roman" w:cs="Times New Roman"/>
          <w:color w:val="auto"/>
        </w:rPr>
        <w:t xml:space="preserve"> simultaneous recordings</w:t>
      </w:r>
      <w:bookmarkEnd w:id="57"/>
    </w:p>
    <w:p w14:paraId="31B34AD2" w14:textId="0BF83688" w:rsidR="0069321E" w:rsidRPr="00F4550C" w:rsidRDefault="0069321E" w:rsidP="0069321E">
      <w:pPr>
        <w:spacing w:after="0" w:line="360" w:lineRule="auto"/>
        <w:ind w:firstLine="425"/>
        <w:jc w:val="both"/>
        <w:rPr>
          <w:rFonts w:ascii="Times New Roman" w:hAnsi="Times New Roman" w:cs="Times New Roman"/>
          <w:noProof/>
          <w:sz w:val="24"/>
          <w:szCs w:val="24"/>
          <w:lang w:val="en-GB"/>
        </w:rPr>
      </w:pPr>
    </w:p>
    <w:p w14:paraId="11F9B3E4" w14:textId="72732B21" w:rsidR="007D74E4" w:rsidRDefault="007D74E4" w:rsidP="007D74E4">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lang w:val="en-GB"/>
        </w:rPr>
        <w:t xml:space="preserve">Besides </w:t>
      </w:r>
      <w:r w:rsidR="009E7526">
        <w:rPr>
          <w:rFonts w:ascii="Times New Roman" w:hAnsi="Times New Roman" w:cs="Times New Roman"/>
          <w:noProof/>
          <w:sz w:val="24"/>
          <w:szCs w:val="24"/>
          <w:lang w:val="en-GB"/>
        </w:rPr>
        <w:t xml:space="preserve">the </w:t>
      </w:r>
      <w:r>
        <w:rPr>
          <w:rFonts w:ascii="Times New Roman" w:hAnsi="Times New Roman" w:cs="Times New Roman"/>
          <w:noProof/>
          <w:sz w:val="24"/>
          <w:szCs w:val="24"/>
          <w:lang w:val="en-GB"/>
        </w:rPr>
        <w:t xml:space="preserve">aformentioned aspects of the experimental setup, </w:t>
      </w:r>
      <w:r>
        <w:rPr>
          <w:rFonts w:ascii="Times New Roman" w:hAnsi="Times New Roman" w:cs="Times New Roman"/>
          <w:sz w:val="24"/>
          <w:szCs w:val="24"/>
        </w:rPr>
        <w:t>a number of additional measures were taken to follow a sensible protocol for the concurrent assessment of electrophysiological and imaging data.</w:t>
      </w:r>
    </w:p>
    <w:p w14:paraId="23B00781" w14:textId="2A08217D" w:rsidR="009E7526" w:rsidRDefault="002270E0" w:rsidP="007D74E4">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Even with MRI-compatible materials, performing an EEG recording inside the MRI scanner causes the electrodes and other materials to heat up, posing a potential safety risk to the subject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"10.1002/mrm.10310", "ISSN" : "0740-3194", "author" : [ { "dropping-particle" : "", "family" : "Yeung", "given" : "Christopher J.", "non-dropping-particle" : "", "parse-names" : false, "suffix" : "" }, { "dropping-particle" : "", "family" : "Susil", "given" : "Robert C.", "non-dropping-particle" : "", "parse-names" : false, "suffix" : "" }, { "dropping-particle" : "", "family" : "Atalar", "given" : "Ergin", "non-dropping-particle" : "", "parse-names" : false, "suffix" : "" } ], "container-title" : "Magnetic Resonance in Medicine", "id" : "ITEM-1", "issue" : "6", "issued" : { "date-parts" : [ [ "2002", "12", "1" ] ] }, "page" : "1096-1098", "publisher" : "Wiley Subscription Services, Inc., A Wiley Company", "title" : "RF heating due to conductive wires during MRI depends on the phase distribution of the transmit field", "type" : "article-journal", "volume" : "48" }, "uris" : [ "http://www.mendeley.com/documents/?uuid=eb386f14-1dd5-3da3-b5a3-d0c844846859" ] } ], "mendeley" : { "formattedCitation" : "(Yeung et al., 2002)", "plainTextFormattedCitation" : "(Yeung et al., 2002)", "previouslyFormattedCitation" : "(Yeung et al., 2002)" }, "properties" : {  }, "schema" : "https://github.com/citation-style-language/schema/raw/master/csl-citation.json" }</w:instrText>
      </w:r>
      <w:r>
        <w:rPr>
          <w:rFonts w:ascii="Times New Roman" w:hAnsi="Times New Roman" w:cs="Times New Roman"/>
          <w:sz w:val="24"/>
          <w:szCs w:val="24"/>
        </w:rPr>
        <w:fldChar w:fldCharType="separate"/>
      </w:r>
      <w:r w:rsidRPr="002270E0">
        <w:rPr>
          <w:rFonts w:ascii="Times New Roman" w:hAnsi="Times New Roman" w:cs="Times New Roman"/>
          <w:noProof/>
          <w:sz w:val="24"/>
          <w:szCs w:val="24"/>
        </w:rPr>
        <w:t>(Yeung et al., 2002)</w:t>
      </w:r>
      <w:r>
        <w:rPr>
          <w:rFonts w:ascii="Times New Roman" w:hAnsi="Times New Roman" w:cs="Times New Roman"/>
          <w:sz w:val="24"/>
          <w:szCs w:val="24"/>
        </w:rPr>
        <w:fldChar w:fldCharType="end"/>
      </w:r>
      <w:r>
        <w:rPr>
          <w:rFonts w:ascii="Times New Roman" w:hAnsi="Times New Roman" w:cs="Times New Roman"/>
          <w:sz w:val="24"/>
          <w:szCs w:val="24"/>
        </w:rPr>
        <w:t xml:space="preserve">. As a preventive measure, it is essential to assess how intensively materials of the EEG system (most importantly the electrodes) heat while using the planned EPI sequence. </w:t>
      </w:r>
      <w:r w:rsidR="007C4E0D">
        <w:rPr>
          <w:rFonts w:ascii="Times New Roman" w:hAnsi="Times New Roman" w:cs="Times New Roman"/>
          <w:sz w:val="24"/>
          <w:szCs w:val="24"/>
        </w:rPr>
        <w:t>During the test run over the entire experiment all</w:t>
      </w:r>
      <w:r>
        <w:rPr>
          <w:rFonts w:ascii="Times New Roman" w:hAnsi="Times New Roman" w:cs="Times New Roman"/>
          <w:sz w:val="24"/>
          <w:szCs w:val="24"/>
        </w:rPr>
        <w:t xml:space="preserve"> electrodes showed </w:t>
      </w:r>
      <w:r w:rsidR="007C4E0D">
        <w:rPr>
          <w:rFonts w:ascii="Times New Roman" w:hAnsi="Times New Roman" w:cs="Times New Roman"/>
          <w:sz w:val="24"/>
          <w:szCs w:val="24"/>
        </w:rPr>
        <w:t>temperatures</w:t>
      </w:r>
      <w:r w:rsidR="0088479E">
        <w:rPr>
          <w:rFonts w:ascii="Times New Roman" w:hAnsi="Times New Roman" w:cs="Times New Roman"/>
          <w:sz w:val="24"/>
          <w:szCs w:val="24"/>
        </w:rPr>
        <w:t xml:space="preserve"> equal to or below 28</w:t>
      </w:r>
      <w:r w:rsidR="007C4E0D">
        <w:rPr>
          <w:rFonts w:ascii="Times New Roman" w:hAnsi="Times New Roman" w:cs="Times New Roman"/>
          <w:sz w:val="24"/>
          <w:szCs w:val="24"/>
        </w:rPr>
        <w:t xml:space="preserve"> °C.</w:t>
      </w:r>
    </w:p>
    <w:p w14:paraId="3F6DD7C2" w14:textId="2DF1B000" w:rsidR="007C4E0D" w:rsidRPr="007D74E4" w:rsidRDefault="007C4E0D" w:rsidP="007D74E4">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Another preventive measure taken before running an experiment, was to switch off the helium pump. With subtle vibrations caused by the pump’s compressor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"10.1007/s10548-014-0408-0", "ISBN" : "1573-6792 (Electronic)\\r0896-0267 (Linking)", "ISSN" : "15736792", "PMID" : "25344750", "abstract" : "The EEG acquired simultaneously with fMRI is distorted by a number of artefacts related to the presence of strong magnetic fields, which must be reduced in order to allow for a useful interpretation and quantification of the EEG data. For the two most prominent artefacts, associated with magnetic field gradient switching and the heart beat, reduction methods have been developed and applied suc-cessfully. However, a number of artefacts related to the MR-environment can be found to distort the EEG data acquired even without ongoing fMRI acquisition. In this paper, we investigate the most prominent of those artefacts, caused by the Helium cooling pump, and propose a method for its reduction and respective validation in data collected from epilepsy patients. Since the Helium cooling pump artefact was found to be repetitive, an average template subtraction method was developed for its reduction with appropriate adjustments for minimizing the degradation of the physiological part of the signal. The new methodology was validated in a group of 15 EEG\u2013fMRI datasets col-lected from six consecutive epilepsy patients, where it successfully reduced the amplitude of the artefact spectral peaks by 95 \u00b1 2 % while the background spectral ampli-tude within those peaks was reduced by only -5 \u00b1 4 %. Although the Helium cooling pump should ideally be switched off during simultaneous EEG\u2013fMRI acquisitions, we have shown here that in cases where this is not possible the associated artefact can be effectively reduced in post processing.", "author" : [ { "dropping-particle" : "", "family" : "Rothl\u00fcbbers", "given" : "Sven", "non-dropping-particle" : "", "parse-names" : false, "suffix" : "" }, { "dropping-particle" : "", "family" : "Relvas", "given" : "V\u00e2nia", "non-dropping-particle" : "", "parse-names" : false, "suffix" : "" }, { "dropping-particle" : "", "family" : "Leal", "given" : "Alberto", "non-dropping-particle" : "", "parse-names" : false, "suffix" : "" }, { "dropping-particle" : "", "family" : "Murta", "given" : "Teresa", "non-dropping-particle" : "", "parse-names" : false, "suffix" : "" }, { "dropping-particle" : "", "family" : "Lemieux", "given" : "Louis", "non-dropping-particle" : "", "parse-names" : false, "suffix" : "" }, { "dropping-particle" : "", "family" : "Figueiredo", "given" : "Patr\u00edcia", "non-dropping-particle" : "", "parse-names" : false, "suffix" : "" } ], "container-title" : "Brain Topography", "id" : "ITEM-1", "issue" : "2", "issued" : { "date-parts" : [ [ "2014" ] ] }, "page" : "208-220", "title" : "Characterisation and Reduction of the EEG Artefact Caused by the Helium Cooling Pump in the MR Environment: Validation in Epilepsy Patient Data", "type" : "article-journal", "volume" : "28" }, "uris" : [ "http://www.mendeley.com/documents/?uuid=9467e617-61b3-3085-9e67-fde93c284fb0" ] } ], "mendeley" : { "formattedCitation" : "(Rothl\u00fcbbers et al., 2014)", "plainTextFormattedCitation" : "(Rothl\u00fcbbers et al., 2014)", "previouslyFormattedCitation" : "(Rothl\u00fcbbers et al., 2014)" }, "properties" : {  }, "schema" : "https://github.com/citation-style-language/schema/raw/master/csl-citation.json" }</w:instrText>
      </w:r>
      <w:r>
        <w:rPr>
          <w:rFonts w:ascii="Times New Roman" w:hAnsi="Times New Roman" w:cs="Times New Roman"/>
          <w:sz w:val="24"/>
          <w:szCs w:val="24"/>
        </w:rPr>
        <w:fldChar w:fldCharType="separate"/>
      </w:r>
      <w:r w:rsidRPr="007C4E0D">
        <w:rPr>
          <w:rFonts w:ascii="Times New Roman" w:hAnsi="Times New Roman" w:cs="Times New Roman"/>
          <w:noProof/>
          <w:sz w:val="24"/>
          <w:szCs w:val="24"/>
        </w:rPr>
        <w:t>(Rothlübbers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cables and other materials are moved inside the magnetic field. This leads to serious artefacts impacting the quality of the EEG data.</w:t>
      </w:r>
    </w:p>
    <w:p w14:paraId="24FC433D" w14:textId="40B0C413" w:rsidR="008D29A4" w:rsidRDefault="00305D80" w:rsidP="0069321E">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lang w:val="en-GB"/>
        </w:rPr>
        <w:lastRenderedPageBreak/>
        <w:t>During the experiment</w:t>
      </w:r>
      <w:r w:rsidR="0069321E" w:rsidRPr="00F4550C">
        <w:rPr>
          <w:rFonts w:ascii="Times New Roman" w:hAnsi="Times New Roman" w:cs="Times New Roman"/>
          <w:noProof/>
          <w:sz w:val="24"/>
          <w:szCs w:val="24"/>
          <w:lang w:val="en-GB"/>
        </w:rPr>
        <w:t xml:space="preserve">, </w:t>
      </w:r>
      <w:r w:rsidR="009E7526">
        <w:rPr>
          <w:rFonts w:ascii="Times New Roman" w:hAnsi="Times New Roman" w:cs="Times New Roman"/>
          <w:noProof/>
          <w:sz w:val="24"/>
          <w:szCs w:val="24"/>
          <w:lang w:val="en-GB"/>
        </w:rPr>
        <w:t xml:space="preserve">when </w:t>
      </w:r>
      <w:r w:rsidR="0069321E" w:rsidRPr="00F4550C">
        <w:rPr>
          <w:rFonts w:ascii="Times New Roman" w:hAnsi="Times New Roman" w:cs="Times New Roman"/>
          <w:noProof/>
          <w:sz w:val="24"/>
          <w:szCs w:val="24"/>
          <w:lang w:val="en-GB"/>
        </w:rPr>
        <w:t>subjects</w:t>
      </w:r>
      <w:r>
        <w:rPr>
          <w:rFonts w:ascii="Times New Roman" w:hAnsi="Times New Roman" w:cs="Times New Roman"/>
          <w:noProof/>
          <w:sz w:val="24"/>
          <w:szCs w:val="24"/>
          <w:lang w:val="en-GB"/>
        </w:rPr>
        <w:t xml:space="preserve"> first</w:t>
      </w:r>
      <w:r w:rsidR="009E7526">
        <w:rPr>
          <w:rFonts w:ascii="Times New Roman" w:hAnsi="Times New Roman" w:cs="Times New Roman"/>
          <w:noProof/>
          <w:sz w:val="24"/>
          <w:szCs w:val="24"/>
          <w:lang w:val="en-GB"/>
        </w:rPr>
        <w:t xml:space="preserve"> entered the MRI room, they</w:t>
      </w:r>
      <w:r w:rsidR="0069321E" w:rsidRPr="00F4550C">
        <w:rPr>
          <w:rFonts w:ascii="Times New Roman" w:hAnsi="Times New Roman" w:cs="Times New Roman"/>
          <w:noProof/>
          <w:sz w:val="24"/>
          <w:szCs w:val="24"/>
          <w:lang w:val="en-GB"/>
        </w:rPr>
        <w:t xml:space="preserve"> were once more instructed about how to behave during the exp</w:t>
      </w:r>
      <w:r w:rsidR="001F1A3B">
        <w:rPr>
          <w:rFonts w:ascii="Times New Roman" w:hAnsi="Times New Roman" w:cs="Times New Roman"/>
          <w:noProof/>
          <w:sz w:val="24"/>
          <w:szCs w:val="24"/>
          <w:lang w:val="en-GB"/>
        </w:rPr>
        <w:t>e</w:t>
      </w:r>
      <w:r w:rsidR="0069321E" w:rsidRPr="00F4550C">
        <w:rPr>
          <w:rFonts w:ascii="Times New Roman" w:hAnsi="Times New Roman" w:cs="Times New Roman"/>
          <w:noProof/>
          <w:sz w:val="24"/>
          <w:szCs w:val="24"/>
          <w:lang w:val="en-GB"/>
        </w:rPr>
        <w:t xml:space="preserve">riment. They were asked to </w:t>
      </w:r>
      <w:r w:rsidR="0069321E" w:rsidRPr="00F4550C">
        <w:rPr>
          <w:rFonts w:ascii="Times New Roman" w:hAnsi="Times New Roman" w:cs="Times New Roman"/>
          <w:sz w:val="24"/>
          <w:szCs w:val="24"/>
        </w:rPr>
        <w:t xml:space="preserve">abstain from any unnecessary movements of the head, torso or shoulders and to avoid crossing their limbs, as this would cause severe artefacts for both the EEG and fMRI. Furthermore, they were given a brief oral explanation of the experimental task. The participant’s head was then placed on a pressure-insensitive cushion and further stabilized with </w:t>
      </w:r>
      <w:r w:rsidR="009E7526">
        <w:rPr>
          <w:rFonts w:ascii="Times New Roman" w:hAnsi="Times New Roman" w:cs="Times New Roman"/>
          <w:sz w:val="24"/>
          <w:szCs w:val="24"/>
        </w:rPr>
        <w:t xml:space="preserve">foam </w:t>
      </w:r>
      <w:r w:rsidR="0069321E" w:rsidRPr="00F4550C">
        <w:rPr>
          <w:rFonts w:ascii="Times New Roman" w:hAnsi="Times New Roman" w:cs="Times New Roman"/>
          <w:sz w:val="24"/>
          <w:szCs w:val="24"/>
        </w:rPr>
        <w:t xml:space="preserve">pads to minimize head movements. </w:t>
      </w:r>
    </w:p>
    <w:p w14:paraId="68B638F0" w14:textId="11838EAB" w:rsidR="0069321E" w:rsidRPr="00F4550C" w:rsidRDefault="0069321E" w:rsidP="0069321E">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Electrode leads were passed through the head coil above the subject. Before moving the subject into the scanner bore, they were given an emergency control to be able to abort the experiment at any time they felt in danger. Inside the bore electrode leads were connected to the amplifier positioned behind the subject’s head. All cables between</w:t>
      </w:r>
      <w:r w:rsidR="0030396E">
        <w:rPr>
          <w:rFonts w:ascii="Times New Roman" w:hAnsi="Times New Roman" w:cs="Times New Roman"/>
          <w:sz w:val="24"/>
          <w:szCs w:val="24"/>
        </w:rPr>
        <w:t xml:space="preserve"> the</w:t>
      </w:r>
      <w:r w:rsidRPr="00F4550C">
        <w:rPr>
          <w:rFonts w:ascii="Times New Roman" w:hAnsi="Times New Roman" w:cs="Times New Roman"/>
          <w:sz w:val="24"/>
          <w:szCs w:val="24"/>
        </w:rPr>
        <w:t xml:space="preserve"> electrodes and the amplifier were fastened </w:t>
      </w:r>
      <w:r w:rsidR="0030396E">
        <w:rPr>
          <w:rFonts w:ascii="Times New Roman" w:hAnsi="Times New Roman" w:cs="Times New Roman"/>
          <w:sz w:val="24"/>
          <w:szCs w:val="24"/>
        </w:rPr>
        <w:t xml:space="preserve">firmly </w:t>
      </w:r>
      <w:r w:rsidRPr="00F4550C">
        <w:rPr>
          <w:rFonts w:ascii="Times New Roman" w:hAnsi="Times New Roman" w:cs="Times New Roman"/>
          <w:sz w:val="24"/>
          <w:szCs w:val="24"/>
        </w:rPr>
        <w:t xml:space="preserve">with adhesive </w:t>
      </w:r>
      <w:r w:rsidR="00535126">
        <w:rPr>
          <w:rFonts w:ascii="Times New Roman" w:hAnsi="Times New Roman" w:cs="Times New Roman"/>
          <w:sz w:val="24"/>
          <w:szCs w:val="24"/>
        </w:rPr>
        <w:t>tape to prevent movement.</w:t>
      </w:r>
      <w:r w:rsidR="00A91760">
        <w:rPr>
          <w:rFonts w:ascii="Times New Roman" w:hAnsi="Times New Roman" w:cs="Times New Roman"/>
          <w:sz w:val="24"/>
          <w:szCs w:val="24"/>
        </w:rPr>
        <w:t xml:space="preserve"> As an additional measure, sandbag weights were put on electrode leads for stabilization.</w:t>
      </w:r>
    </w:p>
    <w:p w14:paraId="2CF6580B" w14:textId="0B405D30" w:rsidR="004B20E5" w:rsidRPr="00F4550C" w:rsidRDefault="004B20E5" w:rsidP="00016E35">
      <w:pPr>
        <w:rPr>
          <w:rFonts w:ascii="Times New Roman" w:hAnsi="Times New Roman" w:cs="Times New Roman"/>
        </w:rPr>
      </w:pPr>
    </w:p>
    <w:p w14:paraId="019C663B" w14:textId="3F31CBA1" w:rsidR="00016E35" w:rsidRPr="00F4550C" w:rsidRDefault="00284856" w:rsidP="00016E35">
      <w:pPr>
        <w:pStyle w:val="Heading3"/>
        <w:ind w:left="720"/>
        <w:rPr>
          <w:rFonts w:ascii="Times New Roman" w:hAnsi="Times New Roman" w:cs="Times New Roman"/>
          <w:color w:val="auto"/>
        </w:rPr>
      </w:pPr>
      <w:bookmarkStart w:id="58" w:name="_Toc509584970"/>
      <w:r>
        <w:rPr>
          <w:rFonts w:ascii="Times New Roman" w:hAnsi="Times New Roman" w:cs="Times New Roman"/>
          <w:color w:val="auto"/>
        </w:rPr>
        <w:t>2.4</w:t>
      </w:r>
      <w:r w:rsidR="00016E35" w:rsidRPr="00F4550C">
        <w:rPr>
          <w:rFonts w:ascii="Times New Roman" w:hAnsi="Times New Roman" w:cs="Times New Roman"/>
          <w:color w:val="auto"/>
        </w:rPr>
        <w:t>.3 Recording parameters for EEG and fMRI</w:t>
      </w:r>
      <w:bookmarkEnd w:id="58"/>
    </w:p>
    <w:p w14:paraId="680A9CCE" w14:textId="1AE6FD6A" w:rsidR="00016E35" w:rsidRDefault="00016E35" w:rsidP="00016E35">
      <w:pPr>
        <w:rPr>
          <w:rFonts w:ascii="Times New Roman" w:hAnsi="Times New Roman" w:cs="Times New Roman"/>
        </w:rPr>
      </w:pPr>
    </w:p>
    <w:p w14:paraId="11699FBE" w14:textId="0E187F74" w:rsidR="008D29A4" w:rsidRDefault="00D0429B" w:rsidP="008D29A4">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A</w:t>
      </w:r>
      <w:r w:rsidR="000F0C1C">
        <w:rPr>
          <w:rFonts w:ascii="Times New Roman" w:hAnsi="Times New Roman" w:cs="Times New Roman"/>
          <w:sz w:val="24"/>
          <w:szCs w:val="24"/>
        </w:rPr>
        <w:t xml:space="preserve"> T1-</w:t>
      </w:r>
      <w:r w:rsidR="002F09CC">
        <w:rPr>
          <w:rFonts w:ascii="Times New Roman" w:hAnsi="Times New Roman" w:cs="Times New Roman"/>
          <w:sz w:val="24"/>
          <w:szCs w:val="24"/>
        </w:rPr>
        <w:t>weighted</w:t>
      </w:r>
      <w:r>
        <w:rPr>
          <w:rFonts w:ascii="Times New Roman" w:hAnsi="Times New Roman" w:cs="Times New Roman"/>
          <w:sz w:val="24"/>
          <w:szCs w:val="24"/>
        </w:rPr>
        <w:t xml:space="preserve"> structural image was acquired for all subjects. Functional data w</w:t>
      </w:r>
      <w:r w:rsidR="007A4FC1">
        <w:rPr>
          <w:rFonts w:ascii="Times New Roman" w:hAnsi="Times New Roman" w:cs="Times New Roman"/>
          <w:sz w:val="24"/>
          <w:szCs w:val="24"/>
        </w:rPr>
        <w:t>ere recorded with</w:t>
      </w:r>
      <w:r>
        <w:rPr>
          <w:rFonts w:ascii="Times New Roman" w:hAnsi="Times New Roman" w:cs="Times New Roman"/>
          <w:sz w:val="24"/>
          <w:szCs w:val="24"/>
        </w:rPr>
        <w:t xml:space="preserve"> </w:t>
      </w:r>
      <w:r w:rsidR="002F09CC">
        <w:rPr>
          <w:rFonts w:ascii="Times New Roman" w:hAnsi="Times New Roman" w:cs="Times New Roman"/>
          <w:sz w:val="24"/>
          <w:szCs w:val="24"/>
        </w:rPr>
        <w:t xml:space="preserve">EPI </w:t>
      </w:r>
      <w:r w:rsidR="007A4FC1">
        <w:rPr>
          <w:rFonts w:ascii="Times New Roman" w:hAnsi="Times New Roman" w:cs="Times New Roman"/>
          <w:sz w:val="24"/>
          <w:szCs w:val="24"/>
        </w:rPr>
        <w:t>parameters</w:t>
      </w:r>
      <w:r w:rsidR="0034089D">
        <w:rPr>
          <w:rFonts w:ascii="Times New Roman" w:hAnsi="Times New Roman" w:cs="Times New Roman"/>
          <w:sz w:val="24"/>
          <w:szCs w:val="24"/>
        </w:rPr>
        <w:t xml:space="preserve"> (</w:t>
      </w:r>
      <w:r w:rsidR="00ED5976">
        <w:rPr>
          <w:rFonts w:ascii="Times New Roman" w:hAnsi="Times New Roman" w:cs="Times New Roman"/>
          <w:sz w:val="24"/>
          <w:szCs w:val="24"/>
        </w:rPr>
        <w:t>TR = 1800 ms, TE</w:t>
      </w:r>
      <w:r w:rsidR="0034089D">
        <w:rPr>
          <w:rFonts w:ascii="Times New Roman" w:hAnsi="Times New Roman" w:cs="Times New Roman"/>
          <w:sz w:val="24"/>
          <w:szCs w:val="24"/>
        </w:rPr>
        <w:t xml:space="preserve"> = 3</w:t>
      </w:r>
      <w:r w:rsidR="002F09CC">
        <w:rPr>
          <w:rFonts w:ascii="Times New Roman" w:hAnsi="Times New Roman" w:cs="Times New Roman"/>
          <w:sz w:val="24"/>
          <w:szCs w:val="24"/>
        </w:rPr>
        <w:t xml:space="preserve">0 ms, </w:t>
      </w:r>
      <w:r w:rsidR="0034089D">
        <w:rPr>
          <w:rFonts w:ascii="Times New Roman" w:hAnsi="Times New Roman" w:cs="Times New Roman"/>
          <w:sz w:val="24"/>
          <w:szCs w:val="24"/>
        </w:rPr>
        <w:t>75</w:t>
      </w:r>
      <w:r w:rsidR="002F09CC">
        <w:rPr>
          <w:rFonts w:ascii="Times New Roman" w:hAnsi="Times New Roman" w:cs="Times New Roman"/>
          <w:sz w:val="24"/>
          <w:szCs w:val="24"/>
        </w:rPr>
        <w:t>° flip angle,</w:t>
      </w:r>
      <w:r w:rsidR="00901CED">
        <w:rPr>
          <w:rFonts w:ascii="Times New Roman" w:hAnsi="Times New Roman" w:cs="Times New Roman"/>
          <w:sz w:val="24"/>
          <w:szCs w:val="24"/>
        </w:rPr>
        <w:t xml:space="preserve"> </w:t>
      </w:r>
      <w:r w:rsidR="002F09CC">
        <w:rPr>
          <w:rFonts w:ascii="Times New Roman" w:hAnsi="Times New Roman" w:cs="Times New Roman"/>
          <w:sz w:val="24"/>
          <w:szCs w:val="24"/>
        </w:rPr>
        <w:t>voxel siz</w:t>
      </w:r>
      <w:r w:rsidR="00901CED">
        <w:rPr>
          <w:rFonts w:ascii="Times New Roman" w:hAnsi="Times New Roman" w:cs="Times New Roman"/>
          <w:sz w:val="24"/>
          <w:szCs w:val="24"/>
        </w:rPr>
        <w:t>e 3 x 3 x 4.6 mm</w:t>
      </w:r>
      <w:r w:rsidR="00ED5976">
        <w:rPr>
          <w:rFonts w:ascii="Times New Roman" w:hAnsi="Times New Roman" w:cs="Times New Roman"/>
          <w:sz w:val="24"/>
          <w:szCs w:val="24"/>
        </w:rPr>
        <w:t>,</w:t>
      </w:r>
      <w:r w:rsidR="00535EC1">
        <w:rPr>
          <w:rFonts w:ascii="Times New Roman" w:hAnsi="Times New Roman" w:cs="Times New Roman"/>
          <w:sz w:val="24"/>
          <w:szCs w:val="24"/>
        </w:rPr>
        <w:t xml:space="preserve"> matrix 64x64)</w:t>
      </w:r>
      <w:r>
        <w:rPr>
          <w:rFonts w:ascii="Times New Roman" w:hAnsi="Times New Roman" w:cs="Times New Roman"/>
          <w:sz w:val="24"/>
          <w:szCs w:val="24"/>
        </w:rPr>
        <w:t xml:space="preserve"> based on previous adaptations of the DPX task for fMRI studies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"ITEM-1", "issued" : { "date-parts" : [ [ "2016" ] ] }, "title" : "The neural circuitry supporting goal maintenance during cognitive control: a comparison of expectancy AX-CPT and dot probe expectancy paradigms", "type" : "article-journal" }, "uris" : [ "http://www.mendeley.com/documents/?uuid=1b0e3793-5fb0-38eb-8b7f-230406405668" ] }, { "id" : "ITEM-2", "itemData" : { "DOI" : "10.1073/pnas.1116727109/-/DCSupplemental.www.pnas.org/cgi/doi/10.1073/pnas.1116727109", "ISBN" : "0027-8424",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 "non-dropping-particle" : "", "parse-names" : false, "suffix" : "" }, { "dropping-particle" : "", "family" : "Eshel", "given" : "Neir", "non-dropping-particle" : "", "parse-names" : false, "suffix" : "" }, { "dropping-particle" : "", "family" : "Luka", "given" : "J", "non-dropping-particle" : "", "parse-names" : false, "suffix" : "" }, { "dropping-particle" : "", "family" : "Lenartowicz", "given" : "A", "non-dropping-particle" : "", "parse-names" : false, "suffix" : "" }, { "dropping-particle" : "", "family" : "Nystrom", "given" : "Leigh E", "non-dropping-particle" : "", "parse-names" : false, "suffix" : "" }, { "dropping-particle" : "", "family" : "Cohen", "given" : "J D", "non-dropping-particle" : "", "parse-names" : false, "suffix" : "" } ], "container-title" : "Proceedings of the National Academy of Sciences", "id" : "ITEM-2", "issued" : { "date-parts" : [ [ "2012" ] ] }, "page" : "19900\u201319909", "title" : "Role of prefrontal cortex and the midbrain dopamine system in working memory updating", "type" : "article-journal", "volume" : "109" }, "uris" : [ "http://www.mendeley.com/documents/?uuid=e9bcd742-b039-4ad7-9a0f-d39e73097b98" ] } ], "mendeley" : { "formattedCitation" : "(K D\u2019Ardenne et al., 2012; Lopez-Garcia et al., 2016)", "manualFormatting" : "(D\u2019Ardenne et al., 2012; Lopez-Garcia et al., 2016)", "plainTextFormattedCitation" : "(K D\u2019Ardenne et al., 2012; Lopez-Garcia et al., 2016)", "previouslyFormattedCitation" : "(K D\u2019Ardenne et al., 2012; Lopez-Garcia et al., 2016)" }, "properties" : {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D0429B">
        <w:rPr>
          <w:rFonts w:ascii="Times New Roman" w:hAnsi="Times New Roman" w:cs="Times New Roman"/>
          <w:noProof/>
          <w:sz w:val="24"/>
          <w:szCs w:val="24"/>
        </w:rPr>
        <w:t>D’Ardenne et al., 2012; Lopez-Garcia et al., 2016)</w:t>
      </w:r>
      <w:r>
        <w:rPr>
          <w:rFonts w:ascii="Times New Roman" w:hAnsi="Times New Roman" w:cs="Times New Roman"/>
          <w:sz w:val="24"/>
          <w:szCs w:val="24"/>
        </w:rPr>
        <w:fldChar w:fldCharType="end"/>
      </w:r>
      <w:r w:rsidR="00535EC1">
        <w:rPr>
          <w:rFonts w:ascii="Times New Roman" w:hAnsi="Times New Roman" w:cs="Times New Roman"/>
          <w:sz w:val="24"/>
          <w:szCs w:val="24"/>
        </w:rPr>
        <w:t>. For each volume data from 32</w:t>
      </w:r>
      <w:r w:rsidR="00901CED">
        <w:rPr>
          <w:rFonts w:ascii="Times New Roman" w:hAnsi="Times New Roman" w:cs="Times New Roman"/>
          <w:sz w:val="24"/>
          <w:szCs w:val="24"/>
        </w:rPr>
        <w:t xml:space="preserve"> axial</w:t>
      </w:r>
      <w:r w:rsidR="00535EC1">
        <w:rPr>
          <w:rFonts w:ascii="Times New Roman" w:hAnsi="Times New Roman" w:cs="Times New Roman"/>
          <w:sz w:val="24"/>
          <w:szCs w:val="24"/>
        </w:rPr>
        <w:t xml:space="preserve"> slices </w:t>
      </w:r>
      <w:r w:rsidR="00901CED">
        <w:rPr>
          <w:rFonts w:ascii="Times New Roman" w:hAnsi="Times New Roman" w:cs="Times New Roman"/>
          <w:sz w:val="24"/>
          <w:szCs w:val="24"/>
        </w:rPr>
        <w:t xml:space="preserve">(slice thickness 3.6 mm) </w:t>
      </w:r>
      <w:r w:rsidR="00535EC1">
        <w:rPr>
          <w:rFonts w:ascii="Times New Roman" w:hAnsi="Times New Roman" w:cs="Times New Roman"/>
          <w:sz w:val="24"/>
          <w:szCs w:val="24"/>
        </w:rPr>
        <w:t>were collected in ascending order.</w:t>
      </w:r>
    </w:p>
    <w:p w14:paraId="134B969F" w14:textId="2575C362" w:rsidR="002F09CC" w:rsidRDefault="007A4FC1" w:rsidP="006C3C0D">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EEG data for all 32 channels were collec</w:t>
      </w:r>
      <w:r w:rsidR="005568C5">
        <w:rPr>
          <w:rFonts w:ascii="Times New Roman" w:hAnsi="Times New Roman" w:cs="Times New Roman"/>
          <w:sz w:val="24"/>
          <w:szCs w:val="24"/>
        </w:rPr>
        <w:t>ted with a sampling rate of 5</w:t>
      </w:r>
      <w:r>
        <w:rPr>
          <w:rFonts w:ascii="Times New Roman" w:hAnsi="Times New Roman" w:cs="Times New Roman"/>
          <w:sz w:val="24"/>
          <w:szCs w:val="24"/>
        </w:rPr>
        <w:t xml:space="preserve"> </w:t>
      </w:r>
      <w:r w:rsidR="005568C5">
        <w:rPr>
          <w:rFonts w:ascii="Times New Roman" w:hAnsi="Times New Roman" w:cs="Times New Roman"/>
          <w:sz w:val="24"/>
          <w:szCs w:val="24"/>
        </w:rPr>
        <w:t>k</w:t>
      </w:r>
      <w:r>
        <w:rPr>
          <w:rFonts w:ascii="Times New Roman" w:hAnsi="Times New Roman" w:cs="Times New Roman"/>
          <w:sz w:val="24"/>
          <w:szCs w:val="24"/>
        </w:rPr>
        <w:t>Hz</w:t>
      </w:r>
      <w:r w:rsidR="006C3C0D">
        <w:rPr>
          <w:rFonts w:ascii="Times New Roman" w:hAnsi="Times New Roman" w:cs="Times New Roman"/>
          <w:sz w:val="24"/>
          <w:szCs w:val="24"/>
        </w:rPr>
        <w:t>. An online band-pass filter excluded data above 100 Hz and below 0.0</w:t>
      </w:r>
      <w:r w:rsidR="005568C5">
        <w:rPr>
          <w:rFonts w:ascii="Times New Roman" w:hAnsi="Times New Roman" w:cs="Times New Roman"/>
          <w:sz w:val="24"/>
          <w:szCs w:val="24"/>
        </w:rPr>
        <w:t>0</w:t>
      </w:r>
      <w:r w:rsidR="006C3C0D">
        <w:rPr>
          <w:rFonts w:ascii="Times New Roman" w:hAnsi="Times New Roman" w:cs="Times New Roman"/>
          <w:sz w:val="24"/>
          <w:szCs w:val="24"/>
        </w:rPr>
        <w:t>1 Hz. During the recording data were</w:t>
      </w:r>
      <w:r w:rsidR="00DC496D">
        <w:rPr>
          <w:rFonts w:ascii="Times New Roman" w:hAnsi="Times New Roman" w:cs="Times New Roman"/>
          <w:sz w:val="24"/>
          <w:szCs w:val="24"/>
        </w:rPr>
        <w:t xml:space="preserve"> online referenced to </w:t>
      </w:r>
      <w:r w:rsidR="006C3C0D">
        <w:rPr>
          <w:rFonts w:ascii="Times New Roman" w:hAnsi="Times New Roman" w:cs="Times New Roman"/>
          <w:sz w:val="24"/>
          <w:szCs w:val="24"/>
        </w:rPr>
        <w:t xml:space="preserve">FCz. </w:t>
      </w:r>
      <w:r w:rsidR="000C2C0E">
        <w:rPr>
          <w:rFonts w:ascii="Times New Roman" w:hAnsi="Times New Roman" w:cs="Times New Roman"/>
          <w:sz w:val="24"/>
          <w:szCs w:val="24"/>
        </w:rPr>
        <w:t>As mentioned in section 2.3</w:t>
      </w:r>
      <w:r w:rsidR="000F0C1C">
        <w:rPr>
          <w:rFonts w:ascii="Times New Roman" w:hAnsi="Times New Roman" w:cs="Times New Roman"/>
          <w:sz w:val="24"/>
          <w:szCs w:val="24"/>
        </w:rPr>
        <w:t>.1</w:t>
      </w:r>
      <w:r w:rsidR="005568C5">
        <w:rPr>
          <w:rFonts w:ascii="Times New Roman" w:hAnsi="Times New Roman" w:cs="Times New Roman"/>
          <w:sz w:val="24"/>
          <w:szCs w:val="24"/>
        </w:rPr>
        <w:t>,</w:t>
      </w:r>
      <w:r w:rsidR="000F0C1C">
        <w:rPr>
          <w:rFonts w:ascii="Times New Roman" w:hAnsi="Times New Roman" w:cs="Times New Roman"/>
          <w:sz w:val="24"/>
          <w:szCs w:val="24"/>
        </w:rPr>
        <w:t xml:space="preserve"> all impedances were kept below </w:t>
      </w:r>
      <w:r w:rsidR="000F0C1C" w:rsidRPr="00F4550C">
        <w:rPr>
          <w:rFonts w:ascii="Times New Roman" w:hAnsi="Times New Roman" w:cs="Times New Roman"/>
          <w:noProof/>
          <w:sz w:val="24"/>
          <w:szCs w:val="24"/>
          <w:lang w:val="en-GB"/>
        </w:rPr>
        <w:t>5 kΩ</w:t>
      </w:r>
      <w:r w:rsidR="000F0C1C">
        <w:rPr>
          <w:rFonts w:ascii="Times New Roman" w:hAnsi="Times New Roman" w:cs="Times New Roman"/>
          <w:noProof/>
          <w:sz w:val="24"/>
          <w:szCs w:val="24"/>
          <w:lang w:val="en-GB"/>
        </w:rPr>
        <w:t>.</w:t>
      </w:r>
    </w:p>
    <w:p w14:paraId="79851B55" w14:textId="77777777" w:rsidR="008D29A4" w:rsidRPr="00F4550C" w:rsidRDefault="008D29A4" w:rsidP="00016E35">
      <w:pPr>
        <w:rPr>
          <w:rFonts w:ascii="Times New Roman" w:hAnsi="Times New Roman" w:cs="Times New Roman"/>
        </w:rPr>
      </w:pPr>
    </w:p>
    <w:p w14:paraId="4F720836" w14:textId="786F43A1" w:rsidR="00EB7C5D" w:rsidRPr="00F4550C" w:rsidRDefault="00284856" w:rsidP="00EB7C5D">
      <w:pPr>
        <w:pStyle w:val="Heading2"/>
        <w:rPr>
          <w:rFonts w:ascii="Times New Roman" w:hAnsi="Times New Roman" w:cs="Times New Roman"/>
          <w:color w:val="auto"/>
        </w:rPr>
      </w:pPr>
      <w:bookmarkStart w:id="59" w:name="_Toc509584971"/>
      <w:r>
        <w:rPr>
          <w:rFonts w:ascii="Times New Roman" w:hAnsi="Times New Roman" w:cs="Times New Roman"/>
          <w:color w:val="auto"/>
        </w:rPr>
        <w:t>2.5</w:t>
      </w:r>
      <w:r w:rsidR="00EB7C5D" w:rsidRPr="00F4550C">
        <w:rPr>
          <w:rFonts w:ascii="Times New Roman" w:hAnsi="Times New Roman" w:cs="Times New Roman"/>
          <w:color w:val="auto"/>
        </w:rPr>
        <w:t xml:space="preserve"> Unimodal d</w:t>
      </w:r>
      <w:r w:rsidR="004B20E5" w:rsidRPr="00F4550C">
        <w:rPr>
          <w:rFonts w:ascii="Times New Roman" w:hAnsi="Times New Roman" w:cs="Times New Roman"/>
          <w:color w:val="auto"/>
        </w:rPr>
        <w:t>ata analysis</w:t>
      </w:r>
      <w:bookmarkEnd w:id="59"/>
    </w:p>
    <w:p w14:paraId="4F6E94D8" w14:textId="77777777" w:rsidR="00944383" w:rsidRDefault="00944383" w:rsidP="00016E35">
      <w:pPr>
        <w:rPr>
          <w:rFonts w:ascii="Times New Roman" w:hAnsi="Times New Roman" w:cs="Times New Roman"/>
        </w:rPr>
      </w:pPr>
    </w:p>
    <w:p w14:paraId="4732D455" w14:textId="0032ECE0" w:rsidR="00944383" w:rsidRDefault="007A183C" w:rsidP="00944383">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Before joining data features, behavioral, EEG and MRI data were first pre-processed and</w:t>
      </w:r>
      <w:r w:rsidR="00834F1C">
        <w:rPr>
          <w:rFonts w:ascii="Times New Roman" w:hAnsi="Times New Roman" w:cs="Times New Roman"/>
          <w:sz w:val="24"/>
          <w:szCs w:val="24"/>
        </w:rPr>
        <w:t xml:space="preserve"> then</w:t>
      </w:r>
      <w:r>
        <w:rPr>
          <w:rFonts w:ascii="Times New Roman" w:hAnsi="Times New Roman" w:cs="Times New Roman"/>
          <w:sz w:val="24"/>
          <w:szCs w:val="24"/>
        </w:rPr>
        <w:t xml:space="preserve"> analyzed independently from one another. This was done to achieve a baseline level of informational value and to validate unimodal results with existing literature.</w:t>
      </w:r>
      <w:r w:rsidR="00834F1C">
        <w:rPr>
          <w:rFonts w:ascii="Times New Roman" w:hAnsi="Times New Roman" w:cs="Times New Roman"/>
          <w:sz w:val="24"/>
          <w:szCs w:val="24"/>
        </w:rPr>
        <w:t xml:space="preserve"> To achieve the most sensible approach, pre-processing started with behavioral data, followed by fMRI and at last EEG data. For both EEG and fMRI it was necessary to note which trials had correct responses. Furthermore, optimal EEG pre-processing required the realignment parameters resulting from realigning the raw functional data to the structural image of a subject. Thus, EEG pre-processing was performed last.</w:t>
      </w:r>
    </w:p>
    <w:p w14:paraId="1659D138" w14:textId="77777777" w:rsidR="00944383" w:rsidRPr="00F4550C" w:rsidRDefault="00944383" w:rsidP="00944383">
      <w:pPr>
        <w:spacing w:after="0" w:line="360" w:lineRule="auto"/>
        <w:ind w:firstLine="425"/>
        <w:jc w:val="both"/>
        <w:rPr>
          <w:rFonts w:ascii="Times New Roman" w:hAnsi="Times New Roman" w:cs="Times New Roman"/>
        </w:rPr>
      </w:pPr>
    </w:p>
    <w:p w14:paraId="471B570F" w14:textId="0F11454E" w:rsidR="00016E35" w:rsidRDefault="00284856" w:rsidP="00016E35">
      <w:pPr>
        <w:pStyle w:val="Heading3"/>
        <w:ind w:left="720"/>
        <w:rPr>
          <w:rFonts w:ascii="Times New Roman" w:hAnsi="Times New Roman" w:cs="Times New Roman"/>
          <w:color w:val="auto"/>
        </w:rPr>
      </w:pPr>
      <w:bookmarkStart w:id="60" w:name="_Toc509584972"/>
      <w:r>
        <w:rPr>
          <w:rFonts w:ascii="Times New Roman" w:hAnsi="Times New Roman" w:cs="Times New Roman"/>
          <w:color w:val="auto"/>
        </w:rPr>
        <w:t>2.5</w:t>
      </w:r>
      <w:r w:rsidR="00016E35" w:rsidRPr="00F4550C">
        <w:rPr>
          <w:rFonts w:ascii="Times New Roman" w:hAnsi="Times New Roman" w:cs="Times New Roman"/>
          <w:color w:val="auto"/>
        </w:rPr>
        <w:t xml:space="preserve">.1 </w:t>
      </w:r>
      <w:r w:rsidR="00DC140E" w:rsidRPr="00F4550C">
        <w:rPr>
          <w:rFonts w:ascii="Times New Roman" w:hAnsi="Times New Roman" w:cs="Times New Roman"/>
          <w:color w:val="auto"/>
        </w:rPr>
        <w:t>Behavioral</w:t>
      </w:r>
      <w:r w:rsidR="00016E35" w:rsidRPr="00F4550C">
        <w:rPr>
          <w:rFonts w:ascii="Times New Roman" w:hAnsi="Times New Roman" w:cs="Times New Roman"/>
          <w:color w:val="auto"/>
        </w:rPr>
        <w:t xml:space="preserve"> Data</w:t>
      </w:r>
      <w:bookmarkEnd w:id="60"/>
    </w:p>
    <w:p w14:paraId="4D4BCD91" w14:textId="77777777" w:rsidR="00834F1C" w:rsidRDefault="00834F1C" w:rsidP="00834F1C"/>
    <w:p w14:paraId="0B01DE6E" w14:textId="77777777" w:rsidR="0028299C" w:rsidRDefault="00C32DC9" w:rsidP="0028299C">
      <w:pPr>
        <w:spacing w:after="0" w:line="360" w:lineRule="auto"/>
        <w:ind w:firstLine="425"/>
        <w:jc w:val="both"/>
        <w:rPr>
          <w:rFonts w:ascii="Times New Roman" w:hAnsi="Times New Roman" w:cs="Times New Roman"/>
          <w:sz w:val="24"/>
          <w:szCs w:val="24"/>
        </w:rPr>
      </w:pPr>
      <w:r w:rsidRPr="00C32DC9">
        <w:rPr>
          <w:rFonts w:ascii="Times New Roman" w:hAnsi="Times New Roman" w:cs="Times New Roman"/>
          <w:sz w:val="24"/>
          <w:szCs w:val="24"/>
        </w:rPr>
        <w:t xml:space="preserve">RT were </w:t>
      </w:r>
      <w:r>
        <w:rPr>
          <w:rFonts w:ascii="Times New Roman" w:hAnsi="Times New Roman" w:cs="Times New Roman"/>
          <w:sz w:val="24"/>
          <w:szCs w:val="24"/>
        </w:rPr>
        <w:t>assessed</w:t>
      </w:r>
      <w:r w:rsidRPr="00C32DC9">
        <w:rPr>
          <w:rFonts w:ascii="Times New Roman" w:hAnsi="Times New Roman" w:cs="Times New Roman"/>
          <w:sz w:val="24"/>
          <w:szCs w:val="24"/>
        </w:rPr>
        <w:t xml:space="preserve"> </w:t>
      </w:r>
      <w:r>
        <w:rPr>
          <w:rFonts w:ascii="Times New Roman" w:hAnsi="Times New Roman" w:cs="Times New Roman"/>
          <w:sz w:val="24"/>
          <w:szCs w:val="24"/>
        </w:rPr>
        <w:t>starting with</w:t>
      </w:r>
      <w:r w:rsidRPr="00C32DC9">
        <w:rPr>
          <w:rFonts w:ascii="Times New Roman" w:hAnsi="Times New Roman" w:cs="Times New Roman"/>
          <w:sz w:val="24"/>
          <w:szCs w:val="24"/>
        </w:rPr>
        <w:t xml:space="preserve"> the onset of the probe until the</w:t>
      </w:r>
      <w:r>
        <w:rPr>
          <w:rFonts w:ascii="Times New Roman" w:hAnsi="Times New Roman" w:cs="Times New Roman"/>
          <w:sz w:val="24"/>
          <w:szCs w:val="24"/>
        </w:rPr>
        <w:t xml:space="preserve"> subject</w:t>
      </w:r>
      <w:r w:rsidR="0028299C">
        <w:rPr>
          <w:rFonts w:ascii="Times New Roman" w:hAnsi="Times New Roman" w:cs="Times New Roman"/>
          <w:sz w:val="24"/>
          <w:szCs w:val="24"/>
        </w:rPr>
        <w:t xml:space="preserve"> showed its first response</w:t>
      </w:r>
      <w:r w:rsidRPr="00C32DC9">
        <w:rPr>
          <w:rFonts w:ascii="Times New Roman" w:hAnsi="Times New Roman" w:cs="Times New Roman"/>
          <w:sz w:val="24"/>
          <w:szCs w:val="24"/>
        </w:rPr>
        <w:t>.</w:t>
      </w:r>
      <w:r w:rsidR="0028299C">
        <w:rPr>
          <w:rFonts w:ascii="Times New Roman" w:hAnsi="Times New Roman" w:cs="Times New Roman"/>
          <w:sz w:val="24"/>
          <w:szCs w:val="24"/>
        </w:rPr>
        <w:t xml:space="preserve"> Button presses applied before, less than 100 ms after or 800 ms after</w:t>
      </w:r>
      <w:r w:rsidRPr="00C32DC9">
        <w:rPr>
          <w:rFonts w:ascii="Times New Roman" w:hAnsi="Times New Roman" w:cs="Times New Roman"/>
          <w:sz w:val="24"/>
          <w:szCs w:val="24"/>
        </w:rPr>
        <w:t xml:space="preserve"> </w:t>
      </w:r>
      <w:r w:rsidR="0028299C">
        <w:rPr>
          <w:rFonts w:ascii="Times New Roman" w:hAnsi="Times New Roman" w:cs="Times New Roman"/>
          <w:sz w:val="24"/>
          <w:szCs w:val="24"/>
        </w:rPr>
        <w:t xml:space="preserve">the onset of the probe </w:t>
      </w:r>
      <w:r w:rsidRPr="00C32DC9">
        <w:rPr>
          <w:rFonts w:ascii="Times New Roman" w:hAnsi="Times New Roman" w:cs="Times New Roman"/>
          <w:sz w:val="24"/>
          <w:szCs w:val="24"/>
        </w:rPr>
        <w:t xml:space="preserve">were </w:t>
      </w:r>
      <w:r w:rsidR="0028299C">
        <w:rPr>
          <w:rFonts w:ascii="Times New Roman" w:hAnsi="Times New Roman" w:cs="Times New Roman"/>
          <w:sz w:val="24"/>
          <w:szCs w:val="24"/>
        </w:rPr>
        <w:t>categorized as invalid or miss, respectively</w:t>
      </w:r>
      <w:r w:rsidRPr="00C32DC9">
        <w:rPr>
          <w:rFonts w:ascii="Times New Roman" w:hAnsi="Times New Roman" w:cs="Times New Roman"/>
          <w:sz w:val="24"/>
          <w:szCs w:val="24"/>
        </w:rPr>
        <w:t>.</w:t>
      </w:r>
      <w:r w:rsidR="0028299C">
        <w:rPr>
          <w:rFonts w:ascii="Times New Roman" w:hAnsi="Times New Roman" w:cs="Times New Roman"/>
          <w:sz w:val="24"/>
          <w:szCs w:val="24"/>
        </w:rPr>
        <w:t xml:space="preserve"> For all analyses performed with RT only</w:t>
      </w:r>
      <w:r w:rsidRPr="00C32DC9">
        <w:rPr>
          <w:rFonts w:ascii="Times New Roman" w:hAnsi="Times New Roman" w:cs="Times New Roman"/>
          <w:sz w:val="24"/>
          <w:szCs w:val="24"/>
        </w:rPr>
        <w:t xml:space="preserve"> </w:t>
      </w:r>
      <w:r w:rsidR="0028299C">
        <w:rPr>
          <w:rFonts w:ascii="Times New Roman" w:hAnsi="Times New Roman" w:cs="Times New Roman"/>
          <w:sz w:val="24"/>
          <w:szCs w:val="24"/>
        </w:rPr>
        <w:t xml:space="preserve">valid, </w:t>
      </w:r>
      <w:r w:rsidRPr="00C32DC9">
        <w:rPr>
          <w:rFonts w:ascii="Times New Roman" w:hAnsi="Times New Roman" w:cs="Times New Roman"/>
          <w:sz w:val="24"/>
          <w:szCs w:val="24"/>
        </w:rPr>
        <w:t xml:space="preserve">correct responses were </w:t>
      </w:r>
      <w:r w:rsidR="0028299C">
        <w:rPr>
          <w:rFonts w:ascii="Times New Roman" w:hAnsi="Times New Roman" w:cs="Times New Roman"/>
          <w:sz w:val="24"/>
          <w:szCs w:val="24"/>
        </w:rPr>
        <w:t>included</w:t>
      </w:r>
      <w:r w:rsidRPr="00C32DC9">
        <w:rPr>
          <w:rFonts w:ascii="Times New Roman" w:hAnsi="Times New Roman" w:cs="Times New Roman"/>
          <w:sz w:val="24"/>
          <w:szCs w:val="24"/>
        </w:rPr>
        <w:t>. The ER</w:t>
      </w:r>
      <w:r w:rsidR="0028299C">
        <w:rPr>
          <w:rFonts w:ascii="Times New Roman" w:hAnsi="Times New Roman" w:cs="Times New Roman"/>
          <w:sz w:val="24"/>
          <w:szCs w:val="24"/>
        </w:rPr>
        <w:t>,</w:t>
      </w:r>
      <w:r w:rsidRPr="00C32DC9">
        <w:rPr>
          <w:rFonts w:ascii="Times New Roman" w:hAnsi="Times New Roman" w:cs="Times New Roman"/>
          <w:sz w:val="24"/>
          <w:szCs w:val="24"/>
        </w:rPr>
        <w:t xml:space="preserve"> as measure of accuracy</w:t>
      </w:r>
      <w:r w:rsidR="0028299C">
        <w:rPr>
          <w:rFonts w:ascii="Times New Roman" w:hAnsi="Times New Roman" w:cs="Times New Roman"/>
          <w:sz w:val="24"/>
          <w:szCs w:val="24"/>
        </w:rPr>
        <w:t>,</w:t>
      </w:r>
      <w:r w:rsidRPr="00C32DC9">
        <w:rPr>
          <w:rFonts w:ascii="Times New Roman" w:hAnsi="Times New Roman" w:cs="Times New Roman"/>
          <w:sz w:val="24"/>
          <w:szCs w:val="24"/>
        </w:rPr>
        <w:t xml:space="preserve"> was specified as the relative amount of incorrect button presse</w:t>
      </w:r>
      <w:r w:rsidR="0028299C">
        <w:rPr>
          <w:rFonts w:ascii="Times New Roman" w:hAnsi="Times New Roman" w:cs="Times New Roman"/>
          <w:sz w:val="24"/>
          <w:szCs w:val="24"/>
        </w:rPr>
        <w:t>s to the total amount of trials</w:t>
      </w:r>
      <w:r w:rsidRPr="00C32DC9">
        <w:rPr>
          <w:rFonts w:ascii="Times New Roman" w:hAnsi="Times New Roman" w:cs="Times New Roman"/>
          <w:sz w:val="24"/>
          <w:szCs w:val="24"/>
        </w:rPr>
        <w:t xml:space="preserve">. </w:t>
      </w:r>
    </w:p>
    <w:p w14:paraId="255CCF0C" w14:textId="7A92F2D2" w:rsidR="00801492" w:rsidRDefault="009969C0" w:rsidP="0028299C">
      <w:pPr>
        <w:spacing w:after="0" w:line="360" w:lineRule="auto"/>
        <w:ind w:firstLine="425"/>
        <w:jc w:val="both"/>
        <w:rPr>
          <w:rFonts w:ascii="Times New Roman" w:hAnsi="Times New Roman" w:cs="Times New Roman"/>
          <w:sz w:val="24"/>
          <w:szCs w:val="24"/>
        </w:rPr>
      </w:pPr>
      <w:r w:rsidRPr="009969C0">
        <w:rPr>
          <w:rFonts w:ascii="Times New Roman" w:hAnsi="Times New Roman" w:cs="Times New Roman"/>
          <w:sz w:val="24"/>
          <w:szCs w:val="24"/>
        </w:rPr>
        <w:t xml:space="preserve">Since reactive and proactive control strategies </w:t>
      </w:r>
      <w:r>
        <w:rPr>
          <w:rFonts w:ascii="Times New Roman" w:hAnsi="Times New Roman" w:cs="Times New Roman"/>
          <w:sz w:val="24"/>
          <w:szCs w:val="24"/>
        </w:rPr>
        <w:t>presumably</w:t>
      </w:r>
      <w:r w:rsidRPr="009969C0">
        <w:rPr>
          <w:rFonts w:ascii="Times New Roman" w:hAnsi="Times New Roman" w:cs="Times New Roman"/>
          <w:sz w:val="24"/>
          <w:szCs w:val="24"/>
        </w:rPr>
        <w:t xml:space="preserve"> balance </w:t>
      </w:r>
      <w:r>
        <w:rPr>
          <w:rFonts w:ascii="Times New Roman" w:hAnsi="Times New Roman" w:cs="Times New Roman"/>
          <w:sz w:val="24"/>
          <w:szCs w:val="24"/>
        </w:rPr>
        <w:t xml:space="preserve">each </w:t>
      </w:r>
      <w:r w:rsidR="00801492">
        <w:rPr>
          <w:rFonts w:ascii="Times New Roman" w:hAnsi="Times New Roman" w:cs="Times New Roman"/>
          <w:sz w:val="24"/>
          <w:szCs w:val="24"/>
        </w:rPr>
        <w:t>other, it is often more appropriate to enter values indexing the balance rather than a single trialtypes RT. For this reason, a proactive behavioral shift index (PSI)</w:t>
      </w:r>
      <w:r w:rsidRPr="009969C0">
        <w:rPr>
          <w:rFonts w:ascii="Times New Roman" w:hAnsi="Times New Roman" w:cs="Times New Roman"/>
          <w:sz w:val="24"/>
          <w:szCs w:val="24"/>
        </w:rPr>
        <w:t xml:space="preserve"> </w:t>
      </w:r>
      <w:r w:rsidR="00801492">
        <w:rPr>
          <w:rFonts w:ascii="Times New Roman" w:hAnsi="Times New Roman" w:cs="Times New Roman"/>
          <w:sz w:val="24"/>
          <w:szCs w:val="24"/>
        </w:rPr>
        <w:t xml:space="preserve">was computed </w:t>
      </w:r>
      <w:r w:rsidR="00801492">
        <w:rPr>
          <w:rFonts w:ascii="Times New Roman" w:hAnsi="Times New Roman" w:cs="Times New Roman"/>
          <w:sz w:val="24"/>
          <w:szCs w:val="24"/>
        </w:rPr>
        <w:fldChar w:fldCharType="begin" w:fldLock="1"/>
      </w:r>
      <w:r w:rsidR="00801492">
        <w:rPr>
          <w:rFonts w:ascii="Times New Roman" w:hAnsi="Times New Roman" w:cs="Times New Roman"/>
          <w:sz w:val="24"/>
          <w:szCs w:val="24"/>
        </w:rPr>
        <w:instrText>ADDIN CSL_CITATION { "citationItems" : [ { "id" : "ITEM-1", "itemData" : { "author" : [ { "dropping-particle" : "", "family" : "Braver", "given" : "TS", "non-dropping-particle" : "", "parse-names" : false, "suffix" : "" }, { "dropping-particle" : "", "family" : "Paxton", "given" : "JL", "non-dropping-particle" : "", "parse-names" : false, "suffix" : "" }, { "dropping-particle" : "", "family" : "Locke", "given" : "HS", "non-dropping-particle" : "", "parse-names" : false, "suffix" : "" } ], "container-title" : "Proceedings of the", "id" : "ITEM-1", "issued" : { "date-parts" : [ [ "2009" ] ] }, "title" : "Flexible neural mechanisms of cognitive control within human prefrontal cortex", "type" : "article-journal" }, "uris" : [ "http://www.mendeley.com/documents/?uuid=b3cd03ab-715f-3254-b97b-67919dd1744c" ] } ], "mendeley" : { "formattedCitation" : "(T. Braver, Paxton, &amp; Locke, 2009)", "manualFormatting" : "(Braver, Paxton, &amp; Locke, 2009)", "plainTextFormattedCitation" : "(T. Braver, Paxton, &amp; Locke, 2009)", "previouslyFormattedCitation" : "(T. Braver, Paxton, &amp; Locke, 2009)" }, "properties" : {  }, "schema" : "https://github.com/citation-style-language/schema/raw/master/csl-citation.json" }</w:instrText>
      </w:r>
      <w:r w:rsidR="00801492">
        <w:rPr>
          <w:rFonts w:ascii="Times New Roman" w:hAnsi="Times New Roman" w:cs="Times New Roman"/>
          <w:sz w:val="24"/>
          <w:szCs w:val="24"/>
        </w:rPr>
        <w:fldChar w:fldCharType="separate"/>
      </w:r>
      <w:r w:rsidR="00801492">
        <w:rPr>
          <w:rFonts w:ascii="Times New Roman" w:hAnsi="Times New Roman" w:cs="Times New Roman"/>
          <w:noProof/>
          <w:sz w:val="24"/>
          <w:szCs w:val="24"/>
        </w:rPr>
        <w:t>(</w:t>
      </w:r>
      <w:r w:rsidR="00801492" w:rsidRPr="00801492">
        <w:rPr>
          <w:rFonts w:ascii="Times New Roman" w:hAnsi="Times New Roman" w:cs="Times New Roman"/>
          <w:noProof/>
          <w:sz w:val="24"/>
          <w:szCs w:val="24"/>
        </w:rPr>
        <w:t>Braver, Paxton, &amp; Locke, 2009)</w:t>
      </w:r>
      <w:r w:rsidR="00801492">
        <w:rPr>
          <w:rFonts w:ascii="Times New Roman" w:hAnsi="Times New Roman" w:cs="Times New Roman"/>
          <w:sz w:val="24"/>
          <w:szCs w:val="24"/>
        </w:rPr>
        <w:fldChar w:fldCharType="end"/>
      </w:r>
      <w:r w:rsidR="00801492">
        <w:rPr>
          <w:rFonts w:ascii="Times New Roman" w:hAnsi="Times New Roman" w:cs="Times New Roman"/>
          <w:sz w:val="24"/>
          <w:szCs w:val="24"/>
        </w:rPr>
        <w:t xml:space="preserve">, based on </w:t>
      </w:r>
      <w:r w:rsidR="00777F89">
        <w:rPr>
          <w:rFonts w:ascii="Times New Roman" w:hAnsi="Times New Roman" w:cs="Times New Roman"/>
          <w:sz w:val="24"/>
          <w:szCs w:val="24"/>
        </w:rPr>
        <w:t>equation</w:t>
      </w:r>
      <w:r w:rsidR="00801492">
        <w:rPr>
          <w:rFonts w:ascii="Times New Roman" w:hAnsi="Times New Roman" w:cs="Times New Roman"/>
          <w:sz w:val="24"/>
          <w:szCs w:val="24"/>
        </w:rPr>
        <w:t xml:space="preserve"> (2):</w:t>
      </w:r>
    </w:p>
    <w:p w14:paraId="73FA8967" w14:textId="56020D5A" w:rsidR="00801492" w:rsidRPr="00026920" w:rsidRDefault="00801492" w:rsidP="00777F89">
      <w:pPr>
        <w:pStyle w:val="Caption"/>
        <w:rPr>
          <w:rFonts w:ascii="Times New Roman" w:hAnsi="Times New Roman" w:cs="Times New Roman"/>
          <w:color w:val="000000" w:themeColor="text1"/>
          <w:sz w:val="28"/>
          <w:lang w:val="en-US"/>
        </w:rPr>
      </w:pPr>
      <w:r w:rsidRPr="00026920">
        <w:rPr>
          <w:rFonts w:ascii="Times New Roman" w:eastAsiaTheme="minorEastAsia" w:hAnsi="Times New Roman" w:cs="Times New Roman"/>
          <w:color w:val="000000" w:themeColor="text1"/>
          <w:sz w:val="28"/>
          <w:lang w:val="en-US"/>
        </w:rPr>
        <w:t xml:space="preserve"> </w:t>
      </w:r>
      <m:oMath>
        <m:r>
          <w:rPr>
            <w:rFonts w:ascii="Cambria Math" w:hAnsi="Cambria Math" w:cs="Times New Roman"/>
            <w:color w:val="000000" w:themeColor="text1"/>
            <w:sz w:val="28"/>
            <w:lang w:val="en-US"/>
          </w:rPr>
          <m:t xml:space="preserve">PSI= </m:t>
        </m:r>
        <m:f>
          <m:fPr>
            <m:ctrlPr>
              <w:rPr>
                <w:rFonts w:ascii="Cambria Math" w:hAnsi="Cambria Math" w:cs="Times New Roman"/>
                <w:i w:val="0"/>
                <w:color w:val="000000" w:themeColor="text1"/>
                <w:sz w:val="28"/>
              </w:rPr>
            </m:ctrlPr>
          </m:fPr>
          <m:num>
            <m:r>
              <w:rPr>
                <w:rFonts w:ascii="Cambria Math" w:hAnsi="Cambria Math" w:cs="Times New Roman"/>
                <w:color w:val="000000" w:themeColor="text1"/>
                <w:sz w:val="28"/>
                <w:lang w:val="en-US"/>
              </w:rPr>
              <m:t>AY-BX</m:t>
            </m:r>
          </m:num>
          <m:den>
            <m:r>
              <w:rPr>
                <w:rFonts w:ascii="Cambria Math" w:hAnsi="Cambria Math" w:cs="Times New Roman"/>
                <w:color w:val="000000" w:themeColor="text1"/>
                <w:sz w:val="28"/>
                <w:lang w:val="en-US"/>
              </w:rPr>
              <m:t>AY+BX</m:t>
            </m:r>
          </m:den>
        </m:f>
      </m:oMath>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eastAsiaTheme="minorEastAsia" w:hAnsi="Times New Roman" w:cs="Times New Roman"/>
          <w:color w:val="000000" w:themeColor="text1"/>
          <w:sz w:val="28"/>
          <w:lang w:val="en-US"/>
        </w:rPr>
        <w:tab/>
      </w:r>
      <w:r w:rsidR="00777F89" w:rsidRPr="00026920">
        <w:rPr>
          <w:rFonts w:ascii="Times New Roman" w:hAnsi="Times New Roman" w:cs="Times New Roman"/>
          <w:color w:val="000000" w:themeColor="text1"/>
          <w:sz w:val="24"/>
          <w:szCs w:val="24"/>
          <w:lang w:val="en-US"/>
        </w:rPr>
        <w:t xml:space="preserve">( </w:t>
      </w:r>
      <w:r w:rsidR="00777F89" w:rsidRPr="00777F89">
        <w:rPr>
          <w:rFonts w:ascii="Times New Roman" w:hAnsi="Times New Roman" w:cs="Times New Roman"/>
          <w:color w:val="000000" w:themeColor="text1"/>
          <w:sz w:val="24"/>
          <w:szCs w:val="24"/>
        </w:rPr>
        <w:fldChar w:fldCharType="begin"/>
      </w:r>
      <w:r w:rsidR="00777F89" w:rsidRPr="00026920">
        <w:rPr>
          <w:rFonts w:ascii="Times New Roman" w:hAnsi="Times New Roman" w:cs="Times New Roman"/>
          <w:color w:val="000000" w:themeColor="text1"/>
          <w:sz w:val="24"/>
          <w:szCs w:val="24"/>
          <w:lang w:val="en-US"/>
        </w:rPr>
        <w:instrText xml:space="preserve"> SEQ ( \* ARABIC </w:instrText>
      </w:r>
      <w:r w:rsidR="00777F89" w:rsidRPr="00777F89">
        <w:rPr>
          <w:rFonts w:ascii="Times New Roman" w:hAnsi="Times New Roman" w:cs="Times New Roman"/>
          <w:color w:val="000000" w:themeColor="text1"/>
          <w:sz w:val="24"/>
          <w:szCs w:val="24"/>
        </w:rPr>
        <w:fldChar w:fldCharType="separate"/>
      </w:r>
      <w:r w:rsidR="00777F89" w:rsidRPr="00026920">
        <w:rPr>
          <w:rFonts w:ascii="Times New Roman" w:hAnsi="Times New Roman" w:cs="Times New Roman"/>
          <w:noProof/>
          <w:color w:val="000000" w:themeColor="text1"/>
          <w:sz w:val="24"/>
          <w:szCs w:val="24"/>
          <w:lang w:val="en-US"/>
        </w:rPr>
        <w:t>2</w:t>
      </w:r>
      <w:r w:rsidR="00777F89" w:rsidRPr="00777F89">
        <w:rPr>
          <w:rFonts w:ascii="Times New Roman" w:hAnsi="Times New Roman" w:cs="Times New Roman"/>
          <w:color w:val="000000" w:themeColor="text1"/>
          <w:sz w:val="24"/>
          <w:szCs w:val="24"/>
        </w:rPr>
        <w:fldChar w:fldCharType="end"/>
      </w:r>
      <w:r w:rsidR="00777F89" w:rsidRPr="00026920">
        <w:rPr>
          <w:rFonts w:ascii="Times New Roman" w:hAnsi="Times New Roman" w:cs="Times New Roman"/>
          <w:color w:val="000000" w:themeColor="text1"/>
          <w:sz w:val="24"/>
          <w:szCs w:val="24"/>
          <w:lang w:val="en-US"/>
        </w:rPr>
        <w:t xml:space="preserve"> )</w:t>
      </w:r>
      <w:r w:rsidR="00777F89" w:rsidRPr="00026920">
        <w:rPr>
          <w:rFonts w:ascii="Times New Roman" w:eastAsiaTheme="minorEastAsia" w:hAnsi="Times New Roman" w:cs="Times New Roman"/>
          <w:color w:val="000000" w:themeColor="text1"/>
          <w:sz w:val="28"/>
          <w:lang w:val="en-US"/>
        </w:rPr>
        <w:t xml:space="preserve"> </w:t>
      </w:r>
    </w:p>
    <w:p w14:paraId="3AF60801" w14:textId="7852521F" w:rsidR="00801492" w:rsidRDefault="005B115E" w:rsidP="00801492">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Equation</w:t>
      </w:r>
      <w:r w:rsidR="00801492">
        <w:rPr>
          <w:rFonts w:ascii="Times New Roman" w:hAnsi="Times New Roman" w:cs="Times New Roman"/>
          <w:sz w:val="24"/>
          <w:szCs w:val="24"/>
        </w:rPr>
        <w:t xml:space="preserve"> </w:t>
      </w:r>
      <w:r>
        <w:rPr>
          <w:rFonts w:ascii="Times New Roman" w:hAnsi="Times New Roman" w:cs="Times New Roman"/>
          <w:sz w:val="24"/>
          <w:szCs w:val="24"/>
        </w:rPr>
        <w:t>(</w:t>
      </w:r>
      <w:r w:rsidR="00801492">
        <w:rPr>
          <w:rFonts w:ascii="Times New Roman" w:hAnsi="Times New Roman" w:cs="Times New Roman"/>
          <w:sz w:val="24"/>
          <w:szCs w:val="24"/>
        </w:rPr>
        <w:t>2</w:t>
      </w:r>
      <w:r>
        <w:rPr>
          <w:rFonts w:ascii="Times New Roman" w:hAnsi="Times New Roman" w:cs="Times New Roman"/>
          <w:sz w:val="24"/>
          <w:szCs w:val="24"/>
        </w:rPr>
        <w:t>)</w:t>
      </w:r>
      <w:r w:rsidR="00801492">
        <w:rPr>
          <w:rFonts w:ascii="Times New Roman" w:hAnsi="Times New Roman" w:cs="Times New Roman"/>
          <w:sz w:val="24"/>
          <w:szCs w:val="24"/>
        </w:rPr>
        <w:t xml:space="preserve"> can be used for both RT and ER. However, in case subject values equaling zero would have to be entered, ER were corrected following </w:t>
      </w:r>
      <w:r w:rsidR="00777F89">
        <w:rPr>
          <w:rFonts w:ascii="Times New Roman" w:hAnsi="Times New Roman" w:cs="Times New Roman"/>
          <w:sz w:val="24"/>
          <w:szCs w:val="24"/>
        </w:rPr>
        <w:t>equation</w:t>
      </w:r>
      <w:r w:rsidR="00801492">
        <w:rPr>
          <w:rFonts w:ascii="Times New Roman" w:hAnsi="Times New Roman" w:cs="Times New Roman"/>
          <w:sz w:val="24"/>
          <w:szCs w:val="24"/>
        </w:rPr>
        <w:t xml:space="preserve"> </w:t>
      </w:r>
      <w:r w:rsidR="00777F89">
        <w:rPr>
          <w:rFonts w:ascii="Times New Roman" w:hAnsi="Times New Roman" w:cs="Times New Roman"/>
          <w:sz w:val="24"/>
          <w:szCs w:val="24"/>
        </w:rPr>
        <w:t>(</w:t>
      </w:r>
      <w:r w:rsidR="00801492">
        <w:rPr>
          <w:rFonts w:ascii="Times New Roman" w:hAnsi="Times New Roman" w:cs="Times New Roman"/>
          <w:sz w:val="24"/>
          <w:szCs w:val="24"/>
        </w:rPr>
        <w:t>3</w:t>
      </w:r>
      <w:r w:rsidR="00777F89">
        <w:rPr>
          <w:rFonts w:ascii="Times New Roman" w:hAnsi="Times New Roman" w:cs="Times New Roman"/>
          <w:sz w:val="24"/>
          <w:szCs w:val="24"/>
        </w:rPr>
        <w:t>)</w:t>
      </w:r>
      <w:r w:rsidR="00801492">
        <w:rPr>
          <w:rFonts w:ascii="Times New Roman" w:hAnsi="Times New Roman" w:cs="Times New Roman"/>
          <w:sz w:val="24"/>
          <w:szCs w:val="24"/>
        </w:rPr>
        <w:t xml:space="preserve">: </w:t>
      </w:r>
    </w:p>
    <w:p w14:paraId="03A59585" w14:textId="2386017C" w:rsidR="00801492" w:rsidRPr="00552BC7" w:rsidRDefault="00801492" w:rsidP="00777F89">
      <w:pPr>
        <w:pStyle w:val="Caption"/>
        <w:rPr>
          <w:rFonts w:ascii="Times New Roman" w:hAnsi="Times New Roman" w:cs="Times New Roman"/>
          <w:color w:val="000000" w:themeColor="text1"/>
          <w:sz w:val="28"/>
          <w:lang w:val="en-US"/>
        </w:rPr>
      </w:pPr>
      <m:oMath>
        <m:r>
          <w:rPr>
            <w:rFonts w:ascii="Cambria Math" w:hAnsi="Cambria Math" w:cs="Times New Roman"/>
            <w:color w:val="000000" w:themeColor="text1"/>
            <w:sz w:val="28"/>
            <w:lang w:val="en-US"/>
          </w:rPr>
          <m:t xml:space="preserve">Corrected ER= </m:t>
        </m:r>
        <m:f>
          <m:fPr>
            <m:ctrlPr>
              <w:rPr>
                <w:rFonts w:ascii="Cambria Math" w:hAnsi="Cambria Math" w:cs="Times New Roman"/>
                <w:i w:val="0"/>
                <w:color w:val="000000" w:themeColor="text1"/>
                <w:sz w:val="28"/>
              </w:rPr>
            </m:ctrlPr>
          </m:fPr>
          <m:num>
            <m:r>
              <w:rPr>
                <w:rFonts w:ascii="Cambria Math" w:hAnsi="Cambria Math" w:cs="Times New Roman"/>
                <w:color w:val="000000" w:themeColor="text1"/>
                <w:sz w:val="28"/>
                <w:lang w:val="en-US"/>
              </w:rPr>
              <m:t xml:space="preserve">error </m:t>
            </m:r>
            <m:d>
              <m:dPr>
                <m:ctrlPr>
                  <w:rPr>
                    <w:rFonts w:ascii="Cambria Math" w:hAnsi="Cambria Math" w:cs="Times New Roman"/>
                    <w:i w:val="0"/>
                    <w:color w:val="000000" w:themeColor="text1"/>
                    <w:sz w:val="28"/>
                  </w:rPr>
                </m:ctrlPr>
              </m:dPr>
              <m:e>
                <m:r>
                  <w:rPr>
                    <w:rFonts w:ascii="Cambria Math" w:hAnsi="Cambria Math" w:cs="Times New Roman"/>
                    <w:color w:val="000000" w:themeColor="text1"/>
                    <w:sz w:val="28"/>
                    <w:lang w:val="en-US"/>
                  </w:rPr>
                  <m:t>0</m:t>
                </m:r>
              </m:e>
            </m:d>
            <m:r>
              <w:rPr>
                <w:rFonts w:ascii="Cambria Math" w:hAnsi="Cambria Math" w:cs="Times New Roman"/>
                <w:color w:val="000000" w:themeColor="text1"/>
                <w:sz w:val="28"/>
                <w:lang w:val="en-US"/>
              </w:rPr>
              <m:t>+0.5</m:t>
            </m:r>
          </m:num>
          <m:den>
            <m:r>
              <w:rPr>
                <w:rFonts w:ascii="Cambria Math" w:hAnsi="Cambria Math" w:cs="Times New Roman"/>
                <w:color w:val="000000" w:themeColor="text1"/>
                <w:sz w:val="28"/>
                <w:lang w:val="en-US"/>
              </w:rPr>
              <m:t>Fequency of trialtype+1</m:t>
            </m:r>
          </m:den>
        </m:f>
      </m:oMath>
      <w:r w:rsidR="004244AC">
        <w:rPr>
          <w:rFonts w:ascii="Times New Roman" w:eastAsiaTheme="minorEastAsia" w:hAnsi="Times New Roman" w:cs="Times New Roman"/>
          <w:color w:val="000000" w:themeColor="text1"/>
          <w:sz w:val="28"/>
          <w:lang w:val="en-US"/>
        </w:rPr>
        <w:tab/>
      </w:r>
      <w:r w:rsidR="004244AC">
        <w:rPr>
          <w:rFonts w:ascii="Times New Roman" w:eastAsiaTheme="minorEastAsia" w:hAnsi="Times New Roman" w:cs="Times New Roman"/>
          <w:color w:val="000000" w:themeColor="text1"/>
          <w:sz w:val="28"/>
          <w:lang w:val="en-US"/>
        </w:rPr>
        <w:tab/>
      </w:r>
      <w:r w:rsidR="004244AC">
        <w:rPr>
          <w:rFonts w:ascii="Times New Roman" w:eastAsiaTheme="minorEastAsia" w:hAnsi="Times New Roman" w:cs="Times New Roman"/>
          <w:color w:val="000000" w:themeColor="text1"/>
          <w:sz w:val="28"/>
          <w:lang w:val="en-US"/>
        </w:rPr>
        <w:tab/>
      </w:r>
      <w:r w:rsidR="004244AC">
        <w:rPr>
          <w:rFonts w:ascii="Times New Roman" w:eastAsiaTheme="minorEastAsia" w:hAnsi="Times New Roman" w:cs="Times New Roman"/>
          <w:color w:val="000000" w:themeColor="text1"/>
          <w:sz w:val="28"/>
          <w:lang w:val="en-US"/>
        </w:rPr>
        <w:tab/>
      </w:r>
      <w:r w:rsidR="00DF16F7" w:rsidRPr="00552BC7">
        <w:rPr>
          <w:rFonts w:ascii="Times New Roman" w:eastAsiaTheme="minorEastAsia" w:hAnsi="Times New Roman" w:cs="Times New Roman"/>
          <w:color w:val="000000" w:themeColor="text1"/>
          <w:sz w:val="28"/>
          <w:lang w:val="en-US"/>
        </w:rPr>
        <w:tab/>
      </w:r>
      <w:r w:rsidR="00777F89" w:rsidRPr="00552BC7">
        <w:rPr>
          <w:rFonts w:ascii="Times New Roman" w:hAnsi="Times New Roman" w:cs="Times New Roman"/>
          <w:color w:val="000000" w:themeColor="text1"/>
          <w:sz w:val="24"/>
          <w:szCs w:val="24"/>
          <w:lang w:val="en-US"/>
        </w:rPr>
        <w:t xml:space="preserve">( </w:t>
      </w:r>
      <w:r w:rsidR="00777F89" w:rsidRPr="00552BC7">
        <w:rPr>
          <w:rFonts w:ascii="Times New Roman" w:hAnsi="Times New Roman" w:cs="Times New Roman"/>
          <w:color w:val="000000" w:themeColor="text1"/>
          <w:sz w:val="24"/>
          <w:szCs w:val="24"/>
        </w:rPr>
        <w:fldChar w:fldCharType="begin"/>
      </w:r>
      <w:r w:rsidR="00777F89" w:rsidRPr="00552BC7">
        <w:rPr>
          <w:rFonts w:ascii="Times New Roman" w:hAnsi="Times New Roman" w:cs="Times New Roman"/>
          <w:color w:val="000000" w:themeColor="text1"/>
          <w:sz w:val="24"/>
          <w:szCs w:val="24"/>
          <w:lang w:val="en-US"/>
        </w:rPr>
        <w:instrText xml:space="preserve"> SEQ ( \* ARABIC </w:instrText>
      </w:r>
      <w:r w:rsidR="00777F89" w:rsidRPr="00552BC7">
        <w:rPr>
          <w:rFonts w:ascii="Times New Roman" w:hAnsi="Times New Roman" w:cs="Times New Roman"/>
          <w:color w:val="000000" w:themeColor="text1"/>
          <w:sz w:val="24"/>
          <w:szCs w:val="24"/>
        </w:rPr>
        <w:fldChar w:fldCharType="separate"/>
      </w:r>
      <w:r w:rsidR="00777F89" w:rsidRPr="00552BC7">
        <w:rPr>
          <w:rFonts w:ascii="Times New Roman" w:hAnsi="Times New Roman" w:cs="Times New Roman"/>
          <w:noProof/>
          <w:color w:val="000000" w:themeColor="text1"/>
          <w:sz w:val="24"/>
          <w:szCs w:val="24"/>
          <w:lang w:val="en-US"/>
        </w:rPr>
        <w:t>3</w:t>
      </w:r>
      <w:r w:rsidR="00777F89" w:rsidRPr="00552BC7">
        <w:rPr>
          <w:rFonts w:ascii="Times New Roman" w:hAnsi="Times New Roman" w:cs="Times New Roman"/>
          <w:color w:val="000000" w:themeColor="text1"/>
          <w:sz w:val="24"/>
          <w:szCs w:val="24"/>
        </w:rPr>
        <w:fldChar w:fldCharType="end"/>
      </w:r>
      <w:r w:rsidR="00777F89" w:rsidRPr="00552BC7">
        <w:rPr>
          <w:rFonts w:ascii="Times New Roman" w:hAnsi="Times New Roman" w:cs="Times New Roman"/>
          <w:color w:val="000000" w:themeColor="text1"/>
          <w:sz w:val="24"/>
          <w:szCs w:val="24"/>
          <w:lang w:val="en-US"/>
        </w:rPr>
        <w:t xml:space="preserve"> )</w:t>
      </w:r>
      <w:r w:rsidRPr="00552BC7">
        <w:rPr>
          <w:rFonts w:ascii="Times New Roman" w:eastAsiaTheme="minorEastAsia" w:hAnsi="Times New Roman" w:cs="Times New Roman"/>
          <w:color w:val="000000" w:themeColor="text1"/>
          <w:sz w:val="28"/>
          <w:lang w:val="en-US"/>
        </w:rPr>
        <w:t xml:space="preserve"> </w:t>
      </w:r>
    </w:p>
    <w:p w14:paraId="598E8B6C" w14:textId="0196A1DD" w:rsidR="00801492" w:rsidRDefault="00E7542E" w:rsidP="00801492">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The PSI indicates</w:t>
      </w:r>
      <w:r w:rsidR="00801492">
        <w:rPr>
          <w:rFonts w:ascii="Times New Roman" w:hAnsi="Times New Roman" w:cs="Times New Roman"/>
          <w:sz w:val="24"/>
          <w:szCs w:val="24"/>
        </w:rPr>
        <w:t xml:space="preserve"> increasing or decreasing proactive control tendencies. </w:t>
      </w:r>
      <w:r w:rsidRPr="00E7542E">
        <w:rPr>
          <w:rFonts w:ascii="Times New Roman" w:hAnsi="Times New Roman" w:cs="Times New Roman"/>
          <w:sz w:val="24"/>
          <w:szCs w:val="24"/>
        </w:rPr>
        <w:t>A</w:t>
      </w:r>
      <w:r>
        <w:rPr>
          <w:rFonts w:ascii="Times New Roman" w:hAnsi="Times New Roman" w:cs="Times New Roman"/>
          <w:sz w:val="24"/>
          <w:szCs w:val="24"/>
        </w:rPr>
        <w:t xml:space="preserve"> higher difference in performance for AY and BX trials was interpreted as a shift towards proactive control, as could be observed in case of improved BX and/or diminished AY performance</w:t>
      </w:r>
      <w:r w:rsidRPr="00E7542E">
        <w:rPr>
          <w:rFonts w:ascii="Times New Roman" w:hAnsi="Times New Roman" w:cs="Times New Roman"/>
          <w:sz w:val="24"/>
          <w:szCs w:val="24"/>
        </w:rPr>
        <w:t>.</w:t>
      </w:r>
      <w:r>
        <w:rPr>
          <w:rFonts w:ascii="Times New Roman" w:hAnsi="Times New Roman" w:cs="Times New Roman"/>
          <w:sz w:val="24"/>
          <w:szCs w:val="24"/>
        </w:rPr>
        <w:t xml:space="preserve"> Therefore, a higher numerator, resulting in higher PSI values, hinted at elevated proactive control levels.</w:t>
      </w:r>
      <w:r w:rsidRPr="00E7542E">
        <w:rPr>
          <w:rFonts w:ascii="Times New Roman" w:hAnsi="Times New Roman" w:cs="Times New Roman"/>
          <w:sz w:val="24"/>
          <w:szCs w:val="24"/>
        </w:rPr>
        <w:t xml:space="preserve"> </w:t>
      </w:r>
      <w:r>
        <w:rPr>
          <w:rFonts w:ascii="Times New Roman" w:hAnsi="Times New Roman" w:cs="Times New Roman"/>
          <w:sz w:val="24"/>
          <w:szCs w:val="24"/>
        </w:rPr>
        <w:t>Vice versa</w:t>
      </w:r>
      <w:r w:rsidRPr="00E7542E">
        <w:rPr>
          <w:rFonts w:ascii="Times New Roman" w:hAnsi="Times New Roman" w:cs="Times New Roman"/>
          <w:sz w:val="24"/>
          <w:szCs w:val="24"/>
        </w:rPr>
        <w:t xml:space="preserve">, a </w:t>
      </w:r>
      <w:r>
        <w:rPr>
          <w:rFonts w:ascii="Times New Roman" w:hAnsi="Times New Roman" w:cs="Times New Roman"/>
          <w:sz w:val="24"/>
          <w:szCs w:val="24"/>
        </w:rPr>
        <w:t>low</w:t>
      </w:r>
      <w:r w:rsidRPr="00E7542E">
        <w:rPr>
          <w:rFonts w:ascii="Times New Roman" w:hAnsi="Times New Roman" w:cs="Times New Roman"/>
          <w:sz w:val="24"/>
          <w:szCs w:val="24"/>
        </w:rPr>
        <w:t xml:space="preserve"> BSI for RT or ER </w:t>
      </w:r>
      <w:r>
        <w:rPr>
          <w:rFonts w:ascii="Times New Roman" w:hAnsi="Times New Roman" w:cs="Times New Roman"/>
          <w:sz w:val="24"/>
          <w:szCs w:val="24"/>
        </w:rPr>
        <w:t xml:space="preserve">was interpreted as a stronger </w:t>
      </w:r>
      <w:r w:rsidRPr="00E7542E">
        <w:rPr>
          <w:rFonts w:ascii="Times New Roman" w:hAnsi="Times New Roman" w:cs="Times New Roman"/>
          <w:sz w:val="24"/>
          <w:szCs w:val="24"/>
        </w:rPr>
        <w:t>reactiv</w:t>
      </w:r>
      <w:r>
        <w:rPr>
          <w:rFonts w:ascii="Times New Roman" w:hAnsi="Times New Roman" w:cs="Times New Roman"/>
          <w:sz w:val="24"/>
          <w:szCs w:val="24"/>
        </w:rPr>
        <w:t>e control tendency.</w:t>
      </w:r>
    </w:p>
    <w:p w14:paraId="5E99256B" w14:textId="67EDD6E2" w:rsidR="00444727" w:rsidRDefault="00444727" w:rsidP="00801492">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Over all four blocks</w:t>
      </w:r>
      <w:r w:rsidR="00430BE9">
        <w:rPr>
          <w:rFonts w:ascii="Times New Roman" w:hAnsi="Times New Roman" w:cs="Times New Roman"/>
          <w:sz w:val="24"/>
          <w:szCs w:val="24"/>
        </w:rPr>
        <w:t xml:space="preserve"> on average</w:t>
      </w:r>
      <w:r>
        <w:rPr>
          <w:rFonts w:ascii="Times New Roman" w:hAnsi="Times New Roman" w:cs="Times New Roman"/>
          <w:sz w:val="24"/>
          <w:szCs w:val="24"/>
        </w:rPr>
        <w:t xml:space="preserve"> sub</w:t>
      </w:r>
      <w:r w:rsidR="00430BE9">
        <w:rPr>
          <w:rFonts w:ascii="Times New Roman" w:hAnsi="Times New Roman" w:cs="Times New Roman"/>
          <w:sz w:val="24"/>
          <w:szCs w:val="24"/>
        </w:rPr>
        <w:t>jects responded correctly to 196 out of 208 trials. In respect to the four trialtypes, they achieved 129 (AX</w:t>
      </w:r>
      <w:r w:rsidR="00FB1A57">
        <w:rPr>
          <w:rFonts w:ascii="Times New Roman" w:hAnsi="Times New Roman" w:cs="Times New Roman"/>
          <w:sz w:val="24"/>
          <w:szCs w:val="24"/>
        </w:rPr>
        <w:t>, SD = 8.26</w:t>
      </w:r>
      <w:r w:rsidR="00430BE9">
        <w:rPr>
          <w:rFonts w:ascii="Times New Roman" w:hAnsi="Times New Roman" w:cs="Times New Roman"/>
          <w:sz w:val="24"/>
          <w:szCs w:val="24"/>
        </w:rPr>
        <w:t>), 23 (BX</w:t>
      </w:r>
      <w:r w:rsidR="00FB1A57">
        <w:rPr>
          <w:rFonts w:ascii="Times New Roman" w:hAnsi="Times New Roman" w:cs="Times New Roman"/>
          <w:sz w:val="24"/>
          <w:szCs w:val="24"/>
        </w:rPr>
        <w:t>, SD = 9.2</w:t>
      </w:r>
      <w:r w:rsidR="00430BE9">
        <w:rPr>
          <w:rFonts w:ascii="Times New Roman" w:hAnsi="Times New Roman" w:cs="Times New Roman"/>
          <w:sz w:val="24"/>
          <w:szCs w:val="24"/>
        </w:rPr>
        <w:t>), 20 (AY</w:t>
      </w:r>
      <w:r w:rsidR="00FB1A57">
        <w:rPr>
          <w:rFonts w:ascii="Times New Roman" w:hAnsi="Times New Roman" w:cs="Times New Roman"/>
          <w:sz w:val="24"/>
          <w:szCs w:val="24"/>
        </w:rPr>
        <w:t>, SD = 7.02</w:t>
      </w:r>
      <w:r w:rsidR="00430BE9">
        <w:rPr>
          <w:rFonts w:ascii="Times New Roman" w:hAnsi="Times New Roman" w:cs="Times New Roman"/>
          <w:sz w:val="24"/>
          <w:szCs w:val="24"/>
        </w:rPr>
        <w:t>) and 23 (BY</w:t>
      </w:r>
      <w:r w:rsidR="00FB1A57">
        <w:rPr>
          <w:rFonts w:ascii="Times New Roman" w:hAnsi="Times New Roman" w:cs="Times New Roman"/>
          <w:sz w:val="24"/>
          <w:szCs w:val="24"/>
        </w:rPr>
        <w:t>, SD = 9.95</w:t>
      </w:r>
      <w:r w:rsidR="00430BE9">
        <w:rPr>
          <w:rFonts w:ascii="Times New Roman" w:hAnsi="Times New Roman" w:cs="Times New Roman"/>
          <w:sz w:val="24"/>
          <w:szCs w:val="24"/>
        </w:rPr>
        <w:t xml:space="preserve">) correct responses </w:t>
      </w:r>
      <w:r w:rsidR="00FB1A57">
        <w:rPr>
          <w:rFonts w:ascii="Times New Roman" w:hAnsi="Times New Roman" w:cs="Times New Roman"/>
          <w:sz w:val="24"/>
          <w:szCs w:val="24"/>
        </w:rPr>
        <w:t>throughout the experiment.</w:t>
      </w:r>
    </w:p>
    <w:p w14:paraId="6347FA03" w14:textId="77777777" w:rsidR="00615321" w:rsidRPr="00F4550C" w:rsidRDefault="00615321" w:rsidP="00016E35">
      <w:pPr>
        <w:rPr>
          <w:rFonts w:ascii="Times New Roman" w:hAnsi="Times New Roman" w:cs="Times New Roman"/>
        </w:rPr>
      </w:pPr>
    </w:p>
    <w:p w14:paraId="18C2FAA7" w14:textId="4E580E66" w:rsidR="00016E35" w:rsidRPr="00F4550C" w:rsidRDefault="00284856" w:rsidP="00016E35">
      <w:pPr>
        <w:pStyle w:val="Heading3"/>
        <w:ind w:left="720"/>
        <w:rPr>
          <w:rFonts w:ascii="Times New Roman" w:hAnsi="Times New Roman" w:cs="Times New Roman"/>
          <w:color w:val="auto"/>
        </w:rPr>
      </w:pPr>
      <w:bookmarkStart w:id="61" w:name="_Toc509584973"/>
      <w:r>
        <w:rPr>
          <w:rFonts w:ascii="Times New Roman" w:hAnsi="Times New Roman" w:cs="Times New Roman"/>
          <w:color w:val="auto"/>
        </w:rPr>
        <w:t>2.5</w:t>
      </w:r>
      <w:r w:rsidR="00016E35" w:rsidRPr="00F4550C">
        <w:rPr>
          <w:rFonts w:ascii="Times New Roman" w:hAnsi="Times New Roman" w:cs="Times New Roman"/>
          <w:color w:val="auto"/>
        </w:rPr>
        <w:t xml:space="preserve">.2 </w:t>
      </w:r>
      <w:r w:rsidR="00EB7C5D" w:rsidRPr="00F4550C">
        <w:rPr>
          <w:rFonts w:ascii="Times New Roman" w:hAnsi="Times New Roman" w:cs="Times New Roman"/>
          <w:color w:val="auto"/>
        </w:rPr>
        <w:t xml:space="preserve">fMRI </w:t>
      </w:r>
      <w:r w:rsidR="004B500D" w:rsidRPr="00F4550C">
        <w:rPr>
          <w:rFonts w:ascii="Times New Roman" w:hAnsi="Times New Roman" w:cs="Times New Roman"/>
          <w:color w:val="auto"/>
        </w:rPr>
        <w:t>p</w:t>
      </w:r>
      <w:r w:rsidR="00016E35" w:rsidRPr="00F4550C">
        <w:rPr>
          <w:rFonts w:ascii="Times New Roman" w:hAnsi="Times New Roman" w:cs="Times New Roman"/>
          <w:color w:val="auto"/>
        </w:rPr>
        <w:t>re</w:t>
      </w:r>
      <w:r w:rsidR="00401DF9" w:rsidRPr="00F4550C">
        <w:rPr>
          <w:rFonts w:ascii="Times New Roman" w:hAnsi="Times New Roman" w:cs="Times New Roman"/>
          <w:color w:val="auto"/>
        </w:rPr>
        <w:t>-</w:t>
      </w:r>
      <w:r w:rsidR="00016E35" w:rsidRPr="00F4550C">
        <w:rPr>
          <w:rFonts w:ascii="Times New Roman" w:hAnsi="Times New Roman" w:cs="Times New Roman"/>
          <w:color w:val="auto"/>
        </w:rPr>
        <w:t>processing</w:t>
      </w:r>
      <w:bookmarkEnd w:id="61"/>
    </w:p>
    <w:p w14:paraId="0B16A6F9" w14:textId="2F73B05C" w:rsidR="00016E35" w:rsidRDefault="00016E35" w:rsidP="00016E35">
      <w:pPr>
        <w:rPr>
          <w:rFonts w:ascii="Times New Roman" w:hAnsi="Times New Roman" w:cs="Times New Roman"/>
        </w:rPr>
      </w:pPr>
    </w:p>
    <w:p w14:paraId="5A99261E" w14:textId="7E3EC32A" w:rsidR="00102C89" w:rsidRDefault="00C80F16" w:rsidP="00102C8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Before the pre-processing of fMRI data</w:t>
      </w:r>
      <w:r w:rsidR="001B13D6">
        <w:rPr>
          <w:rFonts w:ascii="Times New Roman" w:hAnsi="Times New Roman" w:cs="Times New Roman"/>
          <w:sz w:val="24"/>
          <w:szCs w:val="24"/>
        </w:rPr>
        <w:t xml:space="preserve">, structural images were entered into the BET brain extraction module from FSL to remove skull and other tissue besides the brain </w:t>
      </w:r>
      <w:r w:rsidR="001B13D6">
        <w:rPr>
          <w:rFonts w:ascii="Times New Roman" w:hAnsi="Times New Roman" w:cs="Times New Roman"/>
          <w:sz w:val="24"/>
          <w:szCs w:val="24"/>
        </w:rPr>
        <w:fldChar w:fldCharType="begin" w:fldLock="1"/>
      </w:r>
      <w:r w:rsidR="001B13D6">
        <w:rPr>
          <w:rFonts w:ascii="Times New Roman" w:hAnsi="Times New Roman" w:cs="Times New Roman"/>
          <w:sz w:val="24"/>
          <w:szCs w:val="24"/>
        </w:rPr>
        <w:instrText>ADDIN CSL_CITATION { "citationItems" : [ { "id" : "ITEM-1", "itemData" : { "DOI" : "10.1080/08905760600696445", "ISBN" : "9780521872218", "ISSN" : "0890-5762", "PMID" : "18563856", "abstract" : "An automated method for segmenting MR head images into brain and non-brain has been developed. It is very robust and accurate and has been tested on thousands of data sets from a wide variety of scanners and taken with a wide variety of MR sequences. The method - BET (Brain Extraction Tool) - uses a deformable model which evolves to fit the brain\u2019s surface by the application of a set of locally adaptive model forces. The method is very fast and requires no pre-registration or other pre-processing before being applied. This report describes the new method and gives some example results and also the results of extensive quantitative test- ing against \u201cgold-standard\u201d hand segmentations and two other popular automated methods. Keywords:", "author" : [ { "dropping-particle" : "", "family" : "Smith", "given" : "Stephen M", "non-dropping-particle" : "", "parse-names" : false, "suffix" : "" } ], "container-title" : "Review: Literature and Arts of the Americas", "id" : "ITEM-1", "issue" : "1", "issued" : { "date-parts" : [ [ "2006" ] ] }, "page" : "25", "title" : "BET: Brain Extraction Tool", "type" : "article-journal", "volume" : "39" }, "uris" : [ "http://www.mendeley.com/documents/?uuid=b3e291ce-ba21-33f5-917e-26b7b06e4a2a" ] } ], "mendeley" : { "formattedCitation" : "(Smith, 2006)", "plainTextFormattedCitation" : "(Smith, 2006)", "previouslyFormattedCitation" : "(Smith, 2006)" }, "properties" : {  }, "schema" : "https://github.com/citation-style-language/schema/raw/master/csl-citation.json" }</w:instrText>
      </w:r>
      <w:r w:rsidR="001B13D6">
        <w:rPr>
          <w:rFonts w:ascii="Times New Roman" w:hAnsi="Times New Roman" w:cs="Times New Roman"/>
          <w:sz w:val="24"/>
          <w:szCs w:val="24"/>
        </w:rPr>
        <w:fldChar w:fldCharType="separate"/>
      </w:r>
      <w:r w:rsidR="001B13D6" w:rsidRPr="001B13D6">
        <w:rPr>
          <w:rFonts w:ascii="Times New Roman" w:hAnsi="Times New Roman" w:cs="Times New Roman"/>
          <w:noProof/>
          <w:sz w:val="24"/>
          <w:szCs w:val="24"/>
        </w:rPr>
        <w:t>(Smith, 2006)</w:t>
      </w:r>
      <w:r w:rsidR="001B13D6">
        <w:rPr>
          <w:rFonts w:ascii="Times New Roman" w:hAnsi="Times New Roman" w:cs="Times New Roman"/>
          <w:sz w:val="24"/>
          <w:szCs w:val="24"/>
        </w:rPr>
        <w:fldChar w:fldCharType="end"/>
      </w:r>
      <w:r w:rsidR="001B13D6">
        <w:rPr>
          <w:rFonts w:ascii="Times New Roman" w:hAnsi="Times New Roman" w:cs="Times New Roman"/>
          <w:sz w:val="24"/>
          <w:szCs w:val="24"/>
        </w:rPr>
        <w:t>. All outputs were manually checked. If the brain extraction produced erroneous results by either removing too little or too much ti</w:t>
      </w:r>
      <w:r>
        <w:rPr>
          <w:rFonts w:ascii="Times New Roman" w:hAnsi="Times New Roman" w:cs="Times New Roman"/>
          <w:sz w:val="24"/>
          <w:szCs w:val="24"/>
        </w:rPr>
        <w:t>ssue, extractions were repeated and</w:t>
      </w:r>
      <w:r w:rsidR="001B13D6">
        <w:rPr>
          <w:rFonts w:ascii="Times New Roman" w:hAnsi="Times New Roman" w:cs="Times New Roman"/>
          <w:sz w:val="24"/>
          <w:szCs w:val="24"/>
        </w:rPr>
        <w:t xml:space="preserve"> iterated </w:t>
      </w:r>
      <w:r>
        <w:rPr>
          <w:rFonts w:ascii="Times New Roman" w:hAnsi="Times New Roman" w:cs="Times New Roman"/>
          <w:sz w:val="24"/>
          <w:szCs w:val="24"/>
        </w:rPr>
        <w:t>or</w:t>
      </w:r>
      <w:r w:rsidR="001B13D6">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C80F16">
        <w:rPr>
          <w:rFonts w:ascii="Times New Roman" w:hAnsi="Times New Roman" w:cs="Times New Roman"/>
          <w:sz w:val="24"/>
          <w:szCs w:val="24"/>
        </w:rPr>
        <w:t>fractional intensity threshold</w:t>
      </w:r>
      <w:r>
        <w:rPr>
          <w:rFonts w:ascii="Times New Roman" w:hAnsi="Times New Roman" w:cs="Times New Roman"/>
          <w:sz w:val="24"/>
          <w:szCs w:val="24"/>
        </w:rPr>
        <w:t xml:space="preserve"> was varied accordingly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"10.1016/J.NEUROIMAGE.2012.03.074", "ISSN" : "1053-8119", "abstract" : "BACKGROUND\nBrain atrophy studies often use FSL-BET (Brain Extraction Tool) as the first step of image processing. Default BET does not always give satisfactory results on 3DT1 MR images, which negatively impacts atrophy measurements. Finding the right alternative BET settings can be a difficult and time-consuming task, which can introduce unwanted variability. \n\nAIM\nTo systematically analyze the performance of BET in images of MS patients by varying its parameters and options combinations, and quantitatively comparing its results to a manual gold standard. \n\nMETHODS\nImages from 159 MS patients were selected from different MAGNIMS consortium centers, and 16 different 3DT1 acquisition protocols at 1.5T or 3T. Before running BET, one of three pre-processing pipelines was applied: (1) no pre-processing, (2) removal of neck slices, or (3) additional N3 inhomogeneity correction. Then BET was applied, systematically varying the fractional intensity threshold (the \u201cf\u201d parameter) and with either one of the main BET options (\u201cB\u201d \u2014 bias field correction and neck cleanup, \u201cR\u201d \u2014 robust brain center estimation, or \u201cS\u201d \u2014 eye and optic nerve cleanup) or none. For comparison, intracranial cavity masks were manually created for all image volumes. FSL-FAST (FMRIB's Automated Segmentation Tool) tissue-type segmentation was run on all BET output images and on the image volumes masked with the manual intracranial cavity masks (thus creating the gold-standard tissue masks). The resulting brain tissue masks were quantitatively compared to the gold standard using Dice overlap coefficient (DOC). Normalized brain volumes (NBV) were calculated with SIENAX. NBV values obtained using for SIENAX other BET settings than default were compared to gold standard NBV with the paired t-test. \n\nRESULTS\nThe parameter/preprocessing/options combinations resulted in 20,988 BET runs. The median DOC for default BET (f=0.5, g=0) was 0.913 (range 0.321\u20130.977) across all 159 native scans. For all acquisition protocols, brain extraction was substantially improved for lower values of \u201cf\u201d than the default value. Using native images, optimum BET performance was observed for f=0.2 with option \u201cB\u201d, giving median DOC=0.979 (range 0.867\u20130.994). Using neck removal before BET, optimum BET performance was observed for f=0.1 with option \u201cB\u201d, giving median DOC 0.983 (range 0.844\u20130.996). Using the above BET-options for SIENAX instead of default, the NBV values obtained from images after neck removal with f=0.1 and\u2026", "author" : [ { "dropping-particle" : "", "family" : "Popescu", "given" : "V.", "non-dropping-particle" : "", "parse-names" : false, "suffix" : "" }, { "dropping-particle" : "", "family" : "Battaglini", "given" : "M.", "non-dropping-particle" : "", "parse-names" : false, "suffix" : "" }, { "dropping-particle" : "", "family" : "Hoogstrate", "given" : "W.S.", "non-dropping-particle" : "", "parse-names" : false, "suffix" : "" }, { "dropping-particle" : "", "family" : "Verfaillie", "given" : "S.C.J.", "non-dropping-particle" : "", "parse-names" : false, "suffix" : "" }, { "dropping-particle" : "", "family" : "Sluimer", "given" : "I.C.", "non-dropping-particle" : "", "parse-names" : false, "suffix" : "" }, { "dropping-particle" : "", "family" : "Schijndel", "given" : "R.A.", "non-dropping-particle" : "van", "parse-names" : false, "suffix" : "" }, { "dropping-particle" : "", "family" : "Dijk", "given" : "B.W.", "non-dropping-particle" : "van", "parse-names" : false, "suffix" : "" }, { "dropping-particle" : "", "family" : "Cover", "given" : "K.S.", "non-dropping-particle" : "", "parse-names" : false, "suffix" : "" }, { "dropping-particle" : "", "family" : "Knol", "given" : "D.L.", "non-dropping-particle" : "", "parse-names" : false, "suffix" : "" }, { "dropping-particle" : "", "family" : "Jenkinson", "given" : "M.", "non-dropping-particle" : "", "parse-names" : false, "suffix" : "" }, { "dropping-particle" : "", "family" : "Barkhof", "given" : "F.", "non-dropping-particle" : "", "parse-names" : false, "suffix" : "" }, { "dropping-particle" : "", "family" : "Stefano", "given" : "N.", "non-dropping-particle" : "de", "parse-names" : false, "suffix" : "" }, { "dropping-particle" : "", "family" : "Vrenken", "given" : "H.", "non-dropping-particle" : "", "parse-names" : false, "suffix" : "" } ], "container-title" : "NeuroImage", "id" : "ITEM-1", "issue" : "4", "issued" : { "date-parts" : [ [ "2012", "7", "16" ] ] }, "page" : "1484-1494", "publisher" : "Academic Press", "title" : "Optimizing parameter choice for FSL-Brain Extraction Tool (BET) on 3D T1 images in multiple sclerosis", "type" : "article-journal", "volume" : "61" }, "uris" : [ "http://www.mendeley.com/documents/?uuid=282d972e-92f2-3095-a074-ceb2eea798b0" ] } ], "mendeley" : { "formattedCitation" : "(Popescu et al., 2012)", "plainTextFormattedCitation" : "(Popescu et al., 2012)", "previouslyFormattedCitation" : "(Popescu et al., 2012)" }, "properties" : {  }, "schema" : "https://github.com/citation-style-language/schema/raw/master/csl-citation.json" }</w:instrText>
      </w:r>
      <w:r>
        <w:rPr>
          <w:rFonts w:ascii="Times New Roman" w:hAnsi="Times New Roman" w:cs="Times New Roman"/>
          <w:sz w:val="24"/>
          <w:szCs w:val="24"/>
        </w:rPr>
        <w:fldChar w:fldCharType="separate"/>
      </w:r>
      <w:r w:rsidRPr="00C80F16">
        <w:rPr>
          <w:rFonts w:ascii="Times New Roman" w:hAnsi="Times New Roman" w:cs="Times New Roman"/>
          <w:noProof/>
          <w:sz w:val="24"/>
          <w:szCs w:val="24"/>
        </w:rPr>
        <w:t>(Popescu et al., 2012)</w:t>
      </w:r>
      <w:r>
        <w:rPr>
          <w:rFonts w:ascii="Times New Roman" w:hAnsi="Times New Roman" w:cs="Times New Roman"/>
          <w:sz w:val="24"/>
          <w:szCs w:val="24"/>
        </w:rPr>
        <w:fldChar w:fldCharType="end"/>
      </w:r>
      <w:r>
        <w:rPr>
          <w:rFonts w:ascii="Times New Roman" w:hAnsi="Times New Roman" w:cs="Times New Roman"/>
          <w:sz w:val="24"/>
          <w:szCs w:val="24"/>
        </w:rPr>
        <w:t>.</w:t>
      </w:r>
    </w:p>
    <w:p w14:paraId="463E6177" w14:textId="4F9EDBD4" w:rsidR="00E16F9D" w:rsidRDefault="00C80F16" w:rsidP="004B474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With the aforementioned pre-processing pipelines written in nipype, fMRI data were motion corrected and coregistered to anatomical images with FSL’s MCFLIRT and FEAT </w:t>
      </w:r>
      <w:r w:rsidR="00546AD5">
        <w:rPr>
          <w:rFonts w:ascii="Times New Roman" w:hAnsi="Times New Roman" w:cs="Times New Roman"/>
          <w:sz w:val="24"/>
          <w:szCs w:val="24"/>
        </w:rPr>
        <w:t>modules</w:t>
      </w:r>
      <w:r>
        <w:rPr>
          <w:rFonts w:ascii="Times New Roman" w:hAnsi="Times New Roman" w:cs="Times New Roman"/>
          <w:sz w:val="24"/>
          <w:szCs w:val="24"/>
        </w:rPr>
        <w:t xml:space="preserve"> respectively. Spatial smoothing of the coregistered images using a Gaussian kernel of FWHM 5 mm was carried out applying SPM’s smoothing option. Finally, data were temporally filtered (Gaussian-weighted least-s</w:t>
      </w:r>
      <w:r w:rsidR="00546AD5">
        <w:rPr>
          <w:rFonts w:ascii="Times New Roman" w:hAnsi="Times New Roman" w:cs="Times New Roman"/>
          <w:sz w:val="24"/>
          <w:szCs w:val="24"/>
        </w:rPr>
        <w:t>q</w:t>
      </w:r>
      <w:r>
        <w:rPr>
          <w:rFonts w:ascii="Times New Roman" w:hAnsi="Times New Roman" w:cs="Times New Roman"/>
          <w:sz w:val="24"/>
          <w:szCs w:val="24"/>
        </w:rPr>
        <w:t>uares straight line fitting, with high-pass filter cut-off of 90 seconds)</w:t>
      </w:r>
      <w:r w:rsidR="004B4749">
        <w:rPr>
          <w:rFonts w:ascii="Times New Roman" w:hAnsi="Times New Roman" w:cs="Times New Roman"/>
          <w:sz w:val="24"/>
          <w:szCs w:val="24"/>
        </w:rPr>
        <w:t xml:space="preserve"> and checked for further artefacts by identifying outlier volumes.</w:t>
      </w:r>
    </w:p>
    <w:p w14:paraId="45364FC0" w14:textId="77777777" w:rsidR="004B4749" w:rsidRPr="004B4749" w:rsidRDefault="004B4749" w:rsidP="004B4749">
      <w:pPr>
        <w:spacing w:after="0" w:line="360" w:lineRule="auto"/>
        <w:ind w:firstLine="425"/>
        <w:jc w:val="both"/>
        <w:rPr>
          <w:rFonts w:ascii="Times New Roman" w:hAnsi="Times New Roman" w:cs="Times New Roman"/>
          <w:sz w:val="24"/>
          <w:szCs w:val="24"/>
        </w:rPr>
      </w:pPr>
    </w:p>
    <w:p w14:paraId="7F104AD0" w14:textId="196EDFBC" w:rsidR="00016E35" w:rsidRPr="00F4550C" w:rsidRDefault="00284856" w:rsidP="00016E35">
      <w:pPr>
        <w:pStyle w:val="Heading3"/>
        <w:ind w:left="720"/>
        <w:rPr>
          <w:rFonts w:ascii="Times New Roman" w:hAnsi="Times New Roman" w:cs="Times New Roman"/>
          <w:color w:val="auto"/>
        </w:rPr>
      </w:pPr>
      <w:bookmarkStart w:id="62" w:name="_Toc509584974"/>
      <w:r>
        <w:rPr>
          <w:rFonts w:ascii="Times New Roman" w:hAnsi="Times New Roman" w:cs="Times New Roman"/>
          <w:color w:val="auto"/>
        </w:rPr>
        <w:t>2.5</w:t>
      </w:r>
      <w:r w:rsidR="00016E35" w:rsidRPr="00F4550C">
        <w:rPr>
          <w:rFonts w:ascii="Times New Roman" w:hAnsi="Times New Roman" w:cs="Times New Roman"/>
          <w:color w:val="auto"/>
        </w:rPr>
        <w:t>.3 EEG pre</w:t>
      </w:r>
      <w:r w:rsidR="00401DF9" w:rsidRPr="00F4550C">
        <w:rPr>
          <w:rFonts w:ascii="Times New Roman" w:hAnsi="Times New Roman" w:cs="Times New Roman"/>
          <w:color w:val="auto"/>
        </w:rPr>
        <w:t>-</w:t>
      </w:r>
      <w:r w:rsidR="00016E35" w:rsidRPr="00F4550C">
        <w:rPr>
          <w:rFonts w:ascii="Times New Roman" w:hAnsi="Times New Roman" w:cs="Times New Roman"/>
          <w:color w:val="auto"/>
        </w:rPr>
        <w:t>processing</w:t>
      </w:r>
      <w:bookmarkEnd w:id="62"/>
    </w:p>
    <w:p w14:paraId="7A0CB4D6" w14:textId="77777777" w:rsidR="00546AD5" w:rsidRDefault="00546AD5" w:rsidP="00546AD5">
      <w:pPr>
        <w:spacing w:after="0" w:line="360" w:lineRule="auto"/>
        <w:ind w:firstLine="425"/>
        <w:jc w:val="both"/>
        <w:rPr>
          <w:rFonts w:ascii="Times New Roman" w:hAnsi="Times New Roman" w:cs="Times New Roman"/>
          <w:sz w:val="24"/>
          <w:szCs w:val="24"/>
        </w:rPr>
      </w:pPr>
    </w:p>
    <w:p w14:paraId="0D6859A7" w14:textId="70DEAB7C" w:rsidR="003525F2" w:rsidRDefault="00A90A3B" w:rsidP="003525F2">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As outlined previously, the EEG requires </w:t>
      </w:r>
      <w:r w:rsidR="00CE6796">
        <w:rPr>
          <w:rFonts w:ascii="Times New Roman" w:hAnsi="Times New Roman" w:cs="Times New Roman"/>
          <w:sz w:val="24"/>
          <w:szCs w:val="24"/>
        </w:rPr>
        <w:t>larger changes to the utilized</w:t>
      </w:r>
      <w:r>
        <w:rPr>
          <w:rFonts w:ascii="Times New Roman" w:hAnsi="Times New Roman" w:cs="Times New Roman"/>
          <w:sz w:val="24"/>
          <w:szCs w:val="24"/>
        </w:rPr>
        <w:t xml:space="preserve"> pre-processing</w:t>
      </w:r>
      <w:r w:rsidR="00CE6796">
        <w:rPr>
          <w:rFonts w:ascii="Times New Roman" w:hAnsi="Times New Roman" w:cs="Times New Roman"/>
          <w:sz w:val="24"/>
          <w:szCs w:val="24"/>
        </w:rPr>
        <w:t xml:space="preserve"> framework</w:t>
      </w:r>
      <w:r>
        <w:rPr>
          <w:rFonts w:ascii="Times New Roman" w:hAnsi="Times New Roman" w:cs="Times New Roman"/>
          <w:sz w:val="24"/>
          <w:szCs w:val="24"/>
        </w:rPr>
        <w:t xml:space="preserve"> compared to the MRI, since most artefacts resulting from combined recordings are inflicted to the EEG.</w:t>
      </w:r>
      <w:r w:rsidR="00CE6796">
        <w:rPr>
          <w:rFonts w:ascii="Times New Roman" w:hAnsi="Times New Roman" w:cs="Times New Roman"/>
          <w:sz w:val="24"/>
          <w:szCs w:val="24"/>
        </w:rPr>
        <w:t xml:space="preserve"> Thus, the first step in cleaning the EEG data was to subtract GAs caused by the periodically changing magnetic fields during fMRI acquisition. </w:t>
      </w:r>
      <w:r w:rsidR="00AF2B5F">
        <w:rPr>
          <w:rFonts w:ascii="Times New Roman" w:hAnsi="Times New Roman" w:cs="Times New Roman"/>
          <w:sz w:val="24"/>
          <w:szCs w:val="24"/>
        </w:rPr>
        <w:t xml:space="preserve">For this purpose, a realignment parameter informed average artefact correction </w:t>
      </w:r>
      <w:r w:rsidR="00AF2B5F">
        <w:rPr>
          <w:rFonts w:ascii="Times New Roman" w:hAnsi="Times New Roman" w:cs="Times New Roman"/>
          <w:sz w:val="24"/>
          <w:szCs w:val="24"/>
        </w:rPr>
        <w:fldChar w:fldCharType="begin" w:fldLock="1"/>
      </w:r>
      <w:r w:rsidR="00AF2B5F">
        <w:rPr>
          <w:rFonts w:ascii="Times New Roman" w:hAnsi="Times New Roman" w:cs="Times New Roman"/>
          <w:sz w:val="24"/>
          <w:szCs w:val="24"/>
        </w:rPr>
        <w:instrText>ADDIN CSL_CITATION { "citationItems" : [ { "id" : "ITEM-1", "itemData" : { "DOI" : "10.1016/J.NEUROIMAGE.2009.01.024", "ISSN" : "1053-8119", "abstract" : "In this work we introduce a new algorithm to correct the imaging artefacts in the EEG signal measured during fMRI acquisition. The correction techniques proposed so far cannot optimally represent transitions, i.e. when abrupt changes of the artefact properties due to head movements occur. The algorithm developed here takes the head movement parameters from the fMRI signal into account to calculate adequate EEG artefact templates and subsequently correct the distorted EEG data. The data reported in this work demonstrate that the realignment parameter-informed algorithm outperforms the commonly used moving average algorithm if head movements occur. The superiority is reflected by comparing the residual variance after artefact correction with either method. The residual variance is lower around head-movements that exceed head deflections of about 1\u00a0mm when applying the realignment parameter-informed algorithm. Additionally, the signal to noise ratio of a surrogate event-related potential (ERP) increased by 10\u201340% for head displacements larger than 1\u00a0mm. The algorithm developed here is particularly suited for studies where head movements of the subject cannot be prevented as in studies with patients, children, or during sleep. Furthermore, the enhanced signal to noise ratio of a single trial ERP indicates the power of the presented algorithm for single trial ERP-fMRI studies in which EEG signal quality is a critical factor.", "author" : [ { "dropping-particle" : "", "family" : "Moosmann", "given" : "Matthias", "non-dropping-particle" : "", "parse-names" : false, "suffix" : "" }, { "dropping-particle" : "", "family" : "Sch\u00f6nfelder", "given" : "Vinzenz H.", "non-dropping-particle" : "", "parse-names" : false, "suffix" : "" }, { "dropping-particle" : "", "family" : "Specht", "given" : "Karsten", "non-dropping-particle" : "", "parse-names" : false, "suffix" : "" }, { "dropping-particle" : "", "family" : "Scheeringa", "given" : "Ren\u00e9", "non-dropping-particle" : "", "parse-names" : false, "suffix" : "" }, { "dropping-particle" : "", "family" : "Nordby", "given" : "Helge", "non-dropping-particle" : "", "parse-names" : false, "suffix" : "" }, { "dropping-particle" : "", "family" : "Hugdahl", "given" : "Kenneth", "non-dropping-particle" : "", "parse-names" : false, "suffix" : "" } ], "container-title" : "NeuroImage", "id" : "ITEM-1", "issue" : "4", "issued" : { "date-parts" : [ [ "2009", "5", "1" ] ] }, "page" : "1144-1150", "publisher" : "Academic Press", "title" : "Realignment parameter-informed artefact correction for simultaneous EEG\u2013fMRI recordings", "type" : "article-journal", "volume" : "45" }, "uris" : [ "http://www.mendeley.com/documents/?uuid=1affa018-8228-3b52-9ec4-d2670273f90c" ] } ], "mendeley" : { "formattedCitation" : "(Moosmann et al., 2009)", "plainTextFormattedCitation" : "(Moosmann et al., 2009)", "previouslyFormattedCitation" : "(Moosmann et al., 2009)" }, "properties" : {  }, "schema" : "https://github.com/citation-style-language/schema/raw/master/csl-citation.json" }</w:instrText>
      </w:r>
      <w:r w:rsidR="00AF2B5F">
        <w:rPr>
          <w:rFonts w:ascii="Times New Roman" w:hAnsi="Times New Roman" w:cs="Times New Roman"/>
          <w:sz w:val="24"/>
          <w:szCs w:val="24"/>
        </w:rPr>
        <w:fldChar w:fldCharType="separate"/>
      </w:r>
      <w:r w:rsidR="00AF2B5F" w:rsidRPr="00AF2B5F">
        <w:rPr>
          <w:rFonts w:ascii="Times New Roman" w:hAnsi="Times New Roman" w:cs="Times New Roman"/>
          <w:noProof/>
          <w:sz w:val="24"/>
          <w:szCs w:val="24"/>
        </w:rPr>
        <w:t>(Moosmann et al., 2009)</w:t>
      </w:r>
      <w:r w:rsidR="00AF2B5F">
        <w:rPr>
          <w:rFonts w:ascii="Times New Roman" w:hAnsi="Times New Roman" w:cs="Times New Roman"/>
          <w:sz w:val="24"/>
          <w:szCs w:val="24"/>
        </w:rPr>
        <w:fldChar w:fldCharType="end"/>
      </w:r>
      <w:r w:rsidR="00AF2B5F">
        <w:rPr>
          <w:rFonts w:ascii="Times New Roman" w:hAnsi="Times New Roman" w:cs="Times New Roman"/>
          <w:sz w:val="24"/>
          <w:szCs w:val="24"/>
        </w:rPr>
        <w:t>, as implemented in the Bergen plug-in for EEGLAB, was performed</w:t>
      </w:r>
      <w:r w:rsidR="00673CB8">
        <w:rPr>
          <w:rFonts w:ascii="Times New Roman" w:hAnsi="Times New Roman" w:cs="Times New Roman"/>
          <w:sz w:val="24"/>
          <w:szCs w:val="24"/>
        </w:rPr>
        <w:t>. B</w:t>
      </w:r>
      <w:r w:rsidR="00AF2B5F">
        <w:rPr>
          <w:rFonts w:ascii="Times New Roman" w:hAnsi="Times New Roman" w:cs="Times New Roman"/>
          <w:sz w:val="24"/>
          <w:szCs w:val="24"/>
        </w:rPr>
        <w:t>y selecting the markers set through the TR clock synchronization as onsets for volume acquisitions</w:t>
      </w:r>
      <w:r w:rsidR="00673CB8">
        <w:rPr>
          <w:rFonts w:ascii="Times New Roman" w:hAnsi="Times New Roman" w:cs="Times New Roman"/>
          <w:sz w:val="24"/>
          <w:szCs w:val="24"/>
        </w:rPr>
        <w:t xml:space="preserve"> and by specifying the TR as well as silent gaps between volumes, acquisition periods with relatively stable GA could be identified. </w:t>
      </w:r>
      <w:r w:rsidR="003525F2">
        <w:rPr>
          <w:rFonts w:ascii="Times New Roman" w:hAnsi="Times New Roman" w:cs="Times New Roman"/>
          <w:sz w:val="24"/>
          <w:szCs w:val="24"/>
        </w:rPr>
        <w:t xml:space="preserve">In case the synchronization of the EEG and fMRI acquisition was successful, the distance between markers should </w:t>
      </w:r>
      <w:r w:rsidR="00987D0C">
        <w:rPr>
          <w:rFonts w:ascii="Times New Roman" w:hAnsi="Times New Roman" w:cs="Times New Roman"/>
          <w:sz w:val="24"/>
          <w:szCs w:val="24"/>
        </w:rPr>
        <w:t>align</w:t>
      </w:r>
      <w:r w:rsidR="003525F2">
        <w:rPr>
          <w:rFonts w:ascii="Times New Roman" w:hAnsi="Times New Roman" w:cs="Times New Roman"/>
          <w:sz w:val="24"/>
          <w:szCs w:val="24"/>
        </w:rPr>
        <w:t xml:space="preserve"> </w:t>
      </w:r>
      <w:r w:rsidR="00987D0C">
        <w:rPr>
          <w:rFonts w:ascii="Times New Roman" w:hAnsi="Times New Roman" w:cs="Times New Roman"/>
          <w:sz w:val="24"/>
          <w:szCs w:val="24"/>
        </w:rPr>
        <w:t>to the TR timing of the fMRI experiment</w:t>
      </w:r>
      <w:r w:rsidR="003525F2">
        <w:rPr>
          <w:rFonts w:ascii="Times New Roman" w:hAnsi="Times New Roman" w:cs="Times New Roman"/>
          <w:sz w:val="24"/>
          <w:szCs w:val="24"/>
        </w:rPr>
        <w:t xml:space="preserve">. </w:t>
      </w:r>
      <w:r w:rsidR="00987D0C">
        <w:rPr>
          <w:rFonts w:ascii="Times New Roman" w:hAnsi="Times New Roman" w:cs="Times New Roman"/>
          <w:sz w:val="24"/>
          <w:szCs w:val="24"/>
        </w:rPr>
        <w:t xml:space="preserve">Given a sampling rate of 5 kHz a variability of 0.2 ms can result from failed synchronization </w:t>
      </w:r>
      <w:r w:rsidR="00987D0C">
        <w:rPr>
          <w:rFonts w:ascii="Times New Roman" w:hAnsi="Times New Roman" w:cs="Times New Roman"/>
          <w:sz w:val="24"/>
          <w:szCs w:val="24"/>
        </w:rPr>
        <w:fldChar w:fldCharType="begin" w:fldLock="1"/>
      </w:r>
      <w:r w:rsidR="00987D0C">
        <w:rPr>
          <w:rFonts w:ascii="Times New Roman" w:hAnsi="Times New Roman" w:cs="Times New Roman"/>
          <w:sz w:val="24"/>
          <w:szCs w:val="24"/>
        </w:rPr>
        <w:instrText>ADDIN CSL_CITATION { "citationItems" : [ { "id" : "ITEM-1", "itemData" : { "author" : [ { "dropping-particle" : "", "family" : "Gutberlet", "given" : "Ingmar", "non-dropping-particle" : "", "parse-names" : false, "suffix" : "" } ], "container-title" : "Analyzer", "id" : "ITEM-1", "issued" : { "date-parts" : [ [ "2009" ] ] }, "title" : "Did you know ...? MR Correction Dear Customers ,", "type" : "article-journal" }, "uris" : [ "http://www.mendeley.com/documents/?uuid=8ae89748-8ac2-4d8f-8999-3fd071460040" ] } ], "mendeley" : { "formattedCitation" : "(Gutberlet, 2009)", "plainTextFormattedCitation" : "(Gutberlet, 2009)", "previouslyFormattedCitation" : "(Gutberlet, 2009)" }, "properties" : {  }, "schema" : "https://github.com/citation-style-language/schema/raw/master/csl-citation.json" }</w:instrText>
      </w:r>
      <w:r w:rsidR="00987D0C">
        <w:rPr>
          <w:rFonts w:ascii="Times New Roman" w:hAnsi="Times New Roman" w:cs="Times New Roman"/>
          <w:sz w:val="24"/>
          <w:szCs w:val="24"/>
        </w:rPr>
        <w:fldChar w:fldCharType="separate"/>
      </w:r>
      <w:r w:rsidR="00987D0C" w:rsidRPr="00987D0C">
        <w:rPr>
          <w:rFonts w:ascii="Times New Roman" w:hAnsi="Times New Roman" w:cs="Times New Roman"/>
          <w:noProof/>
          <w:sz w:val="24"/>
          <w:szCs w:val="24"/>
        </w:rPr>
        <w:t>(Gutberlet, 2009)</w:t>
      </w:r>
      <w:r w:rsidR="00987D0C">
        <w:rPr>
          <w:rFonts w:ascii="Times New Roman" w:hAnsi="Times New Roman" w:cs="Times New Roman"/>
          <w:sz w:val="24"/>
          <w:szCs w:val="24"/>
        </w:rPr>
        <w:fldChar w:fldCharType="end"/>
      </w:r>
      <w:r w:rsidR="00987D0C">
        <w:rPr>
          <w:rFonts w:ascii="Times New Roman" w:hAnsi="Times New Roman" w:cs="Times New Roman"/>
          <w:sz w:val="24"/>
          <w:szCs w:val="24"/>
        </w:rPr>
        <w:t>.</w:t>
      </w:r>
    </w:p>
    <w:p w14:paraId="6495D392" w14:textId="25E398D6" w:rsidR="00CE6796" w:rsidRDefault="00673CB8" w:rsidP="00981BBE">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The average artefact subtraction, as presented by Allen et 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"10.1006/nimg.2000.0599", "ISBN" : "1053-8119 (Print)\\r1053-8119 (Linking)", "ISSN" : "10538119", "PMID" : "10913328", "abstract" : "Combined EEG/fMRI recording has been used to localize the generators of EEG events and to identify subject state in cognitive studies and is of increasing interest. However, the large EEG artifacts induced during fMRI have precluded simultaneous EEG and fMRI recording, restricting study design. Removing this artifact is difficult, as it normally exceeds EEG significantly and contains components in the EEG frequency range. We have developed a recording system and an artifact reduction method that reduce this artifact effectively. The recording system has large dynamic range to capture both low amplitude EEG and large imaging artifact without distortion (resolution 2 \u03bcV, range 33.3 mV), 5-kHz sampling, and lowpass filtering prior to the main gain stage. Imaging artifact is reduced by subtracting an averaged artifact waveform, followed by adaptive noise cancellation to reduce any residual artifact. This method was validated in recordings from five subjects using periodic and continuous fMRI sequences. Spectral analysis reveated differences of only 10 to 18% between EEG recorded in the scanner without fMRI and the corrected EEG. Ninetynine percent of spike waves (median 74 \u03bcV) added to the recordings were identified in the corrected EEG compared to 12% in the uncorrected EEG. The median noise after artifact reduction was 8 \u03bcV. All these measures indicate that most of the artifact was removed, with minimal EEG distortion. Using this recording system and artifact reduction method, we have demonstrated that simultaneous EEG/fMRI studies are for the first time possible, extending the scope of EEG/fMRI studies considerably. (C) 2000 Academic Press.", "author" : [ { "dropping-particle" : "", "family" : "Allen", "given" : "Philip J", "non-dropping-particle" : "", "parse-names" : false, "suffix" : "" }, { "dropping-particle" : "", "family" : "Josephs", "given" : "Oliver", "non-dropping-particle" : "", "parse-names" : false, "suffix" : "" }, { "dropping-particle" : "", "family" : "Turner", "given" : "Robert", "non-dropping-particle" : "", "parse-names" : false, "suffix" : "" } ], "container-title" : "NeuroImage", "id" : "ITEM-1", "issue" : "2", "issued" : { "date-parts" : [ [ "2000" ] ] }, "page" : "230-239", "title" : "A method for removing imaging artifact from continuous EEG recorded during functional MRI", "type" : "article-journal", "volume" : "12" }, "uris" : [ "http://www.mendeley.com/documents/?uuid=571ddd9e-1d82-377b-93f3-458b031931c8" ] } ], "mendeley" : { "formattedCitation" : "(Allen, Josephs, &amp; Turner, 2000b)", "manualFormatting" : "(2000)", "plainTextFormattedCitation" : "(Allen, Josephs, &amp; Turner, 2000b)", "previouslyFormattedCitation" : "(Allen, Josephs, &amp; Turner, 2000b)" }, "properties" : {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673CB8">
        <w:rPr>
          <w:rFonts w:ascii="Times New Roman" w:hAnsi="Times New Roman" w:cs="Times New Roman"/>
          <w:noProof/>
          <w:sz w:val="24"/>
          <w:szCs w:val="24"/>
        </w:rPr>
        <w:t>2000)</w:t>
      </w:r>
      <w:r>
        <w:rPr>
          <w:rFonts w:ascii="Times New Roman" w:hAnsi="Times New Roman" w:cs="Times New Roman"/>
          <w:sz w:val="24"/>
          <w:szCs w:val="24"/>
        </w:rPr>
        <w:fldChar w:fldCharType="end"/>
      </w:r>
      <w:r>
        <w:rPr>
          <w:rFonts w:ascii="Times New Roman" w:hAnsi="Times New Roman" w:cs="Times New Roman"/>
          <w:sz w:val="24"/>
          <w:szCs w:val="24"/>
        </w:rPr>
        <w:t>, intends for an artefact template which is based on a time window made up of a pre-selected amount of artefacts</w:t>
      </w:r>
      <w:r w:rsidR="006234EF">
        <w:rPr>
          <w:rFonts w:ascii="Times New Roman" w:hAnsi="Times New Roman" w:cs="Times New Roman"/>
          <w:sz w:val="24"/>
          <w:szCs w:val="24"/>
        </w:rPr>
        <w:t>. This template is subtracted from the continuous EEG signal</w:t>
      </w:r>
      <w:r w:rsidR="00386A80">
        <w:rPr>
          <w:rFonts w:ascii="Times New Roman" w:hAnsi="Times New Roman" w:cs="Times New Roman"/>
          <w:sz w:val="24"/>
          <w:szCs w:val="24"/>
        </w:rPr>
        <w:t xml:space="preserve"> by sliding over the portion of the signal the TR markers are distributed over</w:t>
      </w:r>
      <w:r w:rsidR="006234EF">
        <w:rPr>
          <w:rFonts w:ascii="Times New Roman" w:hAnsi="Times New Roman" w:cs="Times New Roman"/>
          <w:sz w:val="24"/>
          <w:szCs w:val="24"/>
        </w:rPr>
        <w:t xml:space="preserve">. For example, if a time window of 25 artefacts is required, artefact n is corrected by the </w:t>
      </w:r>
      <w:r w:rsidR="000B33BC">
        <w:rPr>
          <w:rFonts w:ascii="Times New Roman" w:hAnsi="Times New Roman" w:cs="Times New Roman"/>
          <w:sz w:val="24"/>
          <w:szCs w:val="24"/>
        </w:rPr>
        <w:t>mean resulting from the artefacts averaged from</w:t>
      </w:r>
      <w:r w:rsidR="006234EF">
        <w:rPr>
          <w:rFonts w:ascii="Times New Roman" w:hAnsi="Times New Roman" w:cs="Times New Roman"/>
          <w:sz w:val="24"/>
          <w:szCs w:val="24"/>
        </w:rPr>
        <w:t xml:space="preserve"> n-12 to n+12. However, in applying this procedure it is assumed that GAs are invariant across </w:t>
      </w:r>
      <w:r w:rsidR="000B33BC">
        <w:rPr>
          <w:rFonts w:ascii="Times New Roman" w:hAnsi="Times New Roman" w:cs="Times New Roman"/>
          <w:sz w:val="24"/>
          <w:szCs w:val="24"/>
        </w:rPr>
        <w:t>the experiment, which is unlikely due to</w:t>
      </w:r>
      <w:r w:rsidR="00CA668B">
        <w:rPr>
          <w:rFonts w:ascii="Times New Roman" w:hAnsi="Times New Roman" w:cs="Times New Roman"/>
          <w:sz w:val="24"/>
          <w:szCs w:val="24"/>
        </w:rPr>
        <w:t xml:space="preserve"> influences </w:t>
      </w:r>
      <w:r w:rsidR="00282FAC">
        <w:rPr>
          <w:rFonts w:ascii="Times New Roman" w:hAnsi="Times New Roman" w:cs="Times New Roman"/>
          <w:sz w:val="24"/>
          <w:szCs w:val="24"/>
        </w:rPr>
        <w:t>such as</w:t>
      </w:r>
      <w:r w:rsidR="00CA668B">
        <w:rPr>
          <w:rFonts w:ascii="Times New Roman" w:hAnsi="Times New Roman" w:cs="Times New Roman"/>
          <w:sz w:val="24"/>
          <w:szCs w:val="24"/>
        </w:rPr>
        <w:t xml:space="preserve"> </w:t>
      </w:r>
      <w:r w:rsidR="000B33BC">
        <w:rPr>
          <w:rFonts w:ascii="Times New Roman" w:hAnsi="Times New Roman" w:cs="Times New Roman"/>
          <w:sz w:val="24"/>
          <w:szCs w:val="24"/>
        </w:rPr>
        <w:t>head</w:t>
      </w:r>
      <w:r w:rsidR="00CA668B">
        <w:rPr>
          <w:rFonts w:ascii="Times New Roman" w:hAnsi="Times New Roman" w:cs="Times New Roman"/>
          <w:sz w:val="24"/>
          <w:szCs w:val="24"/>
        </w:rPr>
        <w:t xml:space="preserve"> movement</w:t>
      </w:r>
      <w:r w:rsidR="000B33BC">
        <w:rPr>
          <w:rFonts w:ascii="Times New Roman" w:hAnsi="Times New Roman" w:cs="Times New Roman"/>
          <w:sz w:val="24"/>
          <w:szCs w:val="24"/>
        </w:rPr>
        <w:t>s</w:t>
      </w:r>
      <w:r w:rsidR="00CA668B">
        <w:rPr>
          <w:rFonts w:ascii="Times New Roman" w:hAnsi="Times New Roman" w:cs="Times New Roman"/>
          <w:sz w:val="24"/>
          <w:szCs w:val="24"/>
        </w:rPr>
        <w:t xml:space="preserve">. </w:t>
      </w:r>
      <w:r w:rsidR="000B33BC">
        <w:rPr>
          <w:rFonts w:ascii="Times New Roman" w:hAnsi="Times New Roman" w:cs="Times New Roman"/>
          <w:sz w:val="24"/>
          <w:szCs w:val="24"/>
        </w:rPr>
        <w:t xml:space="preserve">To tackle this issue, realignment parameters are brought into the picture. </w:t>
      </w:r>
      <w:r w:rsidR="00AF7BE5">
        <w:rPr>
          <w:rFonts w:ascii="Times New Roman" w:hAnsi="Times New Roman" w:cs="Times New Roman"/>
          <w:sz w:val="24"/>
          <w:szCs w:val="24"/>
        </w:rPr>
        <w:t>Significant movements are</w:t>
      </w:r>
      <w:r w:rsidR="00CA668B">
        <w:rPr>
          <w:rFonts w:ascii="Times New Roman" w:hAnsi="Times New Roman" w:cs="Times New Roman"/>
          <w:sz w:val="24"/>
          <w:szCs w:val="24"/>
        </w:rPr>
        <w:t xml:space="preserve"> indicated by parameters resulting from single subject movement corrections. By informing the correction analysis of when a subject’s movements exceeded a set threshold (i.e., 5 mm</w:t>
      </w:r>
      <w:r w:rsidR="003525F2">
        <w:rPr>
          <w:rFonts w:ascii="Times New Roman" w:hAnsi="Times New Roman" w:cs="Times New Roman"/>
          <w:sz w:val="24"/>
          <w:szCs w:val="24"/>
        </w:rPr>
        <w:t xml:space="preserve"> in any directions</w:t>
      </w:r>
      <w:r w:rsidR="00CA668B">
        <w:rPr>
          <w:rFonts w:ascii="Times New Roman" w:hAnsi="Times New Roman" w:cs="Times New Roman"/>
          <w:sz w:val="24"/>
          <w:szCs w:val="24"/>
        </w:rPr>
        <w:t>), the correction window is rese</w:t>
      </w:r>
      <w:r w:rsidR="000B33BC">
        <w:rPr>
          <w:rFonts w:ascii="Times New Roman" w:hAnsi="Times New Roman" w:cs="Times New Roman"/>
          <w:sz w:val="24"/>
          <w:szCs w:val="24"/>
        </w:rPr>
        <w:t>t at the corresponding artefact</w:t>
      </w:r>
      <w:r w:rsidR="00574ADC">
        <w:rPr>
          <w:rFonts w:ascii="Times New Roman" w:hAnsi="Times New Roman" w:cs="Times New Roman"/>
          <w:sz w:val="24"/>
          <w:szCs w:val="24"/>
        </w:rPr>
        <w:t>. In principle</w:t>
      </w:r>
      <w:r w:rsidR="00574ADC" w:rsidRPr="00574ADC">
        <w:rPr>
          <w:rFonts w:ascii="Times New Roman" w:hAnsi="Times New Roman" w:cs="Times New Roman"/>
          <w:sz w:val="24"/>
          <w:szCs w:val="24"/>
        </w:rPr>
        <w:t xml:space="preserve">, </w:t>
      </w:r>
      <w:r w:rsidR="00574ADC">
        <w:rPr>
          <w:rFonts w:ascii="Times New Roman" w:hAnsi="Times New Roman" w:cs="Times New Roman"/>
          <w:sz w:val="24"/>
          <w:szCs w:val="24"/>
        </w:rPr>
        <w:t xml:space="preserve">the flexible correction window </w:t>
      </w:r>
      <w:r w:rsidR="00386A80">
        <w:rPr>
          <w:rFonts w:ascii="Times New Roman" w:hAnsi="Times New Roman" w:cs="Times New Roman"/>
          <w:sz w:val="24"/>
          <w:szCs w:val="24"/>
        </w:rPr>
        <w:t>serves to avoi</w:t>
      </w:r>
      <w:r w:rsidR="00574ADC">
        <w:rPr>
          <w:rFonts w:ascii="Times New Roman" w:hAnsi="Times New Roman" w:cs="Times New Roman"/>
          <w:sz w:val="24"/>
          <w:szCs w:val="24"/>
        </w:rPr>
        <w:t>d</w:t>
      </w:r>
      <w:r w:rsidR="00574ADC" w:rsidRPr="00574ADC">
        <w:rPr>
          <w:rFonts w:ascii="Times New Roman" w:hAnsi="Times New Roman" w:cs="Times New Roman"/>
          <w:sz w:val="24"/>
          <w:szCs w:val="24"/>
        </w:rPr>
        <w:t xml:space="preserve"> averaging over discontinuities of the artefact properties</w:t>
      </w:r>
      <w:r w:rsidR="00574ADC">
        <w:rPr>
          <w:rFonts w:ascii="Times New Roman" w:hAnsi="Times New Roman" w:cs="Times New Roman"/>
          <w:sz w:val="24"/>
          <w:szCs w:val="24"/>
        </w:rPr>
        <w:t xml:space="preserve">, thereby improving the correction procedure’s accuracy </w:t>
      </w:r>
      <w:r w:rsidR="00574ADC">
        <w:rPr>
          <w:rFonts w:ascii="Times New Roman" w:hAnsi="Times New Roman" w:cs="Times New Roman"/>
          <w:sz w:val="24"/>
          <w:szCs w:val="24"/>
        </w:rPr>
        <w:fldChar w:fldCharType="begin" w:fldLock="1"/>
      </w:r>
      <w:r w:rsidR="000B6284">
        <w:rPr>
          <w:rFonts w:ascii="Times New Roman" w:hAnsi="Times New Roman" w:cs="Times New Roman"/>
          <w:sz w:val="24"/>
          <w:szCs w:val="24"/>
        </w:rPr>
        <w:instrText>ADDIN CSL_CITATION { "citationItems" : [ { "id" : "ITEM-1", "itemData" : { "DOI" : "10.1016/J.NEUROIMAGE.2009.01.029", "ISSN" : "1053-8119", "abstract" : "Implementation of concurrent functional magnetic resonance imaging (fMRI) and electroencephalography (EEG) recording results in the generation of large artefacts that can compromise the quality of EEG data. While much effort has been devoted towards studying the temporal variation of the artefact waveforms produced by time-varying magnetic field gradients, the spatial variation of the artefact voltage across EEG leads has not previously been investigated in any depth. The aim of this work is to develop an improved understanding of the spatial characteristics of the gradient artefacts and the mechanism which underlies their generation. This paper therefore presents physical models of the artefacts produced by the temporally-varying magnetic field gradients required for MRI. Novel analytic expressions for the artefact voltage that account for realistic shifts and rotations of the human head were calculated from electromagnetic theory, assuming a spherical, homogeneous head and longitudinal wirepaths for the EEG cap. These were then corroborated by comparison with numerical simulations using actual EEG wirepaths and with experimental measurements on an agar phantom and human head. The numerical simulations produced accurate reproductions of experimentally measured spatial patterns for both the spherical phantom and human head in a variety of orientations and gradient fields; correlation coefficients were as high as 0.98 for the phantom and 0.95 for the human head. Furthermore, it was determined that artefact voltages for both longitudinal and transverse gradients could be decreased by adjusting the subject's axial position with respect to the gradient coils. The accuracy of the modelled spatial maps along with the ability to model gradient artefacts for any given head orientation are a step towards developing improved artefact correction algorithms that incorporate motion tracking of the subject and selective filtering based on calculated spatial artefact templates, leading to greater fidelity in simultaneous EEG/fMRI data.", "author" : [ { "dropping-particle" : "", "family" : "Yan", "given" : "Winston X.", "non-dropping-particle" : "", "parse-names" : false, "suffix" : "" }, { "dropping-particle" : "", "family" : "Mullinger", "given" : "Karen J.", "non-dropping-particle" : "", "parse-names" : false, "suffix" : "" }, { "dropping-particle" : "", "family" : "Brookes", "given" : "Matt J.", "non-dropping-particle" : "", "parse-names" : false, "suffix" : "" }, { "dropping-particle" : "", "family" : "Bowtell", "given" : "Richard", "non-dropping-particle" : "", "parse-names" : false, "suffix" : "" } ], "container-title" : "NeuroImage", "id" : "ITEM-1", "issue" : "2", "issued" : { "date-parts" : [ [ "2009", "6", "1" ] ] }, "page" : "459-471", "publisher" : "Academic Press", "title" : "Understanding gradient artefacts in simultaneous EEG/fMRI", "type" : "article-journal", "volume" : "46" }, "uris" : [ "http://www.mendeley.com/documents/?uuid=0ce48010-b31c-34eb-afff-0c9193e5c942" ] }, { "id" : "ITEM-2", "itemData" : { "DOI" : "10.1016/J.NEUROIMAGE.2009.01.024", "ISSN" : "1053-8119", "abstract" : "In this work we introduce a new algorithm to correct the imaging artefacts in the EEG signal measured during fMRI acquisition. The correction techniques proposed so far cannot optimally represent transitions, i.e. when abrupt changes of the artefact properties due to head movements occur. The algorithm developed here takes the head movement parameters from the fMRI signal into account to calculate adequate EEG artefact templates and subsequently correct the distorted EEG data. The data reported in this work demonstrate that the realignment parameter-informed algorithm outperforms the commonly used moving average algorithm if head movements occur. The superiority is reflected by comparing the residual variance after artefact correction with either method. The residual variance is lower around head-movements that exceed head deflections of about 1\u00a0mm when applying the realignment parameter-informed algorithm. Additionally, the signal to noise ratio of a surrogate event-related potential (ERP) increased by 10\u201340% for head displacements larger than 1\u00a0mm. The algorithm developed here is particularly suited for studies where head movements of the subject cannot be prevented as in studies with patients, children, or during sleep. Furthermore, the enhanced signal to noise ratio of a single trial ERP indicates the power of the presented algorithm for single trial ERP-fMRI studies in which EEG signal quality is a critical factor.", "author" : [ { "dropping-particle" : "", "family" : "Moosmann", "given" : "Matthias", "non-dropping-particle" : "", "parse-names" : false, "suffix" : "" }, { "dropping-particle" : "", "family" : "Sch\u00f6nfelder", "given" : "Vinzenz H.", "non-dropping-particle" : "", "parse-names" : false, "suffix" : "" }, { "dropping-particle" : "", "family" : "Specht", "given" : "Karsten", "non-dropping-particle" : "", "parse-names" : false, "suffix" : "" }, { "dropping-particle" : "", "family" : "Scheeringa", "given" : "Ren\u00e9", "non-dropping-particle" : "", "parse-names" : false, "suffix" : "" }, { "dropping-particle" : "", "family" : "Nordby", "given" : "Helge", "non-dropping-particle" : "", "parse-names" : false, "suffix" : "" }, { "dropping-particle" : "", "family" : "Hugdahl", "given" : "Kenneth", "non-dropping-particle" : "", "parse-names" : false, "suffix" : "" } ], "container-title" : "NeuroImage", "id" : "ITEM-2", "issue" : "4", "issued" : { "date-parts" : [ [ "2009", "5", "1" ] ] }, "page" : "1144-1150", "publisher" : "Academic Press", "title" : "Realignment parameter-informed artefact correction for simultaneous EEG\u2013fMRI recordings", "type" : "article-journal", "volume" : "45" }, "uris" : [ "http://www.mendeley.com/documents/?uuid=1affa018-8228-3b52-9ec4-d2670273f90c" ] } ], "mendeley" : { "formattedCitation" : "(Moosmann et al., 2009; Yan et al., 2009)", "manualFormatting" : "(Moosmann et al., 2009; Yan et al., 2009)", "plainTextFormattedCitation" : "(Moosmann et al., 2009; Yan et al., 2009)", "previouslyFormattedCitation" : "(Moosmann et al., 2009; Yan et al., 2009)" }, "properties" : {  }, "schema" : "https://github.com/citation-style-language/schema/raw/master/csl-citation.json" }</w:instrText>
      </w:r>
      <w:r w:rsidR="00574ADC">
        <w:rPr>
          <w:rFonts w:ascii="Times New Roman" w:hAnsi="Times New Roman" w:cs="Times New Roman"/>
          <w:sz w:val="24"/>
          <w:szCs w:val="24"/>
        </w:rPr>
        <w:fldChar w:fldCharType="separate"/>
      </w:r>
      <w:r w:rsidR="00574ADC" w:rsidRPr="00A37DEA">
        <w:rPr>
          <w:rFonts w:ascii="Times New Roman" w:hAnsi="Times New Roman" w:cs="Times New Roman"/>
          <w:noProof/>
          <w:sz w:val="24"/>
          <w:szCs w:val="24"/>
        </w:rPr>
        <w:t>(Moosmann et al.,</w:t>
      </w:r>
      <w:r w:rsidR="00574ADC">
        <w:rPr>
          <w:rFonts w:ascii="Times New Roman" w:hAnsi="Times New Roman" w:cs="Times New Roman"/>
          <w:noProof/>
          <w:sz w:val="24"/>
          <w:szCs w:val="24"/>
        </w:rPr>
        <w:t xml:space="preserve"> 2009; Yan </w:t>
      </w:r>
      <w:r w:rsidR="00574ADC" w:rsidRPr="00A37DEA">
        <w:rPr>
          <w:rFonts w:ascii="Times New Roman" w:hAnsi="Times New Roman" w:cs="Times New Roman"/>
          <w:noProof/>
          <w:sz w:val="24"/>
          <w:szCs w:val="24"/>
        </w:rPr>
        <w:t>et al., 2009)</w:t>
      </w:r>
      <w:r w:rsidR="00574ADC">
        <w:rPr>
          <w:rFonts w:ascii="Times New Roman" w:hAnsi="Times New Roman" w:cs="Times New Roman"/>
          <w:sz w:val="24"/>
          <w:szCs w:val="24"/>
        </w:rPr>
        <w:fldChar w:fldCharType="end"/>
      </w:r>
      <w:r w:rsidR="00574ADC" w:rsidRPr="00574ADC">
        <w:rPr>
          <w:rFonts w:ascii="Times New Roman" w:hAnsi="Times New Roman" w:cs="Times New Roman"/>
          <w:sz w:val="24"/>
          <w:szCs w:val="24"/>
        </w:rPr>
        <w:t>.</w:t>
      </w:r>
      <w:r w:rsidR="000B33BC">
        <w:rPr>
          <w:rFonts w:ascii="Times New Roman" w:hAnsi="Times New Roman" w:cs="Times New Roman"/>
          <w:sz w:val="24"/>
          <w:szCs w:val="24"/>
        </w:rPr>
        <w:t xml:space="preserve"> </w:t>
      </w:r>
      <w:r w:rsidR="00574ADC">
        <w:rPr>
          <w:rFonts w:ascii="Times New Roman" w:hAnsi="Times New Roman" w:cs="Times New Roman"/>
          <w:sz w:val="24"/>
          <w:szCs w:val="24"/>
        </w:rPr>
        <w:t xml:space="preserve">In this experiment 25 artefacts </w:t>
      </w:r>
      <w:r w:rsidR="00981BBE">
        <w:rPr>
          <w:rFonts w:ascii="Times New Roman" w:hAnsi="Times New Roman" w:cs="Times New Roman"/>
          <w:sz w:val="24"/>
          <w:szCs w:val="24"/>
        </w:rPr>
        <w:t xml:space="preserve">were chosen as length of the artefact window and 0.3 mm as </w:t>
      </w:r>
      <w:r w:rsidR="00981BBE">
        <w:rPr>
          <w:rFonts w:ascii="Times New Roman" w:hAnsi="Times New Roman" w:cs="Times New Roman"/>
          <w:sz w:val="24"/>
          <w:szCs w:val="24"/>
        </w:rPr>
        <w:lastRenderedPageBreak/>
        <w:t xml:space="preserve">threshold for a window reset. </w:t>
      </w:r>
      <w:r w:rsidR="00574ADC">
        <w:rPr>
          <w:rFonts w:ascii="Times New Roman" w:hAnsi="Times New Roman" w:cs="Times New Roman"/>
          <w:sz w:val="24"/>
          <w:szCs w:val="24"/>
        </w:rPr>
        <w:t>Each artefact volume was baseline corrected. In continuous fMRI recordings</w:t>
      </w:r>
      <w:r w:rsidR="00981BBE">
        <w:rPr>
          <w:rFonts w:ascii="Times New Roman" w:hAnsi="Times New Roman" w:cs="Times New Roman"/>
          <w:sz w:val="24"/>
          <w:szCs w:val="24"/>
        </w:rPr>
        <w:t xml:space="preserve"> without silent gap</w:t>
      </w:r>
      <w:r w:rsidR="00574ADC">
        <w:rPr>
          <w:rFonts w:ascii="Times New Roman" w:hAnsi="Times New Roman" w:cs="Times New Roman"/>
          <w:sz w:val="24"/>
          <w:szCs w:val="24"/>
        </w:rPr>
        <w:t xml:space="preserve"> </w:t>
      </w:r>
      <w:r w:rsidR="00981BBE">
        <w:rPr>
          <w:rFonts w:ascii="Times New Roman" w:hAnsi="Times New Roman" w:cs="Times New Roman"/>
          <w:sz w:val="24"/>
          <w:szCs w:val="24"/>
        </w:rPr>
        <w:t>the</w:t>
      </w:r>
      <w:r w:rsidR="00574ADC">
        <w:rPr>
          <w:rFonts w:ascii="Times New Roman" w:hAnsi="Times New Roman" w:cs="Times New Roman"/>
          <w:sz w:val="24"/>
          <w:szCs w:val="24"/>
        </w:rPr>
        <w:t xml:space="preserve"> artefact period itself can be used as baseline epoch</w:t>
      </w:r>
      <w:r w:rsidR="00F43279">
        <w:rPr>
          <w:rFonts w:ascii="Times New Roman" w:hAnsi="Times New Roman" w:cs="Times New Roman"/>
          <w:sz w:val="24"/>
          <w:szCs w:val="24"/>
        </w:rPr>
        <w:t xml:space="preserve"> (i.e., </w:t>
      </w:r>
      <w:r w:rsidR="00241D5E">
        <w:rPr>
          <w:rFonts w:ascii="Times New Roman" w:hAnsi="Times New Roman" w:cs="Times New Roman"/>
          <w:sz w:val="24"/>
          <w:szCs w:val="24"/>
        </w:rPr>
        <w:t>0 ms to 1800 ms)</w:t>
      </w:r>
      <w:r w:rsidR="00574ADC">
        <w:rPr>
          <w:rFonts w:ascii="Times New Roman" w:hAnsi="Times New Roman" w:cs="Times New Roman"/>
          <w:sz w:val="24"/>
          <w:szCs w:val="24"/>
        </w:rPr>
        <w:t>.</w:t>
      </w:r>
    </w:p>
    <w:p w14:paraId="4E1FFD29" w14:textId="554AB8F3" w:rsidR="00F83D4C" w:rsidRDefault="00386A80" w:rsidP="00324FB6">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After all data were GA corrected, they were cut. Sections representing task practice were removed, since these trials were not valid for analysis. Breaks remained in the data to feed more data into ICA and improve identification of </w:t>
      </w:r>
      <w:r w:rsidR="002E057A">
        <w:rPr>
          <w:rFonts w:ascii="Times New Roman" w:hAnsi="Times New Roman" w:cs="Times New Roman"/>
          <w:sz w:val="24"/>
          <w:szCs w:val="24"/>
        </w:rPr>
        <w:t>BCG artefacts</w:t>
      </w:r>
      <w:r>
        <w:rPr>
          <w:rFonts w:ascii="Times New Roman" w:hAnsi="Times New Roman" w:cs="Times New Roman"/>
          <w:sz w:val="24"/>
          <w:szCs w:val="24"/>
        </w:rPr>
        <w:t xml:space="preserve">. </w:t>
      </w:r>
      <w:r w:rsidR="00324FB6">
        <w:rPr>
          <w:rFonts w:ascii="Times New Roman" w:hAnsi="Times New Roman" w:cs="Times New Roman"/>
          <w:sz w:val="24"/>
          <w:szCs w:val="24"/>
        </w:rPr>
        <w:t>Further, EEG data were filtered</w:t>
      </w:r>
      <w:r w:rsidR="00670CC2" w:rsidRPr="00670CC2">
        <w:rPr>
          <w:rFonts w:ascii="Times New Roman" w:hAnsi="Times New Roman" w:cs="Times New Roman"/>
          <w:sz w:val="24"/>
          <w:szCs w:val="24"/>
        </w:rPr>
        <w:t xml:space="preserve"> with 0.5 Hz high-pass and a 30 Hz low-pass f</w:t>
      </w:r>
      <w:r w:rsidR="00324FB6">
        <w:rPr>
          <w:rFonts w:ascii="Times New Roman" w:hAnsi="Times New Roman" w:cs="Times New Roman"/>
          <w:sz w:val="24"/>
          <w:szCs w:val="24"/>
        </w:rPr>
        <w:t>inite impulse response filters. For the ECG data these cut-offs were set to 1 Hz as high-pass and 20 Hz as low-pass limits</w:t>
      </w:r>
      <w:r w:rsidR="00F83D4C">
        <w:rPr>
          <w:rFonts w:ascii="Times New Roman" w:hAnsi="Times New Roman" w:cs="Times New Roman"/>
          <w:sz w:val="24"/>
          <w:szCs w:val="24"/>
        </w:rPr>
        <w:t>.</w:t>
      </w:r>
      <w:r w:rsidR="00324FB6">
        <w:rPr>
          <w:rFonts w:ascii="Times New Roman" w:hAnsi="Times New Roman" w:cs="Times New Roman"/>
          <w:sz w:val="24"/>
          <w:szCs w:val="24"/>
        </w:rPr>
        <w:t xml:space="preserve"> </w:t>
      </w:r>
      <w:r w:rsidR="00670CC2" w:rsidRPr="00670CC2">
        <w:rPr>
          <w:rFonts w:ascii="Times New Roman" w:hAnsi="Times New Roman" w:cs="Times New Roman"/>
          <w:sz w:val="24"/>
          <w:szCs w:val="24"/>
        </w:rPr>
        <w:t>As offline-reference</w:t>
      </w:r>
      <w:r w:rsidR="00324FB6">
        <w:rPr>
          <w:rFonts w:ascii="Times New Roman" w:hAnsi="Times New Roman" w:cs="Times New Roman"/>
          <w:sz w:val="24"/>
          <w:szCs w:val="24"/>
        </w:rPr>
        <w:t xml:space="preserve"> for </w:t>
      </w:r>
      <w:r w:rsidR="006E2BF6">
        <w:rPr>
          <w:rFonts w:ascii="Times New Roman" w:hAnsi="Times New Roman" w:cs="Times New Roman"/>
          <w:sz w:val="24"/>
          <w:szCs w:val="24"/>
        </w:rPr>
        <w:t>all channels</w:t>
      </w:r>
      <w:r w:rsidR="00670CC2" w:rsidRPr="00670CC2">
        <w:rPr>
          <w:rFonts w:ascii="Times New Roman" w:hAnsi="Times New Roman" w:cs="Times New Roman"/>
          <w:sz w:val="24"/>
          <w:szCs w:val="24"/>
        </w:rPr>
        <w:t>, the mean of the bilateral mastoids</w:t>
      </w:r>
      <w:r w:rsidR="00324FB6">
        <w:rPr>
          <w:rFonts w:ascii="Times New Roman" w:hAnsi="Times New Roman" w:cs="Times New Roman"/>
          <w:sz w:val="24"/>
          <w:szCs w:val="24"/>
        </w:rPr>
        <w:t xml:space="preserve"> TP9 and TP10 </w:t>
      </w:r>
      <w:r w:rsidR="00D40F68" w:rsidRPr="00D40F68">
        <w:rPr>
          <w:rFonts w:ascii="Times New Roman" w:hAnsi="Times New Roman" w:cs="Times New Roman"/>
          <w:sz w:val="24"/>
          <w:szCs w:val="24"/>
        </w:rPr>
        <w:t>at the lower rear of the ears</w:t>
      </w:r>
      <w:r w:rsidR="00D40F68">
        <w:rPr>
          <w:rFonts w:ascii="Times New Roman" w:hAnsi="Times New Roman" w:cs="Times New Roman"/>
          <w:sz w:val="24"/>
          <w:szCs w:val="24"/>
        </w:rPr>
        <w:t xml:space="preserve"> </w:t>
      </w:r>
      <w:r w:rsidR="00324FB6">
        <w:rPr>
          <w:rFonts w:ascii="Times New Roman" w:hAnsi="Times New Roman" w:cs="Times New Roman"/>
          <w:sz w:val="24"/>
          <w:szCs w:val="24"/>
        </w:rPr>
        <w:t xml:space="preserve">was </w:t>
      </w:r>
      <w:r w:rsidR="00F10913">
        <w:rPr>
          <w:rFonts w:ascii="Times New Roman" w:hAnsi="Times New Roman" w:cs="Times New Roman"/>
          <w:sz w:val="24"/>
          <w:szCs w:val="24"/>
        </w:rPr>
        <w:t>used</w:t>
      </w:r>
      <w:r w:rsidR="00324FB6">
        <w:rPr>
          <w:rFonts w:ascii="Times New Roman" w:hAnsi="Times New Roman" w:cs="Times New Roman"/>
          <w:sz w:val="24"/>
          <w:szCs w:val="24"/>
        </w:rPr>
        <w:t xml:space="preserve">. </w:t>
      </w:r>
    </w:p>
    <w:p w14:paraId="7DFF38CB" w14:textId="6EAF769B" w:rsidR="002E057A" w:rsidRDefault="002E057A" w:rsidP="00D40F68">
      <w:pPr>
        <w:spacing w:after="0" w:line="360" w:lineRule="auto"/>
        <w:ind w:firstLine="425"/>
        <w:jc w:val="both"/>
        <w:rPr>
          <w:rFonts w:ascii="Times New Roman" w:eastAsiaTheme="minorEastAsia" w:hAnsi="Times New Roman" w:cs="Times New Roman"/>
          <w:sz w:val="24"/>
        </w:rPr>
      </w:pPr>
      <w:r>
        <w:rPr>
          <w:rFonts w:ascii="Times New Roman" w:hAnsi="Times New Roman" w:cs="Times New Roman"/>
          <w:sz w:val="24"/>
          <w:szCs w:val="24"/>
        </w:rPr>
        <w:t>To account for</w:t>
      </w:r>
      <w:r w:rsidR="00D40F68">
        <w:rPr>
          <w:rFonts w:ascii="Times New Roman" w:hAnsi="Times New Roman" w:cs="Times New Roman"/>
          <w:sz w:val="24"/>
          <w:szCs w:val="24"/>
        </w:rPr>
        <w:t xml:space="preserve"> </w:t>
      </w:r>
      <w:r>
        <w:rPr>
          <w:rFonts w:ascii="Times New Roman" w:hAnsi="Times New Roman" w:cs="Times New Roman"/>
          <w:sz w:val="24"/>
          <w:szCs w:val="24"/>
        </w:rPr>
        <w:t>BCG artefacts</w:t>
      </w:r>
      <w:r w:rsidR="006E2BF6">
        <w:rPr>
          <w:rFonts w:ascii="Times New Roman" w:hAnsi="Times New Roman" w:cs="Times New Roman"/>
          <w:sz w:val="24"/>
          <w:szCs w:val="24"/>
        </w:rPr>
        <w:t xml:space="preserve">, </w:t>
      </w:r>
      <w:r w:rsidR="00D40F68">
        <w:rPr>
          <w:rFonts w:ascii="Times New Roman" w:hAnsi="Times New Roman" w:cs="Times New Roman"/>
          <w:sz w:val="24"/>
          <w:szCs w:val="24"/>
        </w:rPr>
        <w:t xml:space="preserve">all EEG and ECG channels were entered into ICA choosing the Infomax algorithm implemented in MNE-python </w:t>
      </w:r>
      <w:r w:rsidR="00670CC2" w:rsidRPr="00670CC2">
        <w:rPr>
          <w:rFonts w:ascii="Times New Roman" w:hAnsi="Times New Roman" w:cs="Times New Roman"/>
          <w:sz w:val="24"/>
          <w:szCs w:val="24"/>
        </w:rPr>
        <w:t xml:space="preserve">at the original sampling rate. </w:t>
      </w:r>
      <w:r>
        <w:rPr>
          <w:rFonts w:ascii="Times New Roman" w:hAnsi="Times New Roman" w:cs="Times New Roman"/>
          <w:sz w:val="24"/>
          <w:szCs w:val="24"/>
        </w:rPr>
        <w:t xml:space="preserve">As stated in section 1.1, </w:t>
      </w:r>
      <w:r w:rsidR="00F52241">
        <w:rPr>
          <w:rFonts w:ascii="Times New Roman" w:hAnsi="Times New Roman" w:cs="Times New Roman"/>
          <w:sz w:val="24"/>
          <w:szCs w:val="24"/>
        </w:rPr>
        <w:t xml:space="preserve">BCG artefacts are caused by movement of electrodes and </w:t>
      </w:r>
      <w:r w:rsidR="00F52241" w:rsidRPr="00F52241">
        <w:rPr>
          <w:rFonts w:ascii="Times New Roman" w:hAnsi="Times New Roman" w:cs="Times New Roman"/>
          <w:sz w:val="24"/>
          <w:szCs w:val="24"/>
        </w:rPr>
        <w:t>cardiac-related activities</w:t>
      </w:r>
      <w:r w:rsidR="00F52241">
        <w:rPr>
          <w:rFonts w:ascii="Times New Roman" w:hAnsi="Times New Roman" w:cs="Times New Roman"/>
          <w:sz w:val="24"/>
          <w:szCs w:val="24"/>
        </w:rPr>
        <w:t xml:space="preserve"> </w:t>
      </w:r>
      <w:r w:rsidR="00F52241">
        <w:rPr>
          <w:rFonts w:ascii="Times New Roman" w:hAnsi="Times New Roman" w:cs="Times New Roman"/>
          <w:sz w:val="24"/>
          <w:szCs w:val="24"/>
        </w:rPr>
        <w:fldChar w:fldCharType="begin" w:fldLock="1"/>
      </w:r>
      <w:r w:rsidR="00F52241">
        <w:rPr>
          <w:rFonts w:ascii="Times New Roman" w:hAnsi="Times New Roman" w:cs="Times New Roman"/>
          <w:sz w:val="24"/>
          <w:szCs w:val="24"/>
        </w:rPr>
        <w:instrText>ADDIN CSL_CITATION { "citationItems" : [ { "id" : "ITEM-1", "itemData" : { "DOI" : "10.1006/nimg.1998.0361", "ISBN" : "1053-8119 (Print)\\r1053-8119 (Linking)", "ISSN" : "10538119", "PMID" : "9758737", "abstract" : "Triggering functional MRI (fMRI) image acquisition immediately after an EEG event can provide information on the location of the event generator. However, EEG artifact associated with pulsatile blood flow in a subject inside the scanner may obscure EEG events. This pulse artifact (PA) has been widely recognized as a significant problem, although its characteristics are unpredictable. We have investigated the amplitude, distribution on the scalp, and frequency of occurrence of this artifact. This showed large interindividual variations in amplitude, although PA is normally largest in the frontal region. In five of six subjects, PA was greater than 50 \u03bcV in at least one of the temporal, parasagittal, and central channels analyzed. Therefore, we developed and validated a method for removing PA. This subtracts an averaged PA waveform calculated for each electrode during the previous 10 s. Particular attention has been given to reliable ECG peak detection and ensuring that the average PA wave-form is free of other EEG artifacts. Comparison of frequency spectra for EEG recorded outside and inside the scanner, with and without PA subtraction, showed a clear reduction in artifact after PA subtraction for all four frequency ranges analyzed. As further validation, lateralized epileptiform spikes were added to recordings from inside and outside the scanner: PA subtraction significantly increased the proportion of these spikes that were correctly identified and decreased the number of false spike detections. We conclude that in some subjects, EEG/fMRI studies will be feasible only using PA subtraction.", "author" : [ { "dropping-particle" : "", "family" : "Allen", "given" : "Philip J", "non-dropping-particle" : "", "parse-names" : false, "suffix" : "" }, { "dropping-particle" : "", "family" : "Polizzi", "given" : "Giovanni", "non-dropping-particle" : "", "parse-names" : false, "suffix" : "" }, { "dropping-particle" : "", "family" : "Krakow", "given" : "Karsten", "non-dropping-particle" : "", "parse-names" : false, "suffix" : "" }, { "dropping-particle" : "", "family" : "Fish", "given" : "David R", "non-dropping-particle" : "", "parse-names" : false, "suffix" : "" }, { "dropping-particle" : "", "family" : "Lemieux", "given" : "Louis", "non-dropping-particle" : "", "parse-names" : false, "suffix" : "" } ], "container-title" : "NeuroImage", "id" : "ITEM-1", "issue" : "3", "issued" : { "date-parts" : [ [ "1998" ] ] }, "page" : "229-239", "title" : "Identification of EEG events in the MR scanner: The problem of pulse artifact and a method for its subtraction", "type" : "article-journal", "volume" : "8" }, "uris" : [ "http://www.mendeley.com/documents/?uuid=61576fdb-2555-3aaa-892b-a3f7cb0bf060" ] } ], "mendeley" : { "formattedCitation" : "(Allen, Polizzi, Krakow, Fish, &amp; Lemieux, 1998)", "plainTextFormattedCitation" : "(Allen, Polizzi, Krakow, Fish, &amp; Lemieux, 1998)", "previouslyFormattedCitation" : "(Allen, Polizzi, Krakow, Fish, &amp; Lemieux, 1998)" }, "properties" : {  }, "schema" : "https://github.com/citation-style-language/schema/raw/master/csl-citation.json" }</w:instrText>
      </w:r>
      <w:r w:rsidR="00F52241">
        <w:rPr>
          <w:rFonts w:ascii="Times New Roman" w:hAnsi="Times New Roman" w:cs="Times New Roman"/>
          <w:sz w:val="24"/>
          <w:szCs w:val="24"/>
        </w:rPr>
        <w:fldChar w:fldCharType="separate"/>
      </w:r>
      <w:r w:rsidR="00F52241" w:rsidRPr="00F52241">
        <w:rPr>
          <w:rFonts w:ascii="Times New Roman" w:hAnsi="Times New Roman" w:cs="Times New Roman"/>
          <w:noProof/>
          <w:sz w:val="24"/>
          <w:szCs w:val="24"/>
        </w:rPr>
        <w:t>(Allen, Polizzi, Krakow, Fish, &amp; Lemieux, 1998)</w:t>
      </w:r>
      <w:r w:rsidR="00F52241">
        <w:rPr>
          <w:rFonts w:ascii="Times New Roman" w:hAnsi="Times New Roman" w:cs="Times New Roman"/>
          <w:sz w:val="24"/>
          <w:szCs w:val="24"/>
        </w:rPr>
        <w:fldChar w:fldCharType="end"/>
      </w:r>
      <w:r w:rsidR="00F52241">
        <w:rPr>
          <w:rFonts w:ascii="Times New Roman" w:hAnsi="Times New Roman" w:cs="Times New Roman"/>
          <w:sz w:val="24"/>
          <w:szCs w:val="24"/>
        </w:rPr>
        <w:t>.</w:t>
      </w:r>
      <w:r>
        <w:rPr>
          <w:rFonts w:ascii="Times New Roman" w:hAnsi="Times New Roman" w:cs="Times New Roman"/>
          <w:sz w:val="24"/>
          <w:szCs w:val="24"/>
        </w:rPr>
        <w:t xml:space="preserve"> </w:t>
      </w:r>
      <w:r w:rsidR="00F52241">
        <w:rPr>
          <w:rFonts w:ascii="Times New Roman" w:hAnsi="Times New Roman" w:cs="Times New Roman"/>
          <w:sz w:val="24"/>
          <w:szCs w:val="24"/>
        </w:rPr>
        <w:t xml:space="preserve">The magnitude of these artefacts is impacted by </w:t>
      </w:r>
      <w:r w:rsidR="00755FFD">
        <w:rPr>
          <w:rFonts w:ascii="Times New Roman" w:hAnsi="Times New Roman" w:cs="Times New Roman"/>
          <w:sz w:val="24"/>
          <w:szCs w:val="24"/>
        </w:rPr>
        <w:t xml:space="preserve">among other factors the strength of the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00755FFD">
        <w:rPr>
          <w:rFonts w:ascii="Times New Roman" w:eastAsiaTheme="minorEastAsia" w:hAnsi="Times New Roman" w:cs="Times New Roman"/>
          <w:sz w:val="24"/>
        </w:rPr>
        <w:t xml:space="preserve"> field strength. At 3 Tesla, as in this experiment, their amplitude can range up to 400 µV at frequencies from 1 to 50 Hz</w:t>
      </w:r>
      <w:r w:rsidR="00B14104">
        <w:rPr>
          <w:rFonts w:ascii="Times New Roman" w:eastAsiaTheme="minorEastAsia" w:hAnsi="Times New Roman" w:cs="Times New Roman"/>
          <w:sz w:val="24"/>
        </w:rPr>
        <w:t xml:space="preserve"> </w:t>
      </w:r>
      <w:r w:rsidR="00B14104">
        <w:rPr>
          <w:rFonts w:ascii="Times New Roman" w:eastAsiaTheme="minorEastAsia" w:hAnsi="Times New Roman" w:cs="Times New Roman"/>
          <w:sz w:val="24"/>
        </w:rPr>
        <w:fldChar w:fldCharType="begin" w:fldLock="1"/>
      </w:r>
      <w:r w:rsidR="00B14104">
        <w:rPr>
          <w:rFonts w:ascii="Times New Roman" w:eastAsiaTheme="minorEastAsia" w:hAnsi="Times New Roman" w:cs="Times New Roman"/>
          <w:sz w:val="24"/>
        </w:rPr>
        <w:instrText>ADDIN CSL_CITATION { "citationItems" : [ { "id" : "ITEM-1", "itemData" : { "DOI" : "10.1006/nimg.2000.0599", "ISBN" : "1053-8119 (Print)\\r1053-8119 (Linking)", "ISSN" : "10538119", "PMID" : "10913328", "abstract" : "Combined EEG/fMRI recording has been used to localize the generators of EEG events and to identify subject state in cognitive studies and is of increasing interest. However, the large EEG artifacts induced during fMRI have precluded simultaneous EEG and fMRI recording, restricting study design. Removing this artifact is difficult, as it normally exceeds EEG significantly and contains components in the EEG frequency range. We have developed a recording system and an artifact reduction method that reduce this artifact effectively. The recording system has large dynamic range to capture both low amplitude EEG and large imaging artifact without distortion (resolution 2 \u03bcV, range 33.3 mV), 5-kHz sampling, and lowpass filtering prior to the main gain stage. Imaging artifact is reduced by subtracting an averaged artifact waveform, followed by adaptive noise cancellation to reduce any residual artifact. This method was validated in recordings from five subjects using periodic and continuous fMRI sequences. Spectral analysis reveated differences of only 10 to 18% between EEG recorded in the scanner without fMRI and the corrected EEG. Ninetynine percent of spike waves (median 74 \u03bcV) added to the recordings were identified in the corrected EEG compared to 12% in the uncorrected EEG. The median noise after artifact reduction was 8 \u03bcV. All these measures indicate that most of the artifact was removed, with minimal EEG distortion. Using this recording system and artifact reduction method, we have demonstrated that simultaneous EEG/fMRI studies are for the first time possible, extending the scope of EEG/fMRI studies considerably. (C) 2000 Academic Press.", "author" : [ { "dropping-particle" : "", "family" : "Allen", "given" : "Philip J.", "non-dropping-particle" : "", "parse-names" : false, "suffix" : "" }, { "dropping-particle" : "", "family" : "Josephs", "given" : "Oliver", "non-dropping-particle" : "", "parse-names" : false, "suffix" : "" }, { "dropping-particle" : "", "family" : "Turner", "given" : "Robert", "non-dropping-particle" : "", "parse-names" : false, "suffix" : "" } ], "container-title" : "NeuroImage", "id" : "ITEM-1", "issue" : "2", "issued" : { "date-parts" : [ [ "2000" ] ] }, "page" : "230-239", "title" : "A method for removing imaging artifact from continuous EEG recorded during functional MRI", "type" : "article-journal", "volume" : "12" }, "uris" : [ "http://www.mendeley.com/documents/?uuid=c752924d-57f3-3ca4-b60f-78edf3f30fa7" ] }, { "id" : "ITEM-2", "itemData" : { "DOI" : "10.1016/j.ijpsycho.2007.05.015", "ISBN" : "0167-8760 (Print)\\r0167-8760 (Linking)", "ISSN" : "01678760", "PMID" : "17683819", "abstract" : "Electroencephalogram (EEG) data recorded simultaneously with functional magnetic resonance imaging (fMRI) suffer from severe artefacts. The ballistocardiogram (BCG) artefact in particular is as yet poorly understood and different BCG removal strategies have been proposed. In the present study, EEG data were recorded from four participants in three different MRI scanners with field strengths of 1.5, 3 and 7 T, with the aim of investigating the impact of the static magnetic field strength on the BCG artefact and independent component analysis (ICA). The results confirm that the amplitude of the BCG artefact is a function of the static magnetic field strength. Moreover, the spatial variability of the BCG artefact substantially increased at higher magnetic field strengths. A comparison of ICA before and after channel-wise BCG correction revealed that typical independent components could be more easily identified when ICA was applied after channel-wise BCG correction. Further analysis of EEG and electrocardiogram recordings points towards the contribution of at least two different processes to the origin of the BCG, which are blood movement or axial head rotation on the one hand and electrode movement at lateral sites of the head on the other. This is summarized in a preliminary BCG model that may help to explain recent inconsistencies regarding the usefulness of ICA for BCG removal. It may also guide the future development of more advanced BCG removal procedures. \u00a9 2007 Elsevier B.V. All rights reserved.", "author" : [ { "dropping-particle" : "", "family" : "Debener", "given" : "Stefan", "non-dropping-particle" : "", "parse-names" : false, "suffix" : "" }, { "dropping-particle" : "", "family" : "Mullinger", "given" : "Karen J.", "non-dropping-particle" : "", "parse-names" : false, "suffix" : "" }, { "dropping-particle" : "", "family" : "Niazy", "given" : "Rami K.", "non-dropping-particle" : "", "parse-names" : false, "suffix" : "" }, { "dropping-particle" : "", "family" : "Bowtell", "given" : "Richard W.", "non-dropping-particle" : "", "parse-names" : false, "suffix" : "" } ], "container-title" : "International Journal of Psychophysiology", "id" : "ITEM-2", "issue" : "3", "issued" : { "date-parts" : [ [ "2008", "3", "1" ] ] }, "page" : "189-199", "publisher" : "Elsevier", "title" : "Properties of the ballistocardiogram artefact as revealed by EEG recordings at 1.5, 3 and 7 T static magnetic field strength", "type" : "article-journal", "volume" : "67" }, "uris" : [ "http://www.mendeley.com/documents/?uuid=c918fcdc-0be1-3a95-af7f-589c4e8f5ecc" ] } ], "mendeley" : { "formattedCitation" : "(Allen et al., 2000a; Stefan Debener, Mullinger, Niazy, &amp; Bowtell, 2008)", "manualFormatting" : "(Allen et al., 2000a; Debener, Mullinger, Niazy, &amp; Bowtell, 2008)", "plainTextFormattedCitation" : "(Allen et al., 2000a; Stefan Debener, Mullinger, Niazy, &amp; Bowtell, 2008)", "previouslyFormattedCitation" : "(Allen et al., 2000a; Stefan Debener, Mullinger, Niazy, &amp; Bowtell, 2008)" }, "properties" : {  }, "schema" : "https://github.com/citation-style-language/schema/raw/master/csl-citation.json" }</w:instrText>
      </w:r>
      <w:r w:rsidR="00B14104">
        <w:rPr>
          <w:rFonts w:ascii="Times New Roman" w:eastAsiaTheme="minorEastAsia" w:hAnsi="Times New Roman" w:cs="Times New Roman"/>
          <w:sz w:val="24"/>
        </w:rPr>
        <w:fldChar w:fldCharType="separate"/>
      </w:r>
      <w:r w:rsidR="00B14104">
        <w:rPr>
          <w:rFonts w:ascii="Times New Roman" w:eastAsiaTheme="minorEastAsia" w:hAnsi="Times New Roman" w:cs="Times New Roman"/>
          <w:noProof/>
          <w:sz w:val="24"/>
        </w:rPr>
        <w:t xml:space="preserve">(Allen et al., 2000a; </w:t>
      </w:r>
      <w:r w:rsidR="00B14104" w:rsidRPr="00B14104">
        <w:rPr>
          <w:rFonts w:ascii="Times New Roman" w:eastAsiaTheme="minorEastAsia" w:hAnsi="Times New Roman" w:cs="Times New Roman"/>
          <w:noProof/>
          <w:sz w:val="24"/>
        </w:rPr>
        <w:t>Debener, Mullinger, Niazy, &amp; Bowtell, 2008)</w:t>
      </w:r>
      <w:r w:rsidR="00B14104">
        <w:rPr>
          <w:rFonts w:ascii="Times New Roman" w:eastAsiaTheme="minorEastAsia" w:hAnsi="Times New Roman" w:cs="Times New Roman"/>
          <w:sz w:val="24"/>
        </w:rPr>
        <w:fldChar w:fldCharType="end"/>
      </w:r>
      <w:r w:rsidR="00755FFD">
        <w:rPr>
          <w:rFonts w:ascii="Times New Roman" w:eastAsiaTheme="minorEastAsia" w:hAnsi="Times New Roman" w:cs="Times New Roman"/>
          <w:sz w:val="24"/>
        </w:rPr>
        <w:t>. Their shape and size can vary over time and between subjects.</w:t>
      </w:r>
      <w:r w:rsidR="000B6284">
        <w:rPr>
          <w:rFonts w:ascii="Times New Roman" w:eastAsiaTheme="minorEastAsia" w:hAnsi="Times New Roman" w:cs="Times New Roman"/>
          <w:sz w:val="24"/>
        </w:rPr>
        <w:t xml:space="preserve"> In addition to spectral composition and amplitude, BCG artefacts can be recognized by their characteristic topographies. It has been demonstrated that BCG artefacts occur</w:t>
      </w:r>
      <w:r w:rsidR="000B6284" w:rsidRPr="000B6284">
        <w:rPr>
          <w:rFonts w:ascii="Times New Roman" w:eastAsiaTheme="minorEastAsia" w:hAnsi="Times New Roman" w:cs="Times New Roman"/>
          <w:sz w:val="24"/>
        </w:rPr>
        <w:t xml:space="preserve"> as a </w:t>
      </w:r>
      <w:r w:rsidR="000B6284">
        <w:rPr>
          <w:rFonts w:ascii="Times New Roman" w:eastAsiaTheme="minorEastAsia" w:hAnsi="Times New Roman" w:cs="Times New Roman"/>
          <w:sz w:val="24"/>
        </w:rPr>
        <w:t>progression</w:t>
      </w:r>
      <w:r w:rsidR="000B6284" w:rsidRPr="000B6284">
        <w:rPr>
          <w:rFonts w:ascii="Times New Roman" w:eastAsiaTheme="minorEastAsia" w:hAnsi="Times New Roman" w:cs="Times New Roman"/>
          <w:sz w:val="24"/>
        </w:rPr>
        <w:t xml:space="preserve"> of </w:t>
      </w:r>
      <w:r w:rsidR="000B6284">
        <w:rPr>
          <w:rFonts w:ascii="Times New Roman" w:eastAsiaTheme="minorEastAsia" w:hAnsi="Times New Roman" w:cs="Times New Roman"/>
          <w:sz w:val="24"/>
        </w:rPr>
        <w:t>topographies</w:t>
      </w:r>
      <w:r w:rsidR="000B6284" w:rsidRPr="000B6284">
        <w:rPr>
          <w:rFonts w:ascii="Times New Roman" w:eastAsiaTheme="minorEastAsia" w:hAnsi="Times New Roman" w:cs="Times New Roman"/>
          <w:sz w:val="24"/>
        </w:rPr>
        <w:t xml:space="preserve"> </w:t>
      </w:r>
      <w:r w:rsidR="000B6284">
        <w:rPr>
          <w:rFonts w:ascii="Times New Roman" w:eastAsiaTheme="minorEastAsia" w:hAnsi="Times New Roman" w:cs="Times New Roman"/>
          <w:sz w:val="24"/>
        </w:rPr>
        <w:t>marked by</w:t>
      </w:r>
      <w:r w:rsidR="000B6284" w:rsidRPr="000B6284">
        <w:rPr>
          <w:rFonts w:ascii="Times New Roman" w:eastAsiaTheme="minorEastAsia" w:hAnsi="Times New Roman" w:cs="Times New Roman"/>
          <w:sz w:val="24"/>
        </w:rPr>
        <w:t xml:space="preserve"> reversed polarities over </w:t>
      </w:r>
      <w:r w:rsidR="000B6284">
        <w:rPr>
          <w:rFonts w:ascii="Times New Roman" w:eastAsiaTheme="minorEastAsia" w:hAnsi="Times New Roman" w:cs="Times New Roman"/>
          <w:sz w:val="24"/>
        </w:rPr>
        <w:t xml:space="preserve">the </w:t>
      </w:r>
      <w:r w:rsidR="000B6284" w:rsidRPr="000B6284">
        <w:rPr>
          <w:rFonts w:ascii="Times New Roman" w:eastAsiaTheme="minorEastAsia" w:hAnsi="Times New Roman" w:cs="Times New Roman"/>
          <w:sz w:val="24"/>
        </w:rPr>
        <w:t>left and right hemisphere</w:t>
      </w:r>
      <w:r w:rsidR="000B6284">
        <w:rPr>
          <w:rFonts w:ascii="Times New Roman" w:eastAsiaTheme="minorEastAsia" w:hAnsi="Times New Roman" w:cs="Times New Roman"/>
          <w:sz w:val="24"/>
        </w:rPr>
        <w:t xml:space="preserve"> and higher amplitudes</w:t>
      </w:r>
      <w:r w:rsidR="000B6284" w:rsidRPr="000B6284">
        <w:rPr>
          <w:rFonts w:ascii="Times New Roman" w:eastAsiaTheme="minorEastAsia" w:hAnsi="Times New Roman" w:cs="Times New Roman"/>
          <w:sz w:val="24"/>
        </w:rPr>
        <w:t xml:space="preserve"> </w:t>
      </w:r>
      <w:r w:rsidR="000B6284">
        <w:rPr>
          <w:rFonts w:ascii="Times New Roman" w:eastAsiaTheme="minorEastAsia" w:hAnsi="Times New Roman" w:cs="Times New Roman"/>
          <w:sz w:val="24"/>
        </w:rPr>
        <w:t xml:space="preserve">at temporal electrodes </w:t>
      </w:r>
      <w:r w:rsidR="000B6284">
        <w:rPr>
          <w:rFonts w:ascii="Times New Roman" w:eastAsiaTheme="minorEastAsia" w:hAnsi="Times New Roman" w:cs="Times New Roman"/>
          <w:sz w:val="24"/>
        </w:rPr>
        <w:fldChar w:fldCharType="begin" w:fldLock="1"/>
      </w:r>
      <w:r w:rsidR="000B6284">
        <w:rPr>
          <w:rFonts w:ascii="Times New Roman" w:eastAsiaTheme="minorEastAsia" w:hAnsi="Times New Roman" w:cs="Times New Roman"/>
          <w:sz w:val="24"/>
        </w:rPr>
        <w:instrText>ADDIN CSL_CITATION { "citationItems" : [ { "id" : "ITEM-1", "itemData" : { "DOI" : "10.1002/hbm.20891", "ISBN" : "1097-0193 (Electronic)\\r1065-9471 (Linking)", "ISSN" : "10659471", "PMID" : "19823981", "abstract" : "The collection of electroencephalography (EEG) data during simultaneous\\nfunctional magnetic resonance imaging (fMRI) is impeded by large\\nartefacts in the EEG recordings, with the pulse artefact (PA) being\\nparticularly challenging because of its persistence even after application\\nof artefact correction algorithms. Despite several possible causes\\nof the PA having been hypothesized, few studies have rigorously quantified\\nthe contributions from the different putative sources. This article\\npresents analytic expressions and simulations describing two possible\\nsources of the PA corresponding to different movements in the strong\\nstatic field of the MR scanner: cardiac-pulse-driven head rotation\\nand blood-flow-induced Hall voltages. Models of head rotation about\\na left-right axis and flow in a deep artery running in the anterior-posterior\\ndirection reproduced properties of the PA including the left/right\\nspatial variation of polarity. Of these two sources, head rotation\\nwas shown to be the most likely source of the PA with simulated magnitudes\\nof &gt;200 muV being generated at 3 T, similar to the in vivo PA magnitudes,\\nfor an angular velocity of just 0.5 degrees /s. Smaller artefact\\nvoltages of less than 10 muV were calculated for flow in a model\\nartery with physical characteristics similar to the internal carotid\\nartery. A deeper physical understanding of the PA is a key step in\\nworking toward production of higher fidelity EEG/fMRI data: analytic\\nexpressions for the artefact voltages can guide a redesign of the\\nwiring layout on EEG caps to minimize intrinsic artefact pickup,\\nwhile simulated artefact maps could be incorporated into selective\\nfilters.", "author" : [ { "dropping-particle" : "", "family" : "Yan", "given" : "Winston X.", "non-dropping-particle" : "", "parse-names" : false, "suffix" : "" }, { "dropping-particle" : "", "family" : "Mullinger", "given" : "Karen J.", "non-dropping-particle" : "", "parse-names" : false, "suffix" : "" }, { "dropping-particle" : "", "family" : "Geirsdottir", "given" : "Gerda B.", "non-dropping-particle" : "", "parse-names" : false, "suffix" : "" }, { "dropping-particle" : "", "family" : "Bowtell", "given" : "Richard", "non-dropping-particle" : "", "parse-names" : false, "suffix" : "" } ], "container-title" : "Human Brain Mapping", "id" : "ITEM-1", "issue" : "4", "issued" : { "date-parts" : [ [ "2010" ] ] }, "page" : "604-620", "title" : "Physical modeling of pulse artefact sources in simultaneous EEG/fMRI", "type" : "article-journal", "volume" : "31" }, "uris" : [ "http://www.mendeley.com/documents/?uuid=6ec3f54a-ca26-37d0-a3e5-3272f5e71584" ] } ], "mendeley" : { "formattedCitation" : "(Yan et al., 2010)", "plainTextFormattedCitation" : "(Yan et al., 2010)", "previouslyFormattedCitation" : "(Yan et al., 2010)" }, "properties" : {  }, "schema" : "https://github.com/citation-style-language/schema/raw/master/csl-citation.json" }</w:instrText>
      </w:r>
      <w:r w:rsidR="000B6284">
        <w:rPr>
          <w:rFonts w:ascii="Times New Roman" w:eastAsiaTheme="minorEastAsia" w:hAnsi="Times New Roman" w:cs="Times New Roman"/>
          <w:sz w:val="24"/>
        </w:rPr>
        <w:fldChar w:fldCharType="separate"/>
      </w:r>
      <w:r w:rsidR="000B6284" w:rsidRPr="000B6284">
        <w:rPr>
          <w:rFonts w:ascii="Times New Roman" w:eastAsiaTheme="minorEastAsia" w:hAnsi="Times New Roman" w:cs="Times New Roman"/>
          <w:noProof/>
          <w:sz w:val="24"/>
        </w:rPr>
        <w:t>(Yan et al., 2010)</w:t>
      </w:r>
      <w:r w:rsidR="000B6284">
        <w:rPr>
          <w:rFonts w:ascii="Times New Roman" w:eastAsiaTheme="minorEastAsia" w:hAnsi="Times New Roman" w:cs="Times New Roman"/>
          <w:sz w:val="24"/>
        </w:rPr>
        <w:fldChar w:fldCharType="end"/>
      </w:r>
      <w:r w:rsidR="000B6284">
        <w:rPr>
          <w:rFonts w:ascii="Times New Roman" w:eastAsiaTheme="minorEastAsia" w:hAnsi="Times New Roman" w:cs="Times New Roman"/>
          <w:sz w:val="24"/>
        </w:rPr>
        <w:t>.</w:t>
      </w:r>
      <w:r w:rsidR="007655C9">
        <w:rPr>
          <w:rFonts w:ascii="Times New Roman" w:eastAsiaTheme="minorEastAsia" w:hAnsi="Times New Roman" w:cs="Times New Roman"/>
          <w:sz w:val="24"/>
        </w:rPr>
        <w:t xml:space="preserve"> Finally, a reliable indicator of BCG artefacts is their temporal </w:t>
      </w:r>
      <w:r w:rsidR="00B14104">
        <w:rPr>
          <w:rFonts w:ascii="Times New Roman" w:eastAsiaTheme="minorEastAsia" w:hAnsi="Times New Roman" w:cs="Times New Roman"/>
          <w:sz w:val="24"/>
        </w:rPr>
        <w:t>cor</w:t>
      </w:r>
      <w:r w:rsidR="007655C9">
        <w:rPr>
          <w:rFonts w:ascii="Times New Roman" w:eastAsiaTheme="minorEastAsia" w:hAnsi="Times New Roman" w:cs="Times New Roman"/>
          <w:sz w:val="24"/>
        </w:rPr>
        <w:t>relation to R peaks in the ECG</w:t>
      </w:r>
      <w:r w:rsidR="009623C7">
        <w:rPr>
          <w:rFonts w:ascii="Times New Roman" w:eastAsiaTheme="minorEastAsia" w:hAnsi="Times New Roman" w:cs="Times New Roman"/>
          <w:sz w:val="24"/>
        </w:rPr>
        <w:t xml:space="preserve">, along with the rest of the QRS complex </w:t>
      </w:r>
      <w:r w:rsidR="009D7696">
        <w:rPr>
          <w:rFonts w:ascii="Times New Roman" w:eastAsiaTheme="minorEastAsia" w:hAnsi="Times New Roman" w:cs="Times New Roman"/>
          <w:sz w:val="24"/>
        </w:rPr>
        <w:t xml:space="preserve">marking </w:t>
      </w:r>
      <w:r w:rsidR="009623C7">
        <w:rPr>
          <w:rFonts w:ascii="Times New Roman" w:eastAsiaTheme="minorEastAsia" w:hAnsi="Times New Roman" w:cs="Times New Roman"/>
          <w:sz w:val="24"/>
        </w:rPr>
        <w:t xml:space="preserve">a </w:t>
      </w:r>
      <w:r w:rsidR="009623C7" w:rsidRPr="009623C7">
        <w:rPr>
          <w:rFonts w:ascii="Times New Roman" w:eastAsiaTheme="minorEastAsia" w:hAnsi="Times New Roman" w:cs="Times New Roman"/>
          <w:sz w:val="24"/>
        </w:rPr>
        <w:t xml:space="preserve">rapid depolarization of the right and left </w:t>
      </w:r>
      <w:r w:rsidR="009623C7">
        <w:rPr>
          <w:rFonts w:ascii="Times New Roman" w:eastAsiaTheme="minorEastAsia" w:hAnsi="Times New Roman" w:cs="Times New Roman"/>
          <w:sz w:val="24"/>
        </w:rPr>
        <w:t xml:space="preserve">heart </w:t>
      </w:r>
      <w:r w:rsidR="009623C7" w:rsidRPr="009623C7">
        <w:rPr>
          <w:rFonts w:ascii="Times New Roman" w:eastAsiaTheme="minorEastAsia" w:hAnsi="Times New Roman" w:cs="Times New Roman"/>
          <w:sz w:val="24"/>
        </w:rPr>
        <w:t>ventricles</w:t>
      </w:r>
      <w:r w:rsidR="009623C7">
        <w:rPr>
          <w:rFonts w:ascii="Times New Roman" w:eastAsiaTheme="minorEastAsia" w:hAnsi="Times New Roman" w:cs="Times New Roman"/>
          <w:sz w:val="24"/>
        </w:rPr>
        <w:t xml:space="preserve"> </w:t>
      </w:r>
      <w:r w:rsidR="00B14104">
        <w:rPr>
          <w:rFonts w:ascii="Times New Roman" w:eastAsiaTheme="minorEastAsia" w:hAnsi="Times New Roman" w:cs="Times New Roman"/>
          <w:sz w:val="24"/>
        </w:rPr>
        <w:fldChar w:fldCharType="begin" w:fldLock="1"/>
      </w:r>
      <w:r w:rsidR="00B14104">
        <w:rPr>
          <w:rFonts w:ascii="Times New Roman" w:eastAsiaTheme="minorEastAsia" w:hAnsi="Times New Roman" w:cs="Times New Roman"/>
          <w:sz w:val="24"/>
        </w:rPr>
        <w:instrText>ADDIN CSL_CITATION { "citationItems" : [ { "id" : "ITEM-1", "itemData" : { "DOI" : "10.1016/j.jneumeth.2015.02.018", "abstract" : "See, stats, and: https://www.researchgate.net/publication/286611040 Comparison for \u2013 fMRI Article CITATIONS 0 READS 82 1 : Claude University 216 , 971 SEE All . The .", "author" : [ { "dropping-particle" : "", "family" : "Shams", "given" : "Nasim", "non-dropping-particle" : "", "parse-names" : false, "suffix" : "" }, { "dropping-particle" : "", "family" : "Alain", "given" : "Claude", "non-dropping-particle" : "", "parse-names" : false, "suffix" : "" }, { "dropping-particle" : "", "family" : "Strother", "given" : "Stephen", "non-dropping-particle" : "", "parse-names" : false, "suffix" : "" } ], "container-title" : "Journal of Neuroscience Methods", "id" : "ITEM-1", "issued" : { "date-parts" : [ [ "2015" ] ] }, "page" : "137-146", "title" : "Comparison of BCG artifact removal methods for evoked responses in simultaneous EEG\u2013fMRI", "type" : "article-journal", "volume" : "245" }, "uris" : [ "http://www.mendeley.com/documents/?uuid=df539948-05a7-35d6-a7bc-1b93eccc5b35" ] }, { "id" : "ITEM-2", "itemData" : { "DOI" : "10.1016/j.ijpsycho.2007.05.015", "ISBN" : "0167-8760 (Print)\\r0167-8760 (Linking)", "ISSN" : "01678760", "PMID" : "17683819", "abstract" : "Electroencephalogram (EEG) data recorded simultaneously with functional magnetic resonance imaging (fMRI) suffer from severe artefacts. The ballistocardiogram (BCG) artefact in particular is as yet poorly understood and different BCG removal strategies have been proposed. In the present study, EEG data were recorded from four participants in three different MRI scanners with field strengths of 1.5, 3 and 7 T, with the aim of investigating the impact of the static magnetic field strength on the BCG artefact and independent component analysis (ICA). The results confirm that the amplitude of the BCG artefact is a function of the static magnetic field strength. Moreover, the spatial variability of the BCG artefact substantially increased at higher magnetic field strengths. A comparison of ICA before and after channel-wise BCG correction revealed that typical independent components could be more easily identified when ICA was applied after channel-wise BCG correction. Further analysis of EEG and electrocardiogram recordings points towards the contribution of at least two different processes to the origin of the BCG, which are blood movement or axial head rotation on the one hand and electrode movement at lateral sites of the head on the other. This is summarized in a preliminary BCG model that may help to explain recent inconsistencies regarding the usefulness of ICA for BCG removal. It may also guide the future development of more advanced BCG removal procedures. \u00a9 2007 Elsevier B.V. All rights reserved.", "author" : [ { "dropping-particle" : "", "family" : "Debener", "given" : "Stefan", "non-dropping-particle" : "", "parse-names" : false, "suffix" : "" }, { "dropping-particle" : "", "family" : "Mullinger", "given" : "Karen J.", "non-dropping-particle" : "", "parse-names" : false, "suffix" : "" }, { "dropping-particle" : "", "family" : "Niazy", "given" : "Rami K.", "non-dropping-particle" : "", "parse-names" : false, "suffix" : "" }, { "dropping-particle" : "", "family" : "Bowtell", "given" : "Richard W.", "non-dropping-particle" : "", "parse-names" : false, "suffix" : "" } ], "container-title" : "International Journal of Psychophysiology", "id" : "ITEM-2", "issue" : "3", "issued" : { "date-parts" : [ [ "2008", "3", "1" ] ] }, "page" : "189-199", "publisher" : "Elsevier", "title" : "Properties of the ballistocardiogram artefact as revealed by EEG recordings at 1.5, 3 and 7 T static magnetic field strength", "type" : "article-journal", "volume" : "67" }, "uris" : [ "http://www.mendeley.com/documents/?uuid=c918fcdc-0be1-3a95-af7f-589c4e8f5ecc" ] }, { "id" : "ITEM-3", "itemData" : { "DOI" : "10.1016/J.CMPB.2016.01.018", "ISSN" : "0169-2607", "abstract" : "BACKGROUND\nThe simultaneous acquisition of electroencephalogram (EEG) and functional magnetic resonance imaging (fMRI) provides both high temporal and spatial resolution when measuring brain activity. A real-time analysis during a simultaneous EEG\u2013fMRI acquisition is essential when studying neurofeedback and conducting effective brain activity monitoring. However, the ballistocardiogram (BCG) artifacts which are induced by heartbeat-related electrode movements in an MRI scanner severely contaminate the EEG signals and hinder a reliable real-time analysis. \n\nNEW METHOD\nThe optimal basis sets (OBS) method is an effective candidate for removing BCG artifacts in a traditional offline EEG\u2013fMRI analysis, but has yet to be applied to a real-time EEG\u2013fMRI analysis. Here, a novel real-time technique based on OBS method (rtOBS) is proposed to remove BCG artifacts on a moment-to-moment basis. Real-time electrocardiogram R-peak detection procedure and sliding window OBS method were adopted. \n\nRESULTS\nA series of simulated data was constructed to verify the feasibility of the rtOBS technique. Furthermore, this method was applied to real EEG\u2013fMRI data to remove BCG artifacts. The results of both simulated data and real EEG\u2013fMRI data from eight healthy human subjects demonstrate the effectiveness of rtOBS in both the time and frequency domains. \n\nCOMPARISON WITH EXISTING METHODS\nA comparison between rtOBS and real-time averaged artifact subtraction (rtAAS) was conducted. The results suggest the efficacy and advantage of rtOBS in the real-time removal of BCG artifacts. \n\nCONCLUSIONS\nIn this study, a novel real-time OBS technique was proposed for the real-time removal of BCG artifacts. The proposed method was tested using simulated data and applied to real simultaneous EEG\u2013fMRI data. The results suggest the effectiveness of this method.", "author" : [ { "dropping-particle" : "", "family" : "Wu", "given" : "Xia", "non-dropping-particle" : "", "parse-names" : false, "suffix" : "" }, { "dropping-particle" : "", "family" : "Wu", "given" : "Tong", "non-dropping-particle" : "", "parse-names" : false, "suffix" : "" }, { "dropping-particle" : "", "family" : "Zhan", "given" : "Zhichao", "non-dropping-particle" : "", "parse-names" : false, "suffix" : "" }, { "dropping-particle" : "", "family" : "Yao", "given" : "Li", "non-dropping-particle" : "", "parse-names" : false, "suffix" : "" }, { "dropping-particle" : "", "family" : "Wen", "given" : "Xiaotong", "non-dropping-particle" : "", "parse-names" : false, "suffix" : "" } ], "container-title" : "Computer Methods and Programs in Biomedicine", "id" : "ITEM-3", "issued" : { "date-parts" : [ [ "2016", "4", "1" ] ] }, "page" : "114-125", "publisher" : "Elsevier", "title" : "A real-time method to reduce ballistocardiogram artifacts from EEG during fMRI based on optimal basis sets (OBS)", "type" : "article-journal", "volume" : "127" }, "uris" : [ "http://www.mendeley.com/documents/?uuid=9a32a17c-84d8-3ebc-89f1-bf4c98976d7c" ] } ], "mendeley" : { "formattedCitation" : "(Stefan Debener et al., 2008; Shams, Alain, &amp; Strother, 2015; Wu, Wu, Zhan, Yao, &amp; Wen, 2016)", "manualFormatting" : "(Debener et al., 2008; Shams, Alain, &amp; Strother, 2015; Wu, Wu, Zhan, Yao, &amp; Wen, 2016)", "plainTextFormattedCitation" : "(Stefan Debener et al., 2008; Shams, Alain, &amp; Strother, 2015; Wu, Wu, Zhan, Yao, &amp; Wen, 2016)", "previouslyFormattedCitation" : "(Stefan Debener et al., 2008; Shams, Alain, &amp; Strother, 2015; Wu, Wu, Zhan, Yao, &amp; Wen, 2016)" }, "properties" : {  }, "schema" : "https://github.com/citation-style-language/schema/raw/master/csl-citation.json" }</w:instrText>
      </w:r>
      <w:r w:rsidR="00B14104">
        <w:rPr>
          <w:rFonts w:ascii="Times New Roman" w:eastAsiaTheme="minorEastAsia" w:hAnsi="Times New Roman" w:cs="Times New Roman"/>
          <w:sz w:val="24"/>
        </w:rPr>
        <w:fldChar w:fldCharType="separate"/>
      </w:r>
      <w:r w:rsidR="00B14104">
        <w:rPr>
          <w:rFonts w:ascii="Times New Roman" w:eastAsiaTheme="minorEastAsia" w:hAnsi="Times New Roman" w:cs="Times New Roman"/>
          <w:noProof/>
          <w:sz w:val="24"/>
        </w:rPr>
        <w:t>(</w:t>
      </w:r>
      <w:r w:rsidR="00B14104" w:rsidRPr="00B14104">
        <w:rPr>
          <w:rFonts w:ascii="Times New Roman" w:eastAsiaTheme="minorEastAsia" w:hAnsi="Times New Roman" w:cs="Times New Roman"/>
          <w:noProof/>
          <w:sz w:val="24"/>
        </w:rPr>
        <w:t>Debener et al., 2008; Shams, Alain, &amp; Strother, 2015; Wu, Wu, Zhan, Yao, &amp; Wen, 2016)</w:t>
      </w:r>
      <w:r w:rsidR="00B14104">
        <w:rPr>
          <w:rFonts w:ascii="Times New Roman" w:eastAsiaTheme="minorEastAsia" w:hAnsi="Times New Roman" w:cs="Times New Roman"/>
          <w:sz w:val="24"/>
        </w:rPr>
        <w:fldChar w:fldCharType="end"/>
      </w:r>
      <w:r w:rsidR="00B14104">
        <w:rPr>
          <w:rFonts w:ascii="Times New Roman" w:eastAsiaTheme="minorEastAsia" w:hAnsi="Times New Roman" w:cs="Times New Roman"/>
          <w:sz w:val="24"/>
        </w:rPr>
        <w:t>.</w:t>
      </w:r>
    </w:p>
    <w:p w14:paraId="430CE8FA" w14:textId="34A311FC" w:rsidR="00987851" w:rsidRPr="00E96580" w:rsidRDefault="009D7696" w:rsidP="00E96580">
      <w:pPr>
        <w:spacing w:after="0" w:line="360" w:lineRule="auto"/>
        <w:ind w:firstLine="425"/>
        <w:jc w:val="both"/>
        <w:rPr>
          <w:rFonts w:ascii="Times New Roman" w:eastAsiaTheme="minorEastAsia" w:hAnsi="Times New Roman" w:cs="Times New Roman"/>
          <w:sz w:val="24"/>
        </w:rPr>
      </w:pPr>
      <w:r>
        <w:rPr>
          <w:rFonts w:ascii="Times New Roman" w:eastAsiaTheme="minorEastAsia" w:hAnsi="Times New Roman" w:cs="Times New Roman"/>
          <w:sz w:val="24"/>
        </w:rPr>
        <w:t>In unmixing the signal</w:t>
      </w:r>
      <w:r w:rsidR="00FA71DB">
        <w:rPr>
          <w:rFonts w:ascii="Times New Roman" w:eastAsiaTheme="minorEastAsia" w:hAnsi="Times New Roman" w:cs="Times New Roman"/>
          <w:sz w:val="24"/>
        </w:rPr>
        <w:t>,</w:t>
      </w:r>
      <w:r>
        <w:rPr>
          <w:rFonts w:ascii="Times New Roman" w:eastAsiaTheme="minorEastAsia" w:hAnsi="Times New Roman" w:cs="Times New Roman"/>
          <w:sz w:val="24"/>
        </w:rPr>
        <w:t xml:space="preserve"> 25 </w:t>
      </w:r>
      <w:r w:rsidR="00FA71DB">
        <w:rPr>
          <w:rFonts w:ascii="Times New Roman" w:eastAsiaTheme="minorEastAsia" w:hAnsi="Times New Roman" w:cs="Times New Roman"/>
          <w:sz w:val="24"/>
        </w:rPr>
        <w:t xml:space="preserve">ICA </w:t>
      </w:r>
      <w:r>
        <w:rPr>
          <w:rFonts w:ascii="Times New Roman" w:eastAsiaTheme="minorEastAsia" w:hAnsi="Times New Roman" w:cs="Times New Roman"/>
          <w:sz w:val="24"/>
        </w:rPr>
        <w:t>comp</w:t>
      </w:r>
      <w:bookmarkStart w:id="63" w:name="_GoBack"/>
      <w:bookmarkEnd w:id="63"/>
      <w:r>
        <w:rPr>
          <w:rFonts w:ascii="Times New Roman" w:eastAsiaTheme="minorEastAsia" w:hAnsi="Times New Roman" w:cs="Times New Roman"/>
          <w:sz w:val="24"/>
        </w:rPr>
        <w:t xml:space="preserve">onents were extracted for each subject. </w:t>
      </w:r>
      <w:r w:rsidR="00653B5D">
        <w:rPr>
          <w:rFonts w:ascii="Times New Roman" w:eastAsiaTheme="minorEastAsia" w:hAnsi="Times New Roman" w:cs="Times New Roman"/>
          <w:sz w:val="24"/>
        </w:rPr>
        <w:t>To identify artefact components</w:t>
      </w:r>
      <w:r>
        <w:rPr>
          <w:rFonts w:ascii="Times New Roman" w:eastAsiaTheme="minorEastAsia" w:hAnsi="Times New Roman" w:cs="Times New Roman"/>
          <w:sz w:val="24"/>
        </w:rPr>
        <w:t xml:space="preserve"> the ECG signal was epoched around the QRS complex</w:t>
      </w:r>
      <w:r w:rsidR="00653B5D">
        <w:rPr>
          <w:rFonts w:ascii="Times New Roman" w:eastAsiaTheme="minorEastAsia" w:hAnsi="Times New Roman" w:cs="Times New Roman"/>
          <w:sz w:val="24"/>
        </w:rPr>
        <w:t xml:space="preserve">. These were then correlated to the </w:t>
      </w:r>
      <w:r w:rsidR="00653B5D" w:rsidRPr="00653B5D">
        <w:rPr>
          <w:rFonts w:ascii="Times New Roman" w:eastAsiaTheme="minorEastAsia" w:hAnsi="Times New Roman" w:cs="Times New Roman"/>
          <w:sz w:val="24"/>
        </w:rPr>
        <w:t>ICA component</w:t>
      </w:r>
      <w:r w:rsidR="00653B5D">
        <w:rPr>
          <w:rFonts w:ascii="Times New Roman" w:eastAsiaTheme="minorEastAsia" w:hAnsi="Times New Roman" w:cs="Times New Roman"/>
          <w:sz w:val="24"/>
        </w:rPr>
        <w:t>’s</w:t>
      </w:r>
      <w:r w:rsidR="00653B5D" w:rsidRPr="00653B5D">
        <w:rPr>
          <w:rFonts w:ascii="Times New Roman" w:eastAsiaTheme="minorEastAsia" w:hAnsi="Times New Roman" w:cs="Times New Roman"/>
          <w:sz w:val="24"/>
        </w:rPr>
        <w:t xml:space="preserve"> </w:t>
      </w:r>
      <w:r w:rsidR="00653B5D">
        <w:rPr>
          <w:rFonts w:ascii="Times New Roman" w:eastAsiaTheme="minorEastAsia" w:hAnsi="Times New Roman" w:cs="Times New Roman"/>
          <w:sz w:val="24"/>
        </w:rPr>
        <w:t xml:space="preserve">contribution to the </w:t>
      </w:r>
      <w:r w:rsidR="00653B5D" w:rsidRPr="00653B5D">
        <w:rPr>
          <w:rFonts w:ascii="Times New Roman" w:eastAsiaTheme="minorEastAsia" w:hAnsi="Times New Roman" w:cs="Times New Roman"/>
          <w:sz w:val="24"/>
        </w:rPr>
        <w:t>source signal time course</w:t>
      </w:r>
      <w:r w:rsidR="00653B5D">
        <w:rPr>
          <w:rFonts w:ascii="Times New Roman" w:eastAsiaTheme="minorEastAsia" w:hAnsi="Times New Roman" w:cs="Times New Roman"/>
          <w:sz w:val="24"/>
        </w:rPr>
        <w:t xml:space="preserve"> to compute artefact scores</w:t>
      </w:r>
      <w:r w:rsidR="00AE31FB">
        <w:rPr>
          <w:rFonts w:ascii="Times New Roman" w:eastAsiaTheme="minorEastAsia" w:hAnsi="Times New Roman" w:cs="Times New Roman"/>
          <w:sz w:val="24"/>
        </w:rPr>
        <w:t xml:space="preserve"> and identify components likely representing BCG artefacts</w:t>
      </w:r>
      <w:r w:rsidR="00E96580">
        <w:rPr>
          <w:rFonts w:ascii="Times New Roman" w:eastAsiaTheme="minorEastAsia" w:hAnsi="Times New Roman" w:cs="Times New Roman"/>
          <w:sz w:val="24"/>
        </w:rPr>
        <w:t>. An example of artefact scores can be seen in</w:t>
      </w:r>
      <w:r w:rsidR="00002B02" w:rsidRPr="00002B02">
        <w:rPr>
          <w:rFonts w:ascii="Times New Roman" w:eastAsiaTheme="minorEastAsia" w:hAnsi="Times New Roman" w:cs="Times New Roman"/>
          <w:sz w:val="24"/>
        </w:rPr>
        <w:t xml:space="preserve"> </w:t>
      </w:r>
      <w:r w:rsidR="00002B02" w:rsidRPr="00002B02">
        <w:rPr>
          <w:rFonts w:ascii="Times New Roman" w:eastAsiaTheme="minorEastAsia" w:hAnsi="Times New Roman" w:cs="Times New Roman"/>
          <w:sz w:val="24"/>
        </w:rPr>
        <w:fldChar w:fldCharType="begin"/>
      </w:r>
      <w:r w:rsidR="00002B02" w:rsidRPr="00002B02">
        <w:rPr>
          <w:rFonts w:ascii="Times New Roman" w:eastAsiaTheme="minorEastAsia" w:hAnsi="Times New Roman" w:cs="Times New Roman"/>
          <w:sz w:val="24"/>
        </w:rPr>
        <w:instrText xml:space="preserve"> REF _Ref509733675 \h  \* MERGEFORMAT </w:instrText>
      </w:r>
      <w:r w:rsidR="00002B02" w:rsidRPr="00002B02">
        <w:rPr>
          <w:rFonts w:ascii="Times New Roman" w:eastAsiaTheme="minorEastAsia" w:hAnsi="Times New Roman" w:cs="Times New Roman"/>
          <w:sz w:val="24"/>
        </w:rPr>
      </w:r>
      <w:r w:rsidR="00002B02" w:rsidRPr="00002B02">
        <w:rPr>
          <w:rFonts w:ascii="Times New Roman" w:eastAsiaTheme="minorEastAsia" w:hAnsi="Times New Roman" w:cs="Times New Roman"/>
          <w:sz w:val="24"/>
        </w:rPr>
        <w:fldChar w:fldCharType="separate"/>
      </w:r>
      <w:r w:rsidR="00002B02" w:rsidRPr="00002B02">
        <w:rPr>
          <w:rFonts w:ascii="Times New Roman" w:hAnsi="Times New Roman" w:cs="Times New Roman"/>
          <w:b/>
          <w:color w:val="000000" w:themeColor="text1"/>
          <w:sz w:val="24"/>
          <w:szCs w:val="24"/>
        </w:rPr>
        <w:t>Figu</w:t>
      </w:r>
      <w:r w:rsidR="00002B02" w:rsidRPr="00002B02">
        <w:rPr>
          <w:rFonts w:ascii="Times New Roman" w:hAnsi="Times New Roman" w:cs="Times New Roman"/>
          <w:b/>
          <w:color w:val="000000" w:themeColor="text1"/>
          <w:sz w:val="24"/>
          <w:szCs w:val="24"/>
        </w:rPr>
        <w:t>r</w:t>
      </w:r>
      <w:r w:rsidR="00002B02" w:rsidRPr="00002B02">
        <w:rPr>
          <w:rFonts w:ascii="Times New Roman" w:hAnsi="Times New Roman" w:cs="Times New Roman"/>
          <w:b/>
          <w:color w:val="000000" w:themeColor="text1"/>
          <w:sz w:val="24"/>
          <w:szCs w:val="24"/>
        </w:rPr>
        <w:t xml:space="preserve">e </w:t>
      </w:r>
      <w:r w:rsidR="00002B02" w:rsidRPr="00002B02">
        <w:rPr>
          <w:rFonts w:ascii="Times New Roman" w:hAnsi="Times New Roman" w:cs="Times New Roman"/>
          <w:b/>
          <w:noProof/>
          <w:color w:val="000000" w:themeColor="text1"/>
          <w:sz w:val="24"/>
          <w:szCs w:val="24"/>
        </w:rPr>
        <w:t>6</w:t>
      </w:r>
      <w:r w:rsidR="00002B02" w:rsidRPr="00002B02">
        <w:rPr>
          <w:rFonts w:ascii="Times New Roman" w:eastAsiaTheme="minorEastAsia" w:hAnsi="Times New Roman" w:cs="Times New Roman"/>
          <w:sz w:val="24"/>
        </w:rPr>
        <w:fldChar w:fldCharType="end"/>
      </w:r>
      <w:r w:rsidR="00E96580">
        <w:rPr>
          <w:rFonts w:ascii="Times New Roman" w:eastAsiaTheme="minorEastAsia" w:hAnsi="Times New Roman" w:cs="Times New Roman"/>
          <w:sz w:val="24"/>
        </w:rPr>
        <w:t xml:space="preserve"> depicting the correlations ICA components and ECG epochs from subject 6</w:t>
      </w:r>
      <w:r w:rsidR="00653B5D">
        <w:rPr>
          <w:rFonts w:ascii="Times New Roman" w:eastAsiaTheme="minorEastAsia" w:hAnsi="Times New Roman" w:cs="Times New Roman"/>
          <w:sz w:val="24"/>
        </w:rPr>
        <w:t xml:space="preserve">. For an ideal selection of artefact components, </w:t>
      </w:r>
      <w:r w:rsidR="00AE31FB">
        <w:rPr>
          <w:rFonts w:ascii="Times New Roman" w:eastAsiaTheme="minorEastAsia" w:hAnsi="Times New Roman" w:cs="Times New Roman"/>
          <w:sz w:val="24"/>
        </w:rPr>
        <w:t>they</w:t>
      </w:r>
      <w:r w:rsidR="00653B5D">
        <w:rPr>
          <w:rFonts w:ascii="Times New Roman" w:eastAsiaTheme="minorEastAsia" w:hAnsi="Times New Roman" w:cs="Times New Roman"/>
          <w:sz w:val="24"/>
        </w:rPr>
        <w:t xml:space="preserve"> were</w:t>
      </w:r>
      <w:r w:rsidR="00AE31FB">
        <w:rPr>
          <w:rFonts w:ascii="Times New Roman" w:eastAsiaTheme="minorEastAsia" w:hAnsi="Times New Roman" w:cs="Times New Roman"/>
          <w:sz w:val="24"/>
        </w:rPr>
        <w:t xml:space="preserve"> all</w:t>
      </w:r>
      <w:r w:rsidR="00653B5D">
        <w:rPr>
          <w:rFonts w:ascii="Times New Roman" w:eastAsiaTheme="minorEastAsia" w:hAnsi="Times New Roman" w:cs="Times New Roman"/>
          <w:sz w:val="24"/>
        </w:rPr>
        <w:t xml:space="preserve"> inspected in terms of</w:t>
      </w:r>
      <w:r w:rsidR="00AE31FB">
        <w:rPr>
          <w:rFonts w:ascii="Times New Roman" w:eastAsiaTheme="minorEastAsia" w:hAnsi="Times New Roman" w:cs="Times New Roman"/>
          <w:sz w:val="24"/>
        </w:rPr>
        <w:t xml:space="preserve"> their artefact score and</w:t>
      </w:r>
      <w:r w:rsidR="00653B5D">
        <w:rPr>
          <w:rFonts w:ascii="Times New Roman" w:eastAsiaTheme="minorEastAsia" w:hAnsi="Times New Roman" w:cs="Times New Roman"/>
          <w:sz w:val="24"/>
        </w:rPr>
        <w:t xml:space="preserve"> their properties, such as topography, amplitude and spectral power. </w:t>
      </w:r>
      <w:r w:rsidR="00AE31FB">
        <w:rPr>
          <w:rFonts w:ascii="Times New Roman" w:eastAsiaTheme="minorEastAsia" w:hAnsi="Times New Roman" w:cs="Times New Roman"/>
          <w:sz w:val="24"/>
        </w:rPr>
        <w:t>In order to validate the selection two further steps were taken: 1)</w:t>
      </w:r>
      <w:r w:rsidR="00653B5D">
        <w:rPr>
          <w:rFonts w:ascii="Times New Roman" w:eastAsiaTheme="minorEastAsia" w:hAnsi="Times New Roman" w:cs="Times New Roman"/>
          <w:sz w:val="24"/>
        </w:rPr>
        <w:t xml:space="preserve"> </w:t>
      </w:r>
      <w:r w:rsidR="00AE31FB">
        <w:rPr>
          <w:rFonts w:ascii="Times New Roman" w:eastAsiaTheme="minorEastAsia" w:hAnsi="Times New Roman" w:cs="Times New Roman"/>
          <w:sz w:val="24"/>
        </w:rPr>
        <w:t>ECG epochs for the QRS complex were averaged and compared to a component’s signal time course. 2) All ICA componen</w:t>
      </w:r>
      <w:r w:rsidR="00A35762">
        <w:rPr>
          <w:rFonts w:ascii="Times New Roman" w:eastAsiaTheme="minorEastAsia" w:hAnsi="Times New Roman" w:cs="Times New Roman"/>
          <w:sz w:val="24"/>
        </w:rPr>
        <w:t>ts of all subjects but subject 10</w:t>
      </w:r>
      <w:r w:rsidR="00AE31FB">
        <w:rPr>
          <w:rFonts w:ascii="Times New Roman" w:eastAsiaTheme="minorEastAsia" w:hAnsi="Times New Roman" w:cs="Times New Roman"/>
          <w:sz w:val="24"/>
        </w:rPr>
        <w:t xml:space="preserve"> were correlated to a tuple of model BCG artefact </w:t>
      </w:r>
      <w:r w:rsidR="00AE31FB">
        <w:rPr>
          <w:rFonts w:ascii="Times New Roman" w:eastAsiaTheme="minorEastAsia" w:hAnsi="Times New Roman" w:cs="Times New Roman"/>
          <w:sz w:val="24"/>
        </w:rPr>
        <w:lastRenderedPageBreak/>
        <w:t>components. Th</w:t>
      </w:r>
      <w:r w:rsidR="00A35762">
        <w:rPr>
          <w:rFonts w:ascii="Times New Roman" w:eastAsiaTheme="minorEastAsia" w:hAnsi="Times New Roman" w:cs="Times New Roman"/>
          <w:sz w:val="24"/>
        </w:rPr>
        <w:t>e ICA decomposition of subject 10</w:t>
      </w:r>
      <w:r w:rsidR="00AE31FB">
        <w:rPr>
          <w:rFonts w:ascii="Times New Roman" w:eastAsiaTheme="minorEastAsia" w:hAnsi="Times New Roman" w:cs="Times New Roman"/>
          <w:sz w:val="24"/>
        </w:rPr>
        <w:t xml:space="preserve"> was chosen as a reference ICA, since it contained typical components with high artefact scores.</w:t>
      </w:r>
      <w:r w:rsidR="00253C85">
        <w:rPr>
          <w:rFonts w:ascii="Times New Roman" w:eastAsiaTheme="minorEastAsia" w:hAnsi="Times New Roman" w:cs="Times New Roman"/>
          <w:sz w:val="24"/>
        </w:rPr>
        <w:t xml:space="preserve"> This procedure was </w:t>
      </w:r>
      <w:r w:rsidR="00C825ED">
        <w:rPr>
          <w:rFonts w:ascii="Times New Roman" w:eastAsiaTheme="minorEastAsia" w:hAnsi="Times New Roman" w:cs="Times New Roman"/>
          <w:sz w:val="24"/>
        </w:rPr>
        <w:t>based</w:t>
      </w:r>
      <w:r w:rsidR="00253C85">
        <w:rPr>
          <w:rFonts w:ascii="Times New Roman" w:eastAsiaTheme="minorEastAsia" w:hAnsi="Times New Roman" w:cs="Times New Roman"/>
          <w:sz w:val="24"/>
        </w:rPr>
        <w:t xml:space="preserve"> </w:t>
      </w:r>
      <w:r w:rsidR="00C825ED">
        <w:rPr>
          <w:rFonts w:ascii="Times New Roman" w:eastAsiaTheme="minorEastAsia" w:hAnsi="Times New Roman" w:cs="Times New Roman"/>
          <w:sz w:val="24"/>
        </w:rPr>
        <w:t>on an ICA tutorial for ocular artefact removal</w:t>
      </w:r>
      <w:r w:rsidR="00947E9E">
        <w:rPr>
          <w:rStyle w:val="FootnoteReference"/>
          <w:rFonts w:ascii="Times New Roman" w:eastAsiaTheme="minorEastAsia" w:hAnsi="Times New Roman" w:cs="Times New Roman"/>
          <w:sz w:val="24"/>
        </w:rPr>
        <w:footnoteReference w:id="1"/>
      </w:r>
      <w:r w:rsidR="00C825ED">
        <w:rPr>
          <w:rFonts w:ascii="Times New Roman" w:eastAsiaTheme="minorEastAsia" w:hAnsi="Times New Roman" w:cs="Times New Roman"/>
          <w:sz w:val="24"/>
        </w:rPr>
        <w:t xml:space="preserve"> in MNE-python provided by the MNE Developers</w:t>
      </w:r>
      <w:r w:rsidR="00716971">
        <w:rPr>
          <w:rFonts w:ascii="Times New Roman" w:eastAsiaTheme="minorEastAsia" w:hAnsi="Times New Roman" w:cs="Times New Roman"/>
          <w:sz w:val="24"/>
        </w:rPr>
        <w:t xml:space="preserve"> (</w:t>
      </w:r>
      <w:r w:rsidR="00716971" w:rsidRPr="00716971">
        <w:rPr>
          <w:rFonts w:ascii="Times New Roman" w:eastAsiaTheme="minorEastAsia" w:hAnsi="Times New Roman" w:cs="Times New Roman"/>
          <w:sz w:val="24"/>
        </w:rPr>
        <w:t>https://martinos.org/mne/stable/</w:t>
      </w:r>
      <w:r w:rsidR="00716971">
        <w:rPr>
          <w:rFonts w:ascii="Times New Roman" w:eastAsiaTheme="minorEastAsia" w:hAnsi="Times New Roman" w:cs="Times New Roman"/>
          <w:sz w:val="24"/>
        </w:rPr>
        <w:t>)</w:t>
      </w:r>
      <w:r w:rsidR="00C825ED">
        <w:rPr>
          <w:rFonts w:ascii="Times New Roman" w:eastAsiaTheme="minorEastAsia" w:hAnsi="Times New Roman" w:cs="Times New Roman"/>
          <w:sz w:val="24"/>
        </w:rPr>
        <w:t xml:space="preserve">. </w:t>
      </w:r>
      <w:r w:rsidR="00987851">
        <w:rPr>
          <w:rFonts w:ascii="Times New Roman" w:eastAsiaTheme="minorEastAsia" w:hAnsi="Times New Roman" w:cs="Times New Roman"/>
          <w:sz w:val="24"/>
        </w:rPr>
        <w:t>In addition to BCG artefacts, components reflecting eye or muscle movement were also rejected before back-projecting the components to the continuous EEG signal.</w:t>
      </w:r>
      <w:r w:rsidR="00987851">
        <w:rPr>
          <w:rFonts w:ascii="Times New Roman" w:hAnsi="Times New Roman" w:cs="Times New Roman"/>
          <w:sz w:val="24"/>
          <w:szCs w:val="24"/>
        </w:rPr>
        <w:t xml:space="preserve"> Again, c</w:t>
      </w:r>
      <w:r w:rsidR="00670CC2" w:rsidRPr="00670CC2">
        <w:rPr>
          <w:rFonts w:ascii="Times New Roman" w:hAnsi="Times New Roman" w:cs="Times New Roman"/>
          <w:sz w:val="24"/>
          <w:szCs w:val="24"/>
        </w:rPr>
        <w:t>o</w:t>
      </w:r>
      <w:r w:rsidR="00987851">
        <w:rPr>
          <w:rFonts w:ascii="Times New Roman" w:hAnsi="Times New Roman" w:cs="Times New Roman"/>
          <w:sz w:val="24"/>
          <w:szCs w:val="24"/>
        </w:rPr>
        <w:t xml:space="preserve">mponents were classified </w:t>
      </w:r>
      <w:r w:rsidR="00670CC2" w:rsidRPr="00670CC2">
        <w:rPr>
          <w:rFonts w:ascii="Times New Roman" w:hAnsi="Times New Roman" w:cs="Times New Roman"/>
          <w:sz w:val="24"/>
          <w:szCs w:val="24"/>
        </w:rPr>
        <w:t>based on their topography,</w:t>
      </w:r>
      <w:r w:rsidR="00987851">
        <w:rPr>
          <w:rFonts w:ascii="Times New Roman" w:hAnsi="Times New Roman" w:cs="Times New Roman"/>
          <w:sz w:val="24"/>
          <w:szCs w:val="24"/>
        </w:rPr>
        <w:t xml:space="preserve"> amplitude and </w:t>
      </w:r>
      <w:r w:rsidR="00A35762">
        <w:rPr>
          <w:rFonts w:ascii="Times New Roman" w:hAnsi="Times New Roman" w:cs="Times New Roman"/>
          <w:noProof/>
          <w:sz w:val="24"/>
          <w:szCs w:val="24"/>
        </w:rPr>
        <mc:AlternateContent>
          <mc:Choice Requires="wpg">
            <w:drawing>
              <wp:anchor distT="180340" distB="180340" distL="114300" distR="114300" simplePos="0" relativeHeight="251698176" behindDoc="0" locked="0" layoutInCell="1" allowOverlap="1" wp14:anchorId="5B1E7D3B" wp14:editId="7D255E16">
                <wp:simplePos x="0" y="0"/>
                <wp:positionH relativeFrom="column">
                  <wp:posOffset>0</wp:posOffset>
                </wp:positionH>
                <wp:positionV relativeFrom="page">
                  <wp:posOffset>2922905</wp:posOffset>
                </wp:positionV>
                <wp:extent cx="5565600" cy="282240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565600" cy="2822400"/>
                          <a:chOff x="0" y="0"/>
                          <a:chExt cx="5565600" cy="2822400"/>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21960" cy="2321560"/>
                          </a:xfrm>
                          <a:prstGeom prst="rect">
                            <a:avLst/>
                          </a:prstGeom>
                        </pic:spPr>
                      </pic:pic>
                      <wps:wsp>
                        <wps:cNvPr id="16" name="Text Box 16"/>
                        <wps:cNvSpPr txBox="1"/>
                        <wps:spPr>
                          <a:xfrm>
                            <a:off x="0" y="2383200"/>
                            <a:ext cx="5565600" cy="439200"/>
                          </a:xfrm>
                          <a:prstGeom prst="rect">
                            <a:avLst/>
                          </a:prstGeom>
                          <a:solidFill>
                            <a:schemeClr val="lt1"/>
                          </a:solidFill>
                          <a:ln w="6350">
                            <a:noFill/>
                          </a:ln>
                        </wps:spPr>
                        <wps:txbx>
                          <w:txbxContent>
                            <w:p w14:paraId="37A5017D" w14:textId="3628BF3C" w:rsidR="00A35762" w:rsidRPr="00002B02" w:rsidRDefault="00A35762" w:rsidP="00A35762">
                              <w:pPr>
                                <w:pStyle w:val="Caption"/>
                                <w:rPr>
                                  <w:rFonts w:ascii="Times New Roman" w:hAnsi="Times New Roman" w:cs="Times New Roman"/>
                                  <w:i w:val="0"/>
                                  <w:sz w:val="24"/>
                                  <w:szCs w:val="24"/>
                                  <w:lang w:val="en-US"/>
                                </w:rPr>
                              </w:pPr>
                              <w:bookmarkStart w:id="64" w:name="_Ref509733675"/>
                              <w:r w:rsidRPr="00002B02">
                                <w:rPr>
                                  <w:rFonts w:ascii="Times New Roman" w:hAnsi="Times New Roman" w:cs="Times New Roman"/>
                                  <w:b/>
                                  <w:i w:val="0"/>
                                  <w:color w:val="000000" w:themeColor="text1"/>
                                  <w:sz w:val="24"/>
                                  <w:szCs w:val="24"/>
                                  <w:lang w:val="en-US"/>
                                </w:rPr>
                                <w:t xml:space="preserve">Figure </w:t>
                              </w:r>
                              <w:r w:rsidRPr="00002B02">
                                <w:rPr>
                                  <w:rFonts w:ascii="Times New Roman" w:hAnsi="Times New Roman" w:cs="Times New Roman"/>
                                  <w:b/>
                                  <w:i w:val="0"/>
                                  <w:color w:val="000000" w:themeColor="text1"/>
                                  <w:sz w:val="24"/>
                                  <w:szCs w:val="24"/>
                                </w:rPr>
                                <w:fldChar w:fldCharType="begin"/>
                              </w:r>
                              <w:r w:rsidRPr="00002B02">
                                <w:rPr>
                                  <w:rFonts w:ascii="Times New Roman" w:hAnsi="Times New Roman" w:cs="Times New Roman"/>
                                  <w:b/>
                                  <w:i w:val="0"/>
                                  <w:color w:val="000000" w:themeColor="text1"/>
                                  <w:sz w:val="24"/>
                                  <w:szCs w:val="24"/>
                                  <w:lang w:val="en-US"/>
                                </w:rPr>
                                <w:instrText xml:space="preserve"> SEQ Figure \* ARABIC </w:instrText>
                              </w:r>
                              <w:r w:rsidRPr="00002B02">
                                <w:rPr>
                                  <w:rFonts w:ascii="Times New Roman" w:hAnsi="Times New Roman" w:cs="Times New Roman"/>
                                  <w:b/>
                                  <w:i w:val="0"/>
                                  <w:color w:val="000000" w:themeColor="text1"/>
                                  <w:sz w:val="24"/>
                                  <w:szCs w:val="24"/>
                                </w:rPr>
                                <w:fldChar w:fldCharType="separate"/>
                              </w:r>
                              <w:r w:rsidRPr="00002B02">
                                <w:rPr>
                                  <w:rFonts w:ascii="Times New Roman" w:hAnsi="Times New Roman" w:cs="Times New Roman"/>
                                  <w:b/>
                                  <w:i w:val="0"/>
                                  <w:noProof/>
                                  <w:color w:val="000000" w:themeColor="text1"/>
                                  <w:sz w:val="24"/>
                                  <w:szCs w:val="24"/>
                                  <w:lang w:val="en-US"/>
                                </w:rPr>
                                <w:t>6</w:t>
                              </w:r>
                              <w:r w:rsidRPr="00002B02">
                                <w:rPr>
                                  <w:rFonts w:ascii="Times New Roman" w:hAnsi="Times New Roman" w:cs="Times New Roman"/>
                                  <w:b/>
                                  <w:i w:val="0"/>
                                  <w:color w:val="000000" w:themeColor="text1"/>
                                  <w:sz w:val="24"/>
                                  <w:szCs w:val="24"/>
                                </w:rPr>
                                <w:fldChar w:fldCharType="end"/>
                              </w:r>
                              <w:bookmarkEnd w:id="64"/>
                              <w:r w:rsidRPr="00002B02">
                                <w:rPr>
                                  <w:rFonts w:ascii="Times New Roman" w:hAnsi="Times New Roman" w:cs="Times New Roman"/>
                                  <w:b/>
                                  <w:i w:val="0"/>
                                  <w:color w:val="000000" w:themeColor="text1"/>
                                  <w:sz w:val="24"/>
                                  <w:szCs w:val="24"/>
                                  <w:lang w:val="en-US"/>
                                </w:rPr>
                                <w:t xml:space="preserve"> </w:t>
                              </w:r>
                              <w:r w:rsidRPr="00002B02">
                                <w:rPr>
                                  <w:rFonts w:ascii="Times New Roman" w:hAnsi="Times New Roman" w:cs="Times New Roman"/>
                                  <w:i w:val="0"/>
                                  <w:color w:val="000000" w:themeColor="text1"/>
                                  <w:sz w:val="24"/>
                                  <w:szCs w:val="24"/>
                                  <w:lang w:val="en-US"/>
                                </w:rPr>
                                <w:t xml:space="preserve">Artefact scores (bivariate correlation of BCG artefact with ICA component signal time course) </w:t>
                              </w:r>
                              <w:r>
                                <w:rPr>
                                  <w:rFonts w:ascii="Times New Roman" w:hAnsi="Times New Roman" w:cs="Times New Roman"/>
                                  <w:i w:val="0"/>
                                  <w:color w:val="000000" w:themeColor="text1"/>
                                  <w:sz w:val="24"/>
                                  <w:szCs w:val="24"/>
                                  <w:lang w:val="en-US"/>
                                </w:rPr>
                                <w:t>of ICA components from subject 10</w:t>
                              </w:r>
                              <w:r w:rsidRPr="00002B02">
                                <w:rPr>
                                  <w:rFonts w:ascii="Times New Roman" w:hAnsi="Times New Roman" w:cs="Times New Roman"/>
                                  <w:i w:val="0"/>
                                  <w:color w:val="000000" w:themeColor="text1"/>
                                  <w:sz w:val="24"/>
                                  <w:szCs w:val="24"/>
                                  <w:lang w:val="en-US"/>
                                </w:rPr>
                                <w:t>.</w:t>
                              </w:r>
                            </w:p>
                            <w:p w14:paraId="30FE7ABF" w14:textId="77777777" w:rsidR="00A35762" w:rsidRDefault="00A357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1E7D3B" id="Group 17" o:spid="_x0000_s1199" style="position:absolute;left:0;text-align:left;margin-left:0;margin-top:230.15pt;width:438.25pt;height:222.25pt;z-index:251698176;mso-wrap-distance-top:14.2pt;mso-wrap-distance-bottom:14.2pt;mso-position-vertical-relative:page;mso-width-relative:margin;mso-height-relative:margin" coordsize="55656,2822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">
                <v:shape id="Picture 3" o:spid="_x0000_s1200" type="#_x0000_t75" style="position:absolute;width:55219;height:23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">
                  <v:imagedata r:id="rId31" o:title=""/>
                </v:shape>
                <v:shape id="Text Box 16" o:spid="_x0000_s1201" type="#_x0000_t202" style="position:absolute;top:23832;width:55656;height:4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37A5017D" w14:textId="3628BF3C" w:rsidR="00A35762" w:rsidRPr="00002B02" w:rsidRDefault="00A35762" w:rsidP="00A35762">
                        <w:pPr>
                          <w:pStyle w:val="Caption"/>
                          <w:rPr>
                            <w:rFonts w:ascii="Times New Roman" w:hAnsi="Times New Roman" w:cs="Times New Roman"/>
                            <w:i w:val="0"/>
                            <w:sz w:val="24"/>
                            <w:szCs w:val="24"/>
                            <w:lang w:val="en-US"/>
                          </w:rPr>
                        </w:pPr>
                        <w:bookmarkStart w:id="65" w:name="_Ref509733675"/>
                        <w:r w:rsidRPr="00002B02">
                          <w:rPr>
                            <w:rFonts w:ascii="Times New Roman" w:hAnsi="Times New Roman" w:cs="Times New Roman"/>
                            <w:b/>
                            <w:i w:val="0"/>
                            <w:color w:val="000000" w:themeColor="text1"/>
                            <w:sz w:val="24"/>
                            <w:szCs w:val="24"/>
                            <w:lang w:val="en-US"/>
                          </w:rPr>
                          <w:t xml:space="preserve">Figure </w:t>
                        </w:r>
                        <w:r w:rsidRPr="00002B02">
                          <w:rPr>
                            <w:rFonts w:ascii="Times New Roman" w:hAnsi="Times New Roman" w:cs="Times New Roman"/>
                            <w:b/>
                            <w:i w:val="0"/>
                            <w:color w:val="000000" w:themeColor="text1"/>
                            <w:sz w:val="24"/>
                            <w:szCs w:val="24"/>
                          </w:rPr>
                          <w:fldChar w:fldCharType="begin"/>
                        </w:r>
                        <w:r w:rsidRPr="00002B02">
                          <w:rPr>
                            <w:rFonts w:ascii="Times New Roman" w:hAnsi="Times New Roman" w:cs="Times New Roman"/>
                            <w:b/>
                            <w:i w:val="0"/>
                            <w:color w:val="000000" w:themeColor="text1"/>
                            <w:sz w:val="24"/>
                            <w:szCs w:val="24"/>
                            <w:lang w:val="en-US"/>
                          </w:rPr>
                          <w:instrText xml:space="preserve"> SEQ Figure \* ARABIC </w:instrText>
                        </w:r>
                        <w:r w:rsidRPr="00002B02">
                          <w:rPr>
                            <w:rFonts w:ascii="Times New Roman" w:hAnsi="Times New Roman" w:cs="Times New Roman"/>
                            <w:b/>
                            <w:i w:val="0"/>
                            <w:color w:val="000000" w:themeColor="text1"/>
                            <w:sz w:val="24"/>
                            <w:szCs w:val="24"/>
                          </w:rPr>
                          <w:fldChar w:fldCharType="separate"/>
                        </w:r>
                        <w:r w:rsidRPr="00002B02">
                          <w:rPr>
                            <w:rFonts w:ascii="Times New Roman" w:hAnsi="Times New Roman" w:cs="Times New Roman"/>
                            <w:b/>
                            <w:i w:val="0"/>
                            <w:noProof/>
                            <w:color w:val="000000" w:themeColor="text1"/>
                            <w:sz w:val="24"/>
                            <w:szCs w:val="24"/>
                            <w:lang w:val="en-US"/>
                          </w:rPr>
                          <w:t>6</w:t>
                        </w:r>
                        <w:r w:rsidRPr="00002B02">
                          <w:rPr>
                            <w:rFonts w:ascii="Times New Roman" w:hAnsi="Times New Roman" w:cs="Times New Roman"/>
                            <w:b/>
                            <w:i w:val="0"/>
                            <w:color w:val="000000" w:themeColor="text1"/>
                            <w:sz w:val="24"/>
                            <w:szCs w:val="24"/>
                          </w:rPr>
                          <w:fldChar w:fldCharType="end"/>
                        </w:r>
                        <w:bookmarkEnd w:id="65"/>
                        <w:r w:rsidRPr="00002B02">
                          <w:rPr>
                            <w:rFonts w:ascii="Times New Roman" w:hAnsi="Times New Roman" w:cs="Times New Roman"/>
                            <w:b/>
                            <w:i w:val="0"/>
                            <w:color w:val="000000" w:themeColor="text1"/>
                            <w:sz w:val="24"/>
                            <w:szCs w:val="24"/>
                            <w:lang w:val="en-US"/>
                          </w:rPr>
                          <w:t xml:space="preserve"> </w:t>
                        </w:r>
                        <w:r w:rsidRPr="00002B02">
                          <w:rPr>
                            <w:rFonts w:ascii="Times New Roman" w:hAnsi="Times New Roman" w:cs="Times New Roman"/>
                            <w:i w:val="0"/>
                            <w:color w:val="000000" w:themeColor="text1"/>
                            <w:sz w:val="24"/>
                            <w:szCs w:val="24"/>
                            <w:lang w:val="en-US"/>
                          </w:rPr>
                          <w:t xml:space="preserve">Artefact scores (bivariate correlation of BCG artefact with ICA component signal time course) </w:t>
                        </w:r>
                        <w:r>
                          <w:rPr>
                            <w:rFonts w:ascii="Times New Roman" w:hAnsi="Times New Roman" w:cs="Times New Roman"/>
                            <w:i w:val="0"/>
                            <w:color w:val="000000" w:themeColor="text1"/>
                            <w:sz w:val="24"/>
                            <w:szCs w:val="24"/>
                            <w:lang w:val="en-US"/>
                          </w:rPr>
                          <w:t>of ICA components from subject 10</w:t>
                        </w:r>
                        <w:r w:rsidRPr="00002B02">
                          <w:rPr>
                            <w:rFonts w:ascii="Times New Roman" w:hAnsi="Times New Roman" w:cs="Times New Roman"/>
                            <w:i w:val="0"/>
                            <w:color w:val="000000" w:themeColor="text1"/>
                            <w:sz w:val="24"/>
                            <w:szCs w:val="24"/>
                            <w:lang w:val="en-US"/>
                          </w:rPr>
                          <w:t>.</w:t>
                        </w:r>
                      </w:p>
                      <w:p w14:paraId="30FE7ABF" w14:textId="77777777" w:rsidR="00A35762" w:rsidRDefault="00A35762"/>
                    </w:txbxContent>
                  </v:textbox>
                </v:shape>
                <w10:wrap type="topAndBottom" anchory="page"/>
              </v:group>
            </w:pict>
          </mc:Fallback>
        </mc:AlternateContent>
      </w:r>
      <w:r w:rsidR="00987851">
        <w:rPr>
          <w:rFonts w:ascii="Times New Roman" w:hAnsi="Times New Roman" w:cs="Times New Roman"/>
          <w:sz w:val="24"/>
          <w:szCs w:val="24"/>
        </w:rPr>
        <w:t>spectral power</w:t>
      </w:r>
      <w:r w:rsidR="00670CC2" w:rsidRPr="00670CC2">
        <w:rPr>
          <w:rFonts w:ascii="Times New Roman" w:hAnsi="Times New Roman" w:cs="Times New Roman"/>
          <w:sz w:val="24"/>
          <w:szCs w:val="24"/>
        </w:rPr>
        <w:t xml:space="preserve">. </w:t>
      </w:r>
    </w:p>
    <w:p w14:paraId="034E0476" w14:textId="6A638F06" w:rsidR="00EB7C5D" w:rsidRPr="00A6584E" w:rsidRDefault="00670CC2" w:rsidP="00A6584E">
      <w:pPr>
        <w:spacing w:after="0" w:line="360" w:lineRule="auto"/>
        <w:ind w:firstLine="425"/>
        <w:jc w:val="both"/>
        <w:rPr>
          <w:rFonts w:ascii="Times New Roman" w:hAnsi="Times New Roman" w:cs="Times New Roman"/>
          <w:sz w:val="24"/>
          <w:szCs w:val="24"/>
        </w:rPr>
      </w:pPr>
      <w:r w:rsidRPr="00670CC2">
        <w:rPr>
          <w:rFonts w:ascii="Times New Roman" w:hAnsi="Times New Roman" w:cs="Times New Roman"/>
          <w:sz w:val="24"/>
          <w:szCs w:val="24"/>
        </w:rPr>
        <w:t>Epochs for all events we</w:t>
      </w:r>
      <w:r w:rsidR="004528FA">
        <w:rPr>
          <w:rFonts w:ascii="Times New Roman" w:hAnsi="Times New Roman" w:cs="Times New Roman"/>
          <w:sz w:val="24"/>
          <w:szCs w:val="24"/>
        </w:rPr>
        <w:t>re extracted 1000 ms prior and 1</w:t>
      </w:r>
      <w:r w:rsidRPr="00670CC2">
        <w:rPr>
          <w:rFonts w:ascii="Times New Roman" w:hAnsi="Times New Roman" w:cs="Times New Roman"/>
          <w:sz w:val="24"/>
          <w:szCs w:val="24"/>
        </w:rPr>
        <w:t>500 ms after the event. The large interval before the event onset was chosen to provide a baseline window for time-frequency analyses. Only trials</w:t>
      </w:r>
      <w:r w:rsidR="004528FA">
        <w:rPr>
          <w:rFonts w:ascii="Times New Roman" w:hAnsi="Times New Roman" w:cs="Times New Roman"/>
          <w:sz w:val="24"/>
          <w:szCs w:val="24"/>
        </w:rPr>
        <w:t xml:space="preserve"> followed by a correct response and</w:t>
      </w:r>
      <w:r w:rsidRPr="00670CC2">
        <w:rPr>
          <w:rFonts w:ascii="Times New Roman" w:hAnsi="Times New Roman" w:cs="Times New Roman"/>
          <w:sz w:val="24"/>
          <w:szCs w:val="24"/>
        </w:rPr>
        <w:t xml:space="preserve"> with a reaction t</w:t>
      </w:r>
      <w:r w:rsidR="004528FA">
        <w:rPr>
          <w:rFonts w:ascii="Times New Roman" w:hAnsi="Times New Roman" w:cs="Times New Roman"/>
          <w:sz w:val="24"/>
          <w:szCs w:val="24"/>
        </w:rPr>
        <w:t>ime of above 100 ms and below 8</w:t>
      </w:r>
      <w:r w:rsidRPr="00670CC2">
        <w:rPr>
          <w:rFonts w:ascii="Times New Roman" w:hAnsi="Times New Roman" w:cs="Times New Roman"/>
          <w:sz w:val="24"/>
          <w:szCs w:val="24"/>
        </w:rPr>
        <w:t>00 ms were considered valid for epoching. Cue</w:t>
      </w:r>
      <w:r w:rsidR="004528FA">
        <w:rPr>
          <w:rFonts w:ascii="Times New Roman" w:hAnsi="Times New Roman" w:cs="Times New Roman"/>
          <w:sz w:val="24"/>
          <w:szCs w:val="24"/>
        </w:rPr>
        <w:t xml:space="preserve">- and probe-locked </w:t>
      </w:r>
      <w:r w:rsidRPr="00670CC2">
        <w:rPr>
          <w:rFonts w:ascii="Times New Roman" w:hAnsi="Times New Roman" w:cs="Times New Roman"/>
          <w:sz w:val="24"/>
          <w:szCs w:val="24"/>
        </w:rPr>
        <w:t>epochs were included. Before averaging, trials likely contaminated by uncorrected movement artifacts were marked and excluded from grand averages (max. voltage gradient of 25 µV/ms; max. amplitude of –/+100 µV). ERPs for cues and probes were derived separately for each subject and afterwards baseline corrected for the time window 250 ms prior to the event onset.</w:t>
      </w:r>
    </w:p>
    <w:p w14:paraId="4D43F38F" w14:textId="71D14826" w:rsidR="00166DDC" w:rsidRPr="00F4550C" w:rsidRDefault="00166DDC" w:rsidP="00EB7C5D">
      <w:pPr>
        <w:rPr>
          <w:rFonts w:ascii="Times New Roman" w:hAnsi="Times New Roman" w:cs="Times New Roman"/>
        </w:rPr>
      </w:pPr>
    </w:p>
    <w:p w14:paraId="25E77401" w14:textId="64230984" w:rsidR="00EB7C5D" w:rsidRPr="00F4550C" w:rsidRDefault="00284856" w:rsidP="00EB7C5D">
      <w:pPr>
        <w:pStyle w:val="Heading2"/>
        <w:rPr>
          <w:rFonts w:ascii="Times New Roman" w:hAnsi="Times New Roman" w:cs="Times New Roman"/>
          <w:color w:val="auto"/>
        </w:rPr>
      </w:pPr>
      <w:bookmarkStart w:id="66" w:name="_Toc509584975"/>
      <w:r>
        <w:rPr>
          <w:rFonts w:ascii="Times New Roman" w:hAnsi="Times New Roman" w:cs="Times New Roman"/>
          <w:color w:val="auto"/>
        </w:rPr>
        <w:t>2.6</w:t>
      </w:r>
      <w:r w:rsidR="00EB7C5D" w:rsidRPr="00F4550C">
        <w:rPr>
          <w:rFonts w:ascii="Times New Roman" w:hAnsi="Times New Roman" w:cs="Times New Roman"/>
          <w:color w:val="auto"/>
        </w:rPr>
        <w:t xml:space="preserve"> Multimodal data analysis</w:t>
      </w:r>
      <w:bookmarkEnd w:id="66"/>
    </w:p>
    <w:p w14:paraId="2F12FBC9" w14:textId="77777777" w:rsidR="00016E35" w:rsidRPr="00F4550C" w:rsidRDefault="00016E35" w:rsidP="00016E35">
      <w:pPr>
        <w:rPr>
          <w:rFonts w:ascii="Times New Roman" w:hAnsi="Times New Roman" w:cs="Times New Roman"/>
        </w:rPr>
      </w:pPr>
    </w:p>
    <w:p w14:paraId="065208FE" w14:textId="0F925A2C" w:rsidR="00016E35" w:rsidRDefault="00284856" w:rsidP="00016E35">
      <w:pPr>
        <w:pStyle w:val="Heading3"/>
        <w:ind w:left="720"/>
        <w:rPr>
          <w:rFonts w:ascii="Times New Roman" w:hAnsi="Times New Roman" w:cs="Times New Roman"/>
          <w:color w:val="auto"/>
        </w:rPr>
      </w:pPr>
      <w:bookmarkStart w:id="67" w:name="_Toc509584976"/>
      <w:r>
        <w:rPr>
          <w:rFonts w:ascii="Times New Roman" w:hAnsi="Times New Roman" w:cs="Times New Roman"/>
          <w:color w:val="auto"/>
        </w:rPr>
        <w:t>2.6</w:t>
      </w:r>
      <w:r w:rsidR="00EB7C5D" w:rsidRPr="00F4550C">
        <w:rPr>
          <w:rFonts w:ascii="Times New Roman" w:hAnsi="Times New Roman" w:cs="Times New Roman"/>
          <w:color w:val="auto"/>
        </w:rPr>
        <w:t>.1</w:t>
      </w:r>
      <w:r w:rsidR="00016E35" w:rsidRPr="00F4550C">
        <w:rPr>
          <w:rFonts w:ascii="Times New Roman" w:hAnsi="Times New Roman" w:cs="Times New Roman"/>
          <w:color w:val="auto"/>
        </w:rPr>
        <w:t xml:space="preserve"> </w:t>
      </w:r>
      <w:r w:rsidR="00EB7C5D" w:rsidRPr="00F4550C">
        <w:rPr>
          <w:rFonts w:ascii="Times New Roman" w:hAnsi="Times New Roman" w:cs="Times New Roman"/>
          <w:color w:val="auto"/>
        </w:rPr>
        <w:t>Asymmetric data integration</w:t>
      </w:r>
      <w:bookmarkEnd w:id="67"/>
    </w:p>
    <w:p w14:paraId="38CC640B" w14:textId="77777777" w:rsidR="00B36B4A" w:rsidRDefault="00B36B4A" w:rsidP="00B36B4A"/>
    <w:p w14:paraId="142FA9E1" w14:textId="278203A1" w:rsidR="00016E35" w:rsidRDefault="00284856" w:rsidP="00B36B4A">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For asymmetric data integration</w:t>
      </w:r>
    </w:p>
    <w:p w14:paraId="41D211C7" w14:textId="77777777" w:rsidR="00284856" w:rsidRPr="00F4550C" w:rsidRDefault="00284856" w:rsidP="00B36B4A">
      <w:pPr>
        <w:spacing w:after="0" w:line="360" w:lineRule="auto"/>
        <w:ind w:firstLine="425"/>
        <w:jc w:val="both"/>
        <w:rPr>
          <w:rFonts w:ascii="Times New Roman" w:hAnsi="Times New Roman" w:cs="Times New Roman"/>
        </w:rPr>
      </w:pPr>
    </w:p>
    <w:p w14:paraId="0394D9A9" w14:textId="5B740BEE" w:rsidR="00016E35" w:rsidRPr="00F4550C" w:rsidRDefault="00EB7C5D" w:rsidP="00016E35">
      <w:pPr>
        <w:pStyle w:val="Heading3"/>
        <w:ind w:left="720"/>
        <w:rPr>
          <w:rFonts w:ascii="Times New Roman" w:hAnsi="Times New Roman" w:cs="Times New Roman"/>
          <w:color w:val="auto"/>
        </w:rPr>
      </w:pPr>
      <w:bookmarkStart w:id="68" w:name="_Toc509584977"/>
      <w:r w:rsidRPr="00F4550C">
        <w:rPr>
          <w:rFonts w:ascii="Times New Roman" w:hAnsi="Times New Roman" w:cs="Times New Roman"/>
          <w:color w:val="auto"/>
        </w:rPr>
        <w:t>2</w:t>
      </w:r>
      <w:r w:rsidR="00284856">
        <w:rPr>
          <w:rFonts w:ascii="Times New Roman" w:hAnsi="Times New Roman" w:cs="Times New Roman"/>
          <w:color w:val="auto"/>
        </w:rPr>
        <w:t>.6</w:t>
      </w:r>
      <w:r w:rsidRPr="00F4550C">
        <w:rPr>
          <w:rFonts w:ascii="Times New Roman" w:hAnsi="Times New Roman" w:cs="Times New Roman"/>
          <w:color w:val="auto"/>
        </w:rPr>
        <w:t>.2</w:t>
      </w:r>
      <w:r w:rsidR="00016E35" w:rsidRPr="00F4550C">
        <w:rPr>
          <w:rFonts w:ascii="Times New Roman" w:hAnsi="Times New Roman" w:cs="Times New Roman"/>
          <w:color w:val="auto"/>
        </w:rPr>
        <w:t xml:space="preserve"> </w:t>
      </w:r>
      <w:r w:rsidRPr="00F4550C">
        <w:rPr>
          <w:rFonts w:ascii="Times New Roman" w:hAnsi="Times New Roman" w:cs="Times New Roman"/>
          <w:color w:val="auto"/>
        </w:rPr>
        <w:t>Joint and Parallel ICA</w:t>
      </w:r>
      <w:bookmarkEnd w:id="68"/>
    </w:p>
    <w:p w14:paraId="006ECF5D" w14:textId="77777777" w:rsidR="00016E35" w:rsidRPr="00F4550C" w:rsidRDefault="00016E35" w:rsidP="00016E35">
      <w:pPr>
        <w:rPr>
          <w:rFonts w:ascii="Times New Roman" w:hAnsi="Times New Roman" w:cs="Times New Roman"/>
        </w:rPr>
      </w:pPr>
    </w:p>
    <w:p w14:paraId="3615C148" w14:textId="6B093D51" w:rsidR="00463168" w:rsidRPr="00F4550C" w:rsidRDefault="00284856" w:rsidP="00463168">
      <w:pPr>
        <w:pStyle w:val="Heading3"/>
        <w:ind w:left="720"/>
        <w:rPr>
          <w:rFonts w:ascii="Times New Roman" w:hAnsi="Times New Roman" w:cs="Times New Roman"/>
          <w:color w:val="auto"/>
        </w:rPr>
      </w:pPr>
      <w:bookmarkStart w:id="69" w:name="_Toc509584978"/>
      <w:r>
        <w:rPr>
          <w:rFonts w:ascii="Times New Roman" w:hAnsi="Times New Roman" w:cs="Times New Roman"/>
          <w:color w:val="auto"/>
        </w:rPr>
        <w:t>2.6</w:t>
      </w:r>
      <w:r w:rsidR="004A53BD">
        <w:rPr>
          <w:rFonts w:ascii="Times New Roman" w:hAnsi="Times New Roman" w:cs="Times New Roman"/>
          <w:color w:val="auto"/>
        </w:rPr>
        <w:t>.3</w:t>
      </w:r>
      <w:r w:rsidR="00463168" w:rsidRPr="00F4550C">
        <w:rPr>
          <w:rFonts w:ascii="Times New Roman" w:hAnsi="Times New Roman" w:cs="Times New Roman"/>
          <w:color w:val="auto"/>
        </w:rPr>
        <w:t xml:space="preserve"> </w:t>
      </w:r>
      <w:r w:rsidR="00580276" w:rsidRPr="00F4550C">
        <w:rPr>
          <w:rFonts w:ascii="Times New Roman" w:hAnsi="Times New Roman" w:cs="Times New Roman"/>
          <w:color w:val="auto"/>
        </w:rPr>
        <w:t>Multiway Partial Least Squares regression</w:t>
      </w:r>
      <w:bookmarkEnd w:id="69"/>
      <w:r w:rsidR="00580276" w:rsidRPr="00F4550C">
        <w:rPr>
          <w:rFonts w:ascii="Times New Roman" w:hAnsi="Times New Roman" w:cs="Times New Roman"/>
          <w:color w:val="auto"/>
        </w:rPr>
        <w:t xml:space="preserve"> </w:t>
      </w:r>
    </w:p>
    <w:p w14:paraId="7BA4BE39" w14:textId="77777777" w:rsidR="00463168" w:rsidRPr="00F4550C" w:rsidRDefault="00463168" w:rsidP="00463168">
      <w:pPr>
        <w:rPr>
          <w:rFonts w:ascii="Times New Roman" w:hAnsi="Times New Roman" w:cs="Times New Roman"/>
        </w:rPr>
      </w:pPr>
    </w:p>
    <w:p w14:paraId="7A22788E" w14:textId="20054F04" w:rsidR="00016E35" w:rsidRPr="00F4550C" w:rsidRDefault="00284856" w:rsidP="00016E35">
      <w:pPr>
        <w:pStyle w:val="Heading3"/>
        <w:ind w:left="720"/>
        <w:rPr>
          <w:rFonts w:ascii="Times New Roman" w:hAnsi="Times New Roman" w:cs="Times New Roman"/>
          <w:color w:val="auto"/>
        </w:rPr>
      </w:pPr>
      <w:bookmarkStart w:id="70" w:name="_Toc509584979"/>
      <w:r>
        <w:rPr>
          <w:rFonts w:ascii="Times New Roman" w:hAnsi="Times New Roman" w:cs="Times New Roman"/>
          <w:color w:val="auto"/>
        </w:rPr>
        <w:t>2.6</w:t>
      </w:r>
      <w:r w:rsidR="004A53BD">
        <w:rPr>
          <w:rFonts w:ascii="Times New Roman" w:hAnsi="Times New Roman" w:cs="Times New Roman"/>
          <w:color w:val="auto"/>
        </w:rPr>
        <w:t>.4</w:t>
      </w:r>
      <w:r w:rsidR="00016E35" w:rsidRPr="00F4550C">
        <w:rPr>
          <w:rFonts w:ascii="Times New Roman" w:hAnsi="Times New Roman" w:cs="Times New Roman"/>
          <w:color w:val="auto"/>
        </w:rPr>
        <w:t xml:space="preserve"> </w:t>
      </w:r>
      <w:r w:rsidR="004F132F" w:rsidRPr="00F4550C">
        <w:rPr>
          <w:rFonts w:ascii="Times New Roman" w:hAnsi="Times New Roman" w:cs="Times New Roman"/>
          <w:color w:val="auto"/>
        </w:rPr>
        <w:t>Multilevel</w:t>
      </w:r>
      <w:r w:rsidR="00580276" w:rsidRPr="00F4550C">
        <w:rPr>
          <w:rFonts w:ascii="Times New Roman" w:hAnsi="Times New Roman" w:cs="Times New Roman"/>
          <w:color w:val="auto"/>
        </w:rPr>
        <w:t xml:space="preserve"> modeling</w:t>
      </w:r>
      <w:bookmarkEnd w:id="70"/>
    </w:p>
    <w:p w14:paraId="1777D680" w14:textId="77777777" w:rsidR="00016E35" w:rsidRPr="00F4550C" w:rsidRDefault="00016E35" w:rsidP="00016E35">
      <w:pPr>
        <w:rPr>
          <w:rFonts w:ascii="Times New Roman" w:hAnsi="Times New Roman" w:cs="Times New Roman"/>
        </w:rPr>
      </w:pPr>
    </w:p>
    <w:p w14:paraId="42C8F9E7" w14:textId="5055D570" w:rsidR="004B20E5" w:rsidRPr="00F4550C" w:rsidRDefault="004B20E5" w:rsidP="00525F5D">
      <w:pPr>
        <w:pStyle w:val="Heading1"/>
        <w:rPr>
          <w:rFonts w:ascii="Times New Roman" w:hAnsi="Times New Roman" w:cs="Times New Roman"/>
          <w:color w:val="auto"/>
          <w:sz w:val="28"/>
        </w:rPr>
      </w:pPr>
      <w:bookmarkStart w:id="71" w:name="_Toc509584980"/>
      <w:r w:rsidRPr="00F4550C">
        <w:rPr>
          <w:rFonts w:ascii="Times New Roman" w:hAnsi="Times New Roman" w:cs="Times New Roman"/>
          <w:color w:val="auto"/>
          <w:sz w:val="28"/>
        </w:rPr>
        <w:t xml:space="preserve">3. </w:t>
      </w:r>
      <w:r w:rsidR="00525F5D" w:rsidRPr="00F4550C">
        <w:rPr>
          <w:rFonts w:ascii="Times New Roman" w:hAnsi="Times New Roman" w:cs="Times New Roman"/>
          <w:color w:val="auto"/>
          <w:sz w:val="28"/>
        </w:rPr>
        <w:t>Results</w:t>
      </w:r>
      <w:bookmarkEnd w:id="71"/>
    </w:p>
    <w:p w14:paraId="1B6528EA" w14:textId="437A9292" w:rsidR="00525F5D" w:rsidRPr="00F4550C" w:rsidRDefault="00525F5D" w:rsidP="00525F5D">
      <w:pPr>
        <w:pStyle w:val="Heading1"/>
        <w:rPr>
          <w:rFonts w:ascii="Times New Roman" w:hAnsi="Times New Roman" w:cs="Times New Roman"/>
          <w:color w:val="auto"/>
          <w:sz w:val="28"/>
        </w:rPr>
      </w:pPr>
      <w:bookmarkStart w:id="72" w:name="_Toc509584981"/>
      <w:r w:rsidRPr="00F4550C">
        <w:rPr>
          <w:rFonts w:ascii="Times New Roman" w:hAnsi="Times New Roman" w:cs="Times New Roman"/>
          <w:color w:val="auto"/>
          <w:sz w:val="28"/>
        </w:rPr>
        <w:t>4. Discussion</w:t>
      </w:r>
      <w:bookmarkEnd w:id="72"/>
    </w:p>
    <w:p w14:paraId="3327FB72" w14:textId="3AE6CE06" w:rsidR="004B20E5" w:rsidRPr="00F4550C" w:rsidRDefault="00525F5D" w:rsidP="00016E35">
      <w:pPr>
        <w:pStyle w:val="Heading1"/>
        <w:rPr>
          <w:rFonts w:ascii="Times New Roman" w:hAnsi="Times New Roman" w:cs="Times New Roman"/>
          <w:color w:val="auto"/>
          <w:sz w:val="28"/>
        </w:rPr>
      </w:pPr>
      <w:bookmarkStart w:id="73" w:name="_Toc509584982"/>
      <w:r w:rsidRPr="00F4550C">
        <w:rPr>
          <w:rFonts w:ascii="Times New Roman" w:hAnsi="Times New Roman" w:cs="Times New Roman"/>
          <w:color w:val="auto"/>
          <w:sz w:val="28"/>
        </w:rPr>
        <w:t>5</w:t>
      </w:r>
      <w:r w:rsidR="004B20E5" w:rsidRPr="00F4550C">
        <w:rPr>
          <w:rFonts w:ascii="Times New Roman" w:hAnsi="Times New Roman" w:cs="Times New Roman"/>
          <w:color w:val="auto"/>
          <w:sz w:val="28"/>
        </w:rPr>
        <w:t>. References</w:t>
      </w:r>
      <w:bookmarkEnd w:id="73"/>
    </w:p>
    <w:p w14:paraId="1FE606CE" w14:textId="77777777" w:rsidR="003B3E4B" w:rsidRPr="00F4550C" w:rsidRDefault="003B3E4B" w:rsidP="003B3E4B">
      <w:pPr>
        <w:rPr>
          <w:rFonts w:ascii="Times New Roman" w:hAnsi="Times New Roman" w:cs="Times New Roman"/>
        </w:rPr>
      </w:pPr>
    </w:p>
    <w:p w14:paraId="200FA12C" w14:textId="1398B1E4" w:rsidR="00B14104" w:rsidRPr="00B14104" w:rsidRDefault="003B3E4B" w:rsidP="00B14104">
      <w:pPr>
        <w:widowControl w:val="0"/>
        <w:autoSpaceDE w:val="0"/>
        <w:autoSpaceDN w:val="0"/>
        <w:adjustRightInd w:val="0"/>
        <w:spacing w:line="240" w:lineRule="auto"/>
        <w:ind w:left="480" w:hanging="480"/>
        <w:rPr>
          <w:rFonts w:ascii="Times New Roman" w:hAnsi="Times New Roman" w:cs="Times New Roman"/>
          <w:noProof/>
        </w:rPr>
      </w:pPr>
      <w:r w:rsidRPr="00F4550C">
        <w:rPr>
          <w:rFonts w:ascii="Times New Roman" w:hAnsi="Times New Roman" w:cs="Times New Roman"/>
        </w:rPr>
        <w:fldChar w:fldCharType="begin" w:fldLock="1"/>
      </w:r>
      <w:r w:rsidRPr="00F4550C">
        <w:rPr>
          <w:rFonts w:ascii="Times New Roman" w:hAnsi="Times New Roman" w:cs="Times New Roman"/>
        </w:rPr>
        <w:instrText xml:space="preserve">ADDIN Mendeley Bibliography CSL_BIBLIOGRAPHY </w:instrText>
      </w:r>
      <w:r w:rsidRPr="00F4550C">
        <w:rPr>
          <w:rFonts w:ascii="Times New Roman" w:hAnsi="Times New Roman" w:cs="Times New Roman"/>
        </w:rPr>
        <w:fldChar w:fldCharType="separate"/>
      </w:r>
      <w:r w:rsidR="00B14104" w:rsidRPr="00B14104">
        <w:rPr>
          <w:rFonts w:ascii="Times New Roman" w:hAnsi="Times New Roman" w:cs="Times New Roman"/>
          <w:noProof/>
        </w:rPr>
        <w:t xml:space="preserve">Albares, M., Lio, G., Criaud, M., Anton, J. L., Desmurget, M., &amp; Boulinguez, P. (2014). The dorsal medial frontal cortex mediates automatic motor inhibition in uncertain contexts: Evidence from combined fMRI and EEG studies. </w:t>
      </w:r>
      <w:r w:rsidR="00B14104" w:rsidRPr="00B14104">
        <w:rPr>
          <w:rFonts w:ascii="Times New Roman" w:hAnsi="Times New Roman" w:cs="Times New Roman"/>
          <w:i/>
          <w:iCs/>
          <w:noProof/>
        </w:rPr>
        <w:t>Human Brain Mapping</w:t>
      </w:r>
      <w:r w:rsidR="00B14104" w:rsidRPr="00B14104">
        <w:rPr>
          <w:rFonts w:ascii="Times New Roman" w:hAnsi="Times New Roman" w:cs="Times New Roman"/>
          <w:noProof/>
        </w:rPr>
        <w:t xml:space="preserve">, </w:t>
      </w:r>
      <w:r w:rsidR="00B14104" w:rsidRPr="00B14104">
        <w:rPr>
          <w:rFonts w:ascii="Times New Roman" w:hAnsi="Times New Roman" w:cs="Times New Roman"/>
          <w:i/>
          <w:iCs/>
          <w:noProof/>
        </w:rPr>
        <w:t>35</w:t>
      </w:r>
      <w:r w:rsidR="00B14104" w:rsidRPr="00B14104">
        <w:rPr>
          <w:rFonts w:ascii="Times New Roman" w:hAnsi="Times New Roman" w:cs="Times New Roman"/>
          <w:noProof/>
        </w:rPr>
        <w:t>(11), 5517–5531. https://doi.org/10.1002/hbm.22567</w:t>
      </w:r>
    </w:p>
    <w:p w14:paraId="12A6E90F"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Allen, P. J., Josephs, O., &amp; Turner, R. (2000a). A method for removing imaging artifact from continuous EEG recorded during functional MRI.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12</w:t>
      </w:r>
      <w:r w:rsidRPr="00B14104">
        <w:rPr>
          <w:rFonts w:ascii="Times New Roman" w:hAnsi="Times New Roman" w:cs="Times New Roman"/>
          <w:noProof/>
        </w:rPr>
        <w:t>(2), 230–239. https://doi.org/10.1006/nimg.2000.0599</w:t>
      </w:r>
    </w:p>
    <w:p w14:paraId="28479049"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Allen, P. J., Josephs, O., &amp; Turner, R. (2000b). A method for removing imaging artifact from continuous EEG recorded during functional MRI. </w:t>
      </w:r>
      <w:r w:rsidRPr="00A35762">
        <w:rPr>
          <w:rFonts w:ascii="Times New Roman" w:hAnsi="Times New Roman" w:cs="Times New Roman"/>
          <w:i/>
          <w:iCs/>
          <w:noProof/>
          <w:lang w:val="de-DE"/>
        </w:rPr>
        <w:t>NeuroImage</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12</w:t>
      </w:r>
      <w:r w:rsidRPr="00A35762">
        <w:rPr>
          <w:rFonts w:ascii="Times New Roman" w:hAnsi="Times New Roman" w:cs="Times New Roman"/>
          <w:noProof/>
          <w:lang w:val="de-DE"/>
        </w:rPr>
        <w:t>(2), 230–239. https://doi.org/10.1006/nimg.2000.0599</w:t>
      </w:r>
    </w:p>
    <w:p w14:paraId="5C76FDF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Allen, P. J., Polizzi, G., Krakow, K., Fish, D. R., &amp; Lemieux, L. (1998). </w:t>
      </w:r>
      <w:r w:rsidRPr="00B14104">
        <w:rPr>
          <w:rFonts w:ascii="Times New Roman" w:hAnsi="Times New Roman" w:cs="Times New Roman"/>
          <w:noProof/>
        </w:rPr>
        <w:t xml:space="preserve">Identification of EEG events in the MR scanner: The problem of pulse artifact and a method for its subtraction.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8</w:t>
      </w:r>
      <w:r w:rsidRPr="00B14104">
        <w:rPr>
          <w:rFonts w:ascii="Times New Roman" w:hAnsi="Times New Roman" w:cs="Times New Roman"/>
          <w:noProof/>
        </w:rPr>
        <w:t>(3), 229–239. https://doi.org/10.1006/nimg.1998.0361</w:t>
      </w:r>
    </w:p>
    <w:p w14:paraId="5BF99E1B"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Ances, B. M., Vitaliani, R., Taylor, R. A., Liebeskind, D. S., Voloschin, A., Houghton, D. J., … Dalmau, J. (2005). Treatment-responsive limbic encephalitis identified by neuropil antibodies: MRI and PET correlates. </w:t>
      </w:r>
      <w:r w:rsidRPr="00B14104">
        <w:rPr>
          <w:rFonts w:ascii="Times New Roman" w:hAnsi="Times New Roman" w:cs="Times New Roman"/>
          <w:i/>
          <w:iCs/>
          <w:noProof/>
        </w:rPr>
        <w:t>Brain</w:t>
      </w:r>
      <w:r w:rsidRPr="00B14104">
        <w:rPr>
          <w:rFonts w:ascii="Times New Roman" w:hAnsi="Times New Roman" w:cs="Times New Roman"/>
          <w:noProof/>
        </w:rPr>
        <w:t xml:space="preserve">, </w:t>
      </w:r>
      <w:r w:rsidRPr="00B14104">
        <w:rPr>
          <w:rFonts w:ascii="Times New Roman" w:hAnsi="Times New Roman" w:cs="Times New Roman"/>
          <w:i/>
          <w:iCs/>
          <w:noProof/>
        </w:rPr>
        <w:t>128</w:t>
      </w:r>
      <w:r w:rsidRPr="00B14104">
        <w:rPr>
          <w:rFonts w:ascii="Times New Roman" w:hAnsi="Times New Roman" w:cs="Times New Roman"/>
          <w:noProof/>
        </w:rPr>
        <w:t>(8), 1764–1777. https://doi.org/10.1093/brain/awh526</w:t>
      </w:r>
    </w:p>
    <w:p w14:paraId="1233668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Barcel, F., &amp; Cooper, P. S. (2017). An information theory account of late frontoparietal ERP positivities in cognitive control. </w:t>
      </w:r>
      <w:r w:rsidRPr="00B14104">
        <w:rPr>
          <w:rFonts w:ascii="Times New Roman" w:hAnsi="Times New Roman" w:cs="Times New Roman"/>
          <w:i/>
          <w:iCs/>
          <w:noProof/>
        </w:rPr>
        <w:t>Psychophysiology</w:t>
      </w:r>
      <w:r w:rsidRPr="00B14104">
        <w:rPr>
          <w:rFonts w:ascii="Times New Roman" w:hAnsi="Times New Roman" w:cs="Times New Roman"/>
          <w:noProof/>
        </w:rPr>
        <w:t>. https://doi.org/10.1111/psyp.12814</w:t>
      </w:r>
    </w:p>
    <w:p w14:paraId="58F1E28C"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Barch, D. M., Braver, T. S., Nystrom, L. E., Forman, S. D., Noll, D. C., Cohen, J. D., … Braver, T. S. (2010). Cognitive and emotional influences in anterior cingulate cortex. </w:t>
      </w:r>
      <w:r w:rsidRPr="00B14104">
        <w:rPr>
          <w:rFonts w:ascii="Times New Roman" w:hAnsi="Times New Roman" w:cs="Times New Roman"/>
          <w:i/>
          <w:iCs/>
          <w:noProof/>
        </w:rPr>
        <w:t>Journal of Experimental Psychology: General</w:t>
      </w:r>
      <w:r w:rsidRPr="00B14104">
        <w:rPr>
          <w:rFonts w:ascii="Times New Roman" w:hAnsi="Times New Roman" w:cs="Times New Roman"/>
          <w:noProof/>
        </w:rPr>
        <w:t xml:space="preserve">, </w:t>
      </w:r>
      <w:r w:rsidRPr="00B14104">
        <w:rPr>
          <w:rFonts w:ascii="Times New Roman" w:hAnsi="Times New Roman" w:cs="Times New Roman"/>
          <w:i/>
          <w:iCs/>
          <w:noProof/>
        </w:rPr>
        <w:t>16</w:t>
      </w:r>
      <w:r w:rsidRPr="00B14104">
        <w:rPr>
          <w:rFonts w:ascii="Times New Roman" w:hAnsi="Times New Roman" w:cs="Times New Roman"/>
          <w:noProof/>
        </w:rPr>
        <w:t>(6), 215–222. https://doi.org/10.1017/CBO9781107415324.004</w:t>
      </w:r>
    </w:p>
    <w:p w14:paraId="528CFEF5"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Barzegaran, E., &amp; Knyazeva, M. G. (2017). Functional connectivity analysis in EEG source space: The choice of method. </w:t>
      </w:r>
      <w:r w:rsidRPr="00B14104">
        <w:rPr>
          <w:rFonts w:ascii="Times New Roman" w:hAnsi="Times New Roman" w:cs="Times New Roman"/>
          <w:i/>
          <w:iCs/>
          <w:noProof/>
        </w:rPr>
        <w:t>PLOS ONE</w:t>
      </w:r>
      <w:r w:rsidRPr="00B14104">
        <w:rPr>
          <w:rFonts w:ascii="Times New Roman" w:hAnsi="Times New Roman" w:cs="Times New Roman"/>
          <w:noProof/>
        </w:rPr>
        <w:t xml:space="preserve">, </w:t>
      </w:r>
      <w:r w:rsidRPr="00B14104">
        <w:rPr>
          <w:rFonts w:ascii="Times New Roman" w:hAnsi="Times New Roman" w:cs="Times New Roman"/>
          <w:i/>
          <w:iCs/>
          <w:noProof/>
        </w:rPr>
        <w:t>12</w:t>
      </w:r>
      <w:r w:rsidRPr="00B14104">
        <w:rPr>
          <w:rFonts w:ascii="Times New Roman" w:hAnsi="Times New Roman" w:cs="Times New Roman"/>
          <w:noProof/>
        </w:rPr>
        <w:t>(7), e0181105. https://doi.org/10.1371/journal.pone.0181105</w:t>
      </w:r>
    </w:p>
    <w:p w14:paraId="061DDEA4"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Bénar, C. G., Aghakhani, Y., Wang, Y., Izenberg, A., Al-Asmi, A., Dubeau, F., &amp; Gotman, J. (2003). Quality of EEG in simultaneous EEG-fMRI for epilepsy. </w:t>
      </w:r>
      <w:r w:rsidRPr="00B14104">
        <w:rPr>
          <w:rFonts w:ascii="Times New Roman" w:hAnsi="Times New Roman" w:cs="Times New Roman"/>
          <w:i/>
          <w:iCs/>
          <w:noProof/>
        </w:rPr>
        <w:t>Clinical Neurophysiology</w:t>
      </w:r>
      <w:r w:rsidRPr="00B14104">
        <w:rPr>
          <w:rFonts w:ascii="Times New Roman" w:hAnsi="Times New Roman" w:cs="Times New Roman"/>
          <w:noProof/>
        </w:rPr>
        <w:t xml:space="preserve">, </w:t>
      </w:r>
      <w:r w:rsidRPr="00B14104">
        <w:rPr>
          <w:rFonts w:ascii="Times New Roman" w:hAnsi="Times New Roman" w:cs="Times New Roman"/>
          <w:i/>
          <w:iCs/>
          <w:noProof/>
        </w:rPr>
        <w:t>114</w:t>
      </w:r>
      <w:r w:rsidRPr="00B14104">
        <w:rPr>
          <w:rFonts w:ascii="Times New Roman" w:hAnsi="Times New Roman" w:cs="Times New Roman"/>
          <w:noProof/>
        </w:rPr>
        <w:t>(3), 569–580. https://doi.org/10.1016/S1388-2457(02)00383-8</w:t>
      </w:r>
    </w:p>
    <w:p w14:paraId="42F2E0B1"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Berger, B., Minarik, T., Griesmayr, B., Stelzig-Schoeler, R., Aichhorn, W., &amp; Sauseng, P. (2016). </w:t>
      </w:r>
      <w:r w:rsidRPr="00B14104">
        <w:rPr>
          <w:rFonts w:ascii="Times New Roman" w:hAnsi="Times New Roman" w:cs="Times New Roman"/>
          <w:noProof/>
        </w:rPr>
        <w:t xml:space="preserve">Brain oscillatory correlates of altered executive functioning in positive and negative symptomatic schizophrenia patients and healthy controls. </w:t>
      </w:r>
      <w:r w:rsidRPr="00B14104">
        <w:rPr>
          <w:rFonts w:ascii="Times New Roman" w:hAnsi="Times New Roman" w:cs="Times New Roman"/>
          <w:i/>
          <w:iCs/>
          <w:noProof/>
        </w:rPr>
        <w:t>Frontiers in Psychology</w:t>
      </w:r>
      <w:r w:rsidRPr="00B14104">
        <w:rPr>
          <w:rFonts w:ascii="Times New Roman" w:hAnsi="Times New Roman" w:cs="Times New Roman"/>
          <w:noProof/>
        </w:rPr>
        <w:t xml:space="preserve">, </w:t>
      </w:r>
      <w:r w:rsidRPr="00B14104">
        <w:rPr>
          <w:rFonts w:ascii="Times New Roman" w:hAnsi="Times New Roman" w:cs="Times New Roman"/>
          <w:i/>
          <w:iCs/>
          <w:noProof/>
        </w:rPr>
        <w:t>7</w:t>
      </w:r>
      <w:r w:rsidRPr="00B14104">
        <w:rPr>
          <w:rFonts w:ascii="Times New Roman" w:hAnsi="Times New Roman" w:cs="Times New Roman"/>
          <w:noProof/>
        </w:rPr>
        <w:t>(MAY), 1–14. https://doi.org/10.3389/fpsyg.2016.00705</w:t>
      </w:r>
    </w:p>
    <w:p w14:paraId="7AA2B918"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lastRenderedPageBreak/>
        <w:t xml:space="preserve">Besserve, M., Jerbi, K., Laurent, F., Baillet, S., Martinerie, J., &amp; Garnero, L. (2007). Classification methods for ongoing EEG and MEG signals. In </w:t>
      </w:r>
      <w:r w:rsidRPr="00B14104">
        <w:rPr>
          <w:rFonts w:ascii="Times New Roman" w:hAnsi="Times New Roman" w:cs="Times New Roman"/>
          <w:i/>
          <w:iCs/>
          <w:noProof/>
        </w:rPr>
        <w:t>Biological Research</w:t>
      </w:r>
      <w:r w:rsidRPr="00B14104">
        <w:rPr>
          <w:rFonts w:ascii="Times New Roman" w:hAnsi="Times New Roman" w:cs="Times New Roman"/>
          <w:noProof/>
        </w:rPr>
        <w:t xml:space="preserve"> (Vol. 40, pp. 415–437). Sociedad de Biología de Chile. https://doi.org/10.4067/S0716-97602007000500005</w:t>
      </w:r>
    </w:p>
    <w:p w14:paraId="4FA3C2E8"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Bizzi, E., Hogan, N., Mussa-Ivaldi, F. A., &amp; Giszter, S. (1992). Does the nervous system use equilibrium-point control to guide single and multiple joint movments. </w:t>
      </w:r>
      <w:r w:rsidRPr="00B14104">
        <w:rPr>
          <w:rFonts w:ascii="Times New Roman" w:hAnsi="Times New Roman" w:cs="Times New Roman"/>
          <w:i/>
          <w:iCs/>
          <w:noProof/>
        </w:rPr>
        <w:t>Behavioral and Brain Sciences</w:t>
      </w:r>
      <w:r w:rsidRPr="00B14104">
        <w:rPr>
          <w:rFonts w:ascii="Times New Roman" w:hAnsi="Times New Roman" w:cs="Times New Roman"/>
          <w:noProof/>
        </w:rPr>
        <w:t>. https://doi.org/10.1017/S0140525X00072538</w:t>
      </w:r>
    </w:p>
    <w:p w14:paraId="58791B6A"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Botvinick, M., &amp; Braver, T. (2015). Motivation and Cognitive Control: From Behavior to Neural Mechanism. </w:t>
      </w:r>
      <w:r w:rsidRPr="00A35762">
        <w:rPr>
          <w:rFonts w:ascii="Times New Roman" w:hAnsi="Times New Roman" w:cs="Times New Roman"/>
          <w:i/>
          <w:iCs/>
          <w:noProof/>
          <w:lang w:val="de-DE"/>
        </w:rPr>
        <w:t>Annu. Rev. Psychol</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66</w:t>
      </w:r>
      <w:r w:rsidRPr="00A35762">
        <w:rPr>
          <w:rFonts w:ascii="Times New Roman" w:hAnsi="Times New Roman" w:cs="Times New Roman"/>
          <w:noProof/>
          <w:lang w:val="de-DE"/>
        </w:rPr>
        <w:t>, 83–113. https://doi.org/10.1146/annurev-psych-010814-015044</w:t>
      </w:r>
    </w:p>
    <w:p w14:paraId="391DA93E"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Braver, T., Paxton, J., &amp; Locke, H. (2009). </w:t>
      </w:r>
      <w:r w:rsidRPr="00B14104">
        <w:rPr>
          <w:rFonts w:ascii="Times New Roman" w:hAnsi="Times New Roman" w:cs="Times New Roman"/>
          <w:noProof/>
        </w:rPr>
        <w:t xml:space="preserve">Flexible neural mechanisms of cognitive control within human prefrontal cortex. </w:t>
      </w:r>
      <w:r w:rsidRPr="00B14104">
        <w:rPr>
          <w:rFonts w:ascii="Times New Roman" w:hAnsi="Times New Roman" w:cs="Times New Roman"/>
          <w:i/>
          <w:iCs/>
          <w:noProof/>
        </w:rPr>
        <w:t>Proceedings of the</w:t>
      </w:r>
      <w:r w:rsidRPr="00B14104">
        <w:rPr>
          <w:rFonts w:ascii="Times New Roman" w:hAnsi="Times New Roman" w:cs="Times New Roman"/>
          <w:noProof/>
        </w:rPr>
        <w:t>. Retrieved from http://www.pnas.org/content/106/18/7351.short</w:t>
      </w:r>
    </w:p>
    <w:p w14:paraId="41F29367"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Braver, T. S. (2012). The variable nature of cognitive control: A dual mechanisms framework. </w:t>
      </w:r>
      <w:r w:rsidRPr="00B14104">
        <w:rPr>
          <w:rFonts w:ascii="Times New Roman" w:hAnsi="Times New Roman" w:cs="Times New Roman"/>
          <w:i/>
          <w:iCs/>
          <w:noProof/>
        </w:rPr>
        <w:t>Trends in Cognitive Sciences</w:t>
      </w:r>
      <w:r w:rsidRPr="00B14104">
        <w:rPr>
          <w:rFonts w:ascii="Times New Roman" w:hAnsi="Times New Roman" w:cs="Times New Roman"/>
          <w:noProof/>
        </w:rPr>
        <w:t>. https://doi.org/10.1016/j.tics.2011.12.010</w:t>
      </w:r>
    </w:p>
    <w:p w14:paraId="120DB521"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Braver, T. S., Cole, M. W., &amp; Yarkoni, T. (2010). Vive les differences! Individual variation in neural mechanisms of executive control. </w:t>
      </w:r>
      <w:r w:rsidRPr="00B14104">
        <w:rPr>
          <w:rFonts w:ascii="Times New Roman" w:hAnsi="Times New Roman" w:cs="Times New Roman"/>
          <w:i/>
          <w:iCs/>
          <w:noProof/>
        </w:rPr>
        <w:t>Current Opinion in Neurobiology</w:t>
      </w:r>
      <w:r w:rsidRPr="00B14104">
        <w:rPr>
          <w:rFonts w:ascii="Times New Roman" w:hAnsi="Times New Roman" w:cs="Times New Roman"/>
          <w:noProof/>
        </w:rPr>
        <w:t>. https://doi.org/10.1016/j.conb.2010.03.002</w:t>
      </w:r>
    </w:p>
    <w:p w14:paraId="32EA7D3E"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Braver, T. S., Gray, J. R., &amp; Burgess, G. C. (2007). </w:t>
      </w:r>
      <w:r w:rsidRPr="00B14104">
        <w:rPr>
          <w:rFonts w:ascii="Times New Roman" w:hAnsi="Times New Roman" w:cs="Times New Roman"/>
          <w:i/>
          <w:iCs/>
          <w:noProof/>
        </w:rPr>
        <w:t>Explaining the many varieties of working memory variation BT - Variation in working memory</w:t>
      </w:r>
      <w:r w:rsidRPr="00B14104">
        <w:rPr>
          <w:rFonts w:ascii="Times New Roman" w:hAnsi="Times New Roman" w:cs="Times New Roman"/>
          <w:noProof/>
        </w:rPr>
        <w:t xml:space="preserve">. </w:t>
      </w:r>
      <w:r w:rsidRPr="00B14104">
        <w:rPr>
          <w:rFonts w:ascii="Times New Roman" w:hAnsi="Times New Roman" w:cs="Times New Roman"/>
          <w:i/>
          <w:iCs/>
          <w:noProof/>
        </w:rPr>
        <w:t>Variation in working memory</w:t>
      </w:r>
      <w:r w:rsidRPr="00B14104">
        <w:rPr>
          <w:rFonts w:ascii="Times New Roman" w:hAnsi="Times New Roman" w:cs="Times New Roman"/>
          <w:noProof/>
        </w:rPr>
        <w:t>. Oxford University Press.</w:t>
      </w:r>
    </w:p>
    <w:p w14:paraId="68D38D96"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Braver, T. S., Reynolds, J. R., &amp; Donaldson, D. I. (2003). Neural Mechanisms of Transient and Sustained Cognitive Control during Task Switching. </w:t>
      </w:r>
      <w:r w:rsidRPr="00A35762">
        <w:rPr>
          <w:rFonts w:ascii="Times New Roman" w:hAnsi="Times New Roman" w:cs="Times New Roman"/>
          <w:i/>
          <w:iCs/>
          <w:noProof/>
          <w:lang w:val="de-DE"/>
        </w:rPr>
        <w:t>Neuron</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39</w:t>
      </w:r>
      <w:r w:rsidRPr="00A35762">
        <w:rPr>
          <w:rFonts w:ascii="Times New Roman" w:hAnsi="Times New Roman" w:cs="Times New Roman"/>
          <w:noProof/>
          <w:lang w:val="de-DE"/>
        </w:rPr>
        <w:t>(4), 713–726. https://doi.org/10.1016/S0896-6273(03)00466-5</w:t>
      </w:r>
    </w:p>
    <w:p w14:paraId="16EB9A12"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Brevers, D., Bechara, A., Kilts, C. D., Antoniali, V., Bruylant, A., Verbanck, P., … </w:t>
      </w:r>
      <w:r w:rsidRPr="00B14104">
        <w:rPr>
          <w:rFonts w:ascii="Times New Roman" w:hAnsi="Times New Roman" w:cs="Times New Roman"/>
          <w:noProof/>
        </w:rPr>
        <w:t xml:space="preserve">Noël, X. (2017). Competing Motivations: Proactive Response Inhibition Toward Addiction-Related Stimuli in Quitting-Motivated Individuals. </w:t>
      </w:r>
      <w:r w:rsidRPr="00B14104">
        <w:rPr>
          <w:rFonts w:ascii="Times New Roman" w:hAnsi="Times New Roman" w:cs="Times New Roman"/>
          <w:i/>
          <w:iCs/>
          <w:noProof/>
        </w:rPr>
        <w:t>Journal of Gambling Studies</w:t>
      </w:r>
      <w:r w:rsidRPr="00B14104">
        <w:rPr>
          <w:rFonts w:ascii="Times New Roman" w:hAnsi="Times New Roman" w:cs="Times New Roman"/>
          <w:noProof/>
        </w:rPr>
        <w:t>, 1–22. https://doi.org/10.1007/s10899-017-9722-2</w:t>
      </w:r>
    </w:p>
    <w:p w14:paraId="6782719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Bro, R. (1996). Multiway calibration. Multilinear PLS. </w:t>
      </w:r>
      <w:r w:rsidRPr="00B14104">
        <w:rPr>
          <w:rFonts w:ascii="Times New Roman" w:hAnsi="Times New Roman" w:cs="Times New Roman"/>
          <w:i/>
          <w:iCs/>
          <w:noProof/>
        </w:rPr>
        <w:t>Journal of Chemometrics</w:t>
      </w:r>
      <w:r w:rsidRPr="00B14104">
        <w:rPr>
          <w:rFonts w:ascii="Times New Roman" w:hAnsi="Times New Roman" w:cs="Times New Roman"/>
          <w:noProof/>
        </w:rPr>
        <w:t xml:space="preserve">, </w:t>
      </w:r>
      <w:r w:rsidRPr="00B14104">
        <w:rPr>
          <w:rFonts w:ascii="Times New Roman" w:hAnsi="Times New Roman" w:cs="Times New Roman"/>
          <w:i/>
          <w:iCs/>
          <w:noProof/>
        </w:rPr>
        <w:t>10</w:t>
      </w:r>
      <w:r w:rsidRPr="00B14104">
        <w:rPr>
          <w:rFonts w:ascii="Times New Roman" w:hAnsi="Times New Roman" w:cs="Times New Roman"/>
          <w:noProof/>
        </w:rPr>
        <w:t>(1), 47–61. https://doi.org/10.1002/(SICI)1099-128X(199601)10:1&lt;47::AID-CEM400&gt;3.0.CO;2-C</w:t>
      </w:r>
    </w:p>
    <w:p w14:paraId="124B9707"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Calhoun, V., Adah, T., &amp; Liu, J. (2006). A feature-based approach to combine functional MRI, structural MRI and EEG brain imaging data. In </w:t>
      </w:r>
      <w:r w:rsidRPr="00B14104">
        <w:rPr>
          <w:rFonts w:ascii="Times New Roman" w:hAnsi="Times New Roman" w:cs="Times New Roman"/>
          <w:i/>
          <w:iCs/>
          <w:noProof/>
        </w:rPr>
        <w:t>Annual International Conference of the IEEE Engineering in Medicine and Biology - Proceedings</w:t>
      </w:r>
      <w:r w:rsidRPr="00B14104">
        <w:rPr>
          <w:rFonts w:ascii="Times New Roman" w:hAnsi="Times New Roman" w:cs="Times New Roman"/>
          <w:noProof/>
        </w:rPr>
        <w:t xml:space="preserve"> (pp. 3672–3675). https://doi.org/10.1109/IEMBS.2006.259810</w:t>
      </w:r>
    </w:p>
    <w:p w14:paraId="78EDA8BA"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Calhoun, V. D., &amp; Adali, T. (2009). Feature-based fusion of medical imaging data. </w:t>
      </w:r>
      <w:r w:rsidRPr="00B14104">
        <w:rPr>
          <w:rFonts w:ascii="Times New Roman" w:hAnsi="Times New Roman" w:cs="Times New Roman"/>
          <w:i/>
          <w:iCs/>
          <w:noProof/>
        </w:rPr>
        <w:t>IEEE Transactions on Information Technology in Biomedicine</w:t>
      </w:r>
      <w:r w:rsidRPr="00B14104">
        <w:rPr>
          <w:rFonts w:ascii="Times New Roman" w:hAnsi="Times New Roman" w:cs="Times New Roman"/>
          <w:noProof/>
        </w:rPr>
        <w:t xml:space="preserve">, </w:t>
      </w:r>
      <w:r w:rsidRPr="00B14104">
        <w:rPr>
          <w:rFonts w:ascii="Times New Roman" w:hAnsi="Times New Roman" w:cs="Times New Roman"/>
          <w:i/>
          <w:iCs/>
          <w:noProof/>
        </w:rPr>
        <w:t>13</w:t>
      </w:r>
      <w:r w:rsidRPr="00B14104">
        <w:rPr>
          <w:rFonts w:ascii="Times New Roman" w:hAnsi="Times New Roman" w:cs="Times New Roman"/>
          <w:noProof/>
        </w:rPr>
        <w:t>(5), 711–720. https://doi.org/10.1109/TITB.2008.923773</w:t>
      </w:r>
    </w:p>
    <w:p w14:paraId="506EE8D2"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Calhoun, V. D., Liu, J., &amp; Adali, T. (2009, March). A review of group ICA for fMRI data and ICA for joint inference of imaging, genetic, and ERP data. </w:t>
      </w:r>
      <w:r w:rsidRPr="00A35762">
        <w:rPr>
          <w:rFonts w:ascii="Times New Roman" w:hAnsi="Times New Roman" w:cs="Times New Roman"/>
          <w:i/>
          <w:iCs/>
          <w:noProof/>
          <w:lang w:val="de-DE"/>
        </w:rPr>
        <w:t>NeuroImage</w:t>
      </w:r>
      <w:r w:rsidRPr="00A35762">
        <w:rPr>
          <w:rFonts w:ascii="Times New Roman" w:hAnsi="Times New Roman" w:cs="Times New Roman"/>
          <w:noProof/>
          <w:lang w:val="de-DE"/>
        </w:rPr>
        <w:t>. https://doi.org/10.1016/j.neuroimage.2008.10.057</w:t>
      </w:r>
    </w:p>
    <w:p w14:paraId="49E6A6DE"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Chen, T., Kendrick, K. M., Feng, C., Yang, S., Wang, X., Yang, X., … </w:t>
      </w:r>
      <w:r w:rsidRPr="00B14104">
        <w:rPr>
          <w:rFonts w:ascii="Times New Roman" w:hAnsi="Times New Roman" w:cs="Times New Roman"/>
          <w:noProof/>
        </w:rPr>
        <w:t xml:space="preserve">Luo, Y. (2014). Opposite effect of conflict context modulation on neural mechanisms of cognitive and affective control. </w:t>
      </w:r>
      <w:r w:rsidRPr="00B14104">
        <w:rPr>
          <w:rFonts w:ascii="Times New Roman" w:hAnsi="Times New Roman" w:cs="Times New Roman"/>
          <w:i/>
          <w:iCs/>
          <w:noProof/>
        </w:rPr>
        <w:t>Psychophysiology</w:t>
      </w:r>
      <w:r w:rsidRPr="00B14104">
        <w:rPr>
          <w:rFonts w:ascii="Times New Roman" w:hAnsi="Times New Roman" w:cs="Times New Roman"/>
          <w:noProof/>
        </w:rPr>
        <w:t>. https://doi.org/10.1111/psyp.12165</w:t>
      </w:r>
    </w:p>
    <w:p w14:paraId="309C5FA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Cuffin, B. N. (1998). EEG dipole source localization. </w:t>
      </w:r>
      <w:r w:rsidRPr="00B14104">
        <w:rPr>
          <w:rFonts w:ascii="Times New Roman" w:hAnsi="Times New Roman" w:cs="Times New Roman"/>
          <w:i/>
          <w:iCs/>
          <w:noProof/>
        </w:rPr>
        <w:t>IEEE Engineering in Medicine and Biology Magazine</w:t>
      </w:r>
      <w:r w:rsidRPr="00B14104">
        <w:rPr>
          <w:rFonts w:ascii="Times New Roman" w:hAnsi="Times New Roman" w:cs="Times New Roman"/>
          <w:noProof/>
        </w:rPr>
        <w:t xml:space="preserve">, </w:t>
      </w:r>
      <w:r w:rsidRPr="00B14104">
        <w:rPr>
          <w:rFonts w:ascii="Times New Roman" w:hAnsi="Times New Roman" w:cs="Times New Roman"/>
          <w:i/>
          <w:iCs/>
          <w:noProof/>
        </w:rPr>
        <w:t>17</w:t>
      </w:r>
      <w:r w:rsidRPr="00B14104">
        <w:rPr>
          <w:rFonts w:ascii="Times New Roman" w:hAnsi="Times New Roman" w:cs="Times New Roman"/>
          <w:noProof/>
        </w:rPr>
        <w:t>(5), 118–122. https://doi.org/10.1109/51.715495</w:t>
      </w:r>
    </w:p>
    <w:p w14:paraId="7A0F3F32"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D’Ardenne, K., Eshel, N., Luka, J., Lenartowicz, A., Nystrom, L. E., &amp; Cohen, J. D. (2012). </w:t>
      </w:r>
      <w:r w:rsidRPr="00B14104">
        <w:rPr>
          <w:rFonts w:ascii="Times New Roman" w:hAnsi="Times New Roman" w:cs="Times New Roman"/>
          <w:noProof/>
        </w:rPr>
        <w:t xml:space="preserve">Role of prefrontal cortex and the midbrain dopamine system in working memory updating. </w:t>
      </w:r>
      <w:r w:rsidRPr="00B14104">
        <w:rPr>
          <w:rFonts w:ascii="Times New Roman" w:hAnsi="Times New Roman" w:cs="Times New Roman"/>
          <w:i/>
          <w:iCs/>
          <w:noProof/>
        </w:rPr>
        <w:t xml:space="preserve">Proceeding of </w:t>
      </w:r>
      <w:r w:rsidRPr="00B14104">
        <w:rPr>
          <w:rFonts w:ascii="Times New Roman" w:hAnsi="Times New Roman" w:cs="Times New Roman"/>
          <w:i/>
          <w:iCs/>
          <w:noProof/>
        </w:rPr>
        <w:lastRenderedPageBreak/>
        <w:t>the National Academy of Science of the United States of America</w:t>
      </w:r>
      <w:r w:rsidRPr="00B14104">
        <w:rPr>
          <w:rFonts w:ascii="Times New Roman" w:hAnsi="Times New Roman" w:cs="Times New Roman"/>
          <w:noProof/>
        </w:rPr>
        <w:t xml:space="preserve">, </w:t>
      </w:r>
      <w:r w:rsidRPr="00B14104">
        <w:rPr>
          <w:rFonts w:ascii="Times New Roman" w:hAnsi="Times New Roman" w:cs="Times New Roman"/>
          <w:i/>
          <w:iCs/>
          <w:noProof/>
        </w:rPr>
        <w:t>109</w:t>
      </w:r>
      <w:r w:rsidRPr="00B14104">
        <w:rPr>
          <w:rFonts w:ascii="Times New Roman" w:hAnsi="Times New Roman" w:cs="Times New Roman"/>
          <w:noProof/>
        </w:rPr>
        <w:t>(49), 19900–19909. https://doi.org/10.1073/pnas.1116727109</w:t>
      </w:r>
    </w:p>
    <w:p w14:paraId="35F848B7"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D’Ardenne, K., Eshel, N., Luka, J., Lenartowicz, A., Nystrom, L. E., &amp; Cohen, J. D. (2012). </w:t>
      </w:r>
      <w:r w:rsidRPr="00B14104">
        <w:rPr>
          <w:rFonts w:ascii="Times New Roman" w:hAnsi="Times New Roman" w:cs="Times New Roman"/>
          <w:noProof/>
        </w:rPr>
        <w:t xml:space="preserve">Role of prefrontal cortex and the midbrain dopamine system in working memory updating. </w:t>
      </w:r>
      <w:r w:rsidRPr="00B14104">
        <w:rPr>
          <w:rFonts w:ascii="Times New Roman" w:hAnsi="Times New Roman" w:cs="Times New Roman"/>
          <w:i/>
          <w:iCs/>
          <w:noProof/>
        </w:rPr>
        <w:t>Proceedings of the National Academy of Sciences</w:t>
      </w:r>
      <w:r w:rsidRPr="00B14104">
        <w:rPr>
          <w:rFonts w:ascii="Times New Roman" w:hAnsi="Times New Roman" w:cs="Times New Roman"/>
          <w:noProof/>
        </w:rPr>
        <w:t xml:space="preserve">, </w:t>
      </w:r>
      <w:r w:rsidRPr="00B14104">
        <w:rPr>
          <w:rFonts w:ascii="Times New Roman" w:hAnsi="Times New Roman" w:cs="Times New Roman"/>
          <w:i/>
          <w:iCs/>
          <w:noProof/>
        </w:rPr>
        <w:t>109</w:t>
      </w:r>
      <w:r w:rsidRPr="00B14104">
        <w:rPr>
          <w:rFonts w:ascii="Times New Roman" w:hAnsi="Times New Roman" w:cs="Times New Roman"/>
          <w:noProof/>
        </w:rPr>
        <w:t>, 19900–19909. https://doi.org/10.1073/pnas.1116727109/-/DCSupplemental.www.pnas.org/cgi/doi/10.1073/pnas.1116727109</w:t>
      </w:r>
    </w:p>
    <w:p w14:paraId="110A6F8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Dale, A. M., &amp; Sereno, M. I. (1993). Improved Localization of Cortical Activity by Combining EEG and MEG with MRI Cortical Surface Reconstruction: A Linear Approach. </w:t>
      </w:r>
      <w:r w:rsidRPr="00B14104">
        <w:rPr>
          <w:rFonts w:ascii="Times New Roman" w:hAnsi="Times New Roman" w:cs="Times New Roman"/>
          <w:i/>
          <w:iCs/>
          <w:noProof/>
        </w:rPr>
        <w:t>Journal of Cognitive Neuroscience</w:t>
      </w:r>
      <w:r w:rsidRPr="00B14104">
        <w:rPr>
          <w:rFonts w:ascii="Times New Roman" w:hAnsi="Times New Roman" w:cs="Times New Roman"/>
          <w:noProof/>
        </w:rPr>
        <w:t xml:space="preserve">, </w:t>
      </w:r>
      <w:r w:rsidRPr="00B14104">
        <w:rPr>
          <w:rFonts w:ascii="Times New Roman" w:hAnsi="Times New Roman" w:cs="Times New Roman"/>
          <w:i/>
          <w:iCs/>
          <w:noProof/>
        </w:rPr>
        <w:t>5</w:t>
      </w:r>
      <w:r w:rsidRPr="00B14104">
        <w:rPr>
          <w:rFonts w:ascii="Times New Roman" w:hAnsi="Times New Roman" w:cs="Times New Roman"/>
          <w:noProof/>
        </w:rPr>
        <w:t>(2), 162–176. https://doi.org/10.1162/jocn.1993.5.2.162</w:t>
      </w:r>
    </w:p>
    <w:p w14:paraId="58650F64"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Debener, S., Mullinger, K. J., Niazy, R. K., &amp; Bowtell, R. W. (2008). Properties of the ballistocardiogram artefact as revealed by EEG recordings at 1.5, 3 and 7 T static magnetic field strength. </w:t>
      </w:r>
      <w:r w:rsidRPr="00A35762">
        <w:rPr>
          <w:rFonts w:ascii="Times New Roman" w:hAnsi="Times New Roman" w:cs="Times New Roman"/>
          <w:i/>
          <w:iCs/>
          <w:noProof/>
          <w:lang w:val="de-DE"/>
        </w:rPr>
        <w:t>International Journal of Psychophysiology</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67</w:t>
      </w:r>
      <w:r w:rsidRPr="00A35762">
        <w:rPr>
          <w:rFonts w:ascii="Times New Roman" w:hAnsi="Times New Roman" w:cs="Times New Roman"/>
          <w:noProof/>
          <w:lang w:val="de-DE"/>
        </w:rPr>
        <w:t>(3), 189–199. https://doi.org/10.1016/j.ijpsycho.2007.05.015</w:t>
      </w:r>
    </w:p>
    <w:p w14:paraId="380C5382"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Debener, S., Ullsperger, M., Siegel, M., &amp; Engel, A. (2006). </w:t>
      </w:r>
      <w:r w:rsidRPr="00B14104">
        <w:rPr>
          <w:rFonts w:ascii="Times New Roman" w:hAnsi="Times New Roman" w:cs="Times New Roman"/>
          <w:noProof/>
        </w:rPr>
        <w:t xml:space="preserve">Single-trial EEG–fMRI reveals the dynamics of cognitive function. </w:t>
      </w:r>
      <w:r w:rsidRPr="00B14104">
        <w:rPr>
          <w:rFonts w:ascii="Times New Roman" w:hAnsi="Times New Roman" w:cs="Times New Roman"/>
          <w:i/>
          <w:iCs/>
          <w:noProof/>
        </w:rPr>
        <w:t>Trends in Cognitive Sciences</w:t>
      </w:r>
      <w:r w:rsidRPr="00B14104">
        <w:rPr>
          <w:rFonts w:ascii="Times New Roman" w:hAnsi="Times New Roman" w:cs="Times New Roman"/>
          <w:noProof/>
        </w:rPr>
        <w:t>. Retrieved from http://www.sciencedirect.com/science/article/pii/S1364661306002725</w:t>
      </w:r>
    </w:p>
    <w:p w14:paraId="4BEC7672"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Debener, S., Ullsperger, M., Siegel, M., &amp; Engel, A. K. (2006). </w:t>
      </w:r>
      <w:r w:rsidRPr="00B14104">
        <w:rPr>
          <w:rFonts w:ascii="Times New Roman" w:hAnsi="Times New Roman" w:cs="Times New Roman"/>
          <w:noProof/>
        </w:rPr>
        <w:t xml:space="preserve">Single-trial EEG-fMRI reveals the dynamics of cognitive function. </w:t>
      </w:r>
      <w:r w:rsidRPr="00B14104">
        <w:rPr>
          <w:rFonts w:ascii="Times New Roman" w:hAnsi="Times New Roman" w:cs="Times New Roman"/>
          <w:i/>
          <w:iCs/>
          <w:noProof/>
        </w:rPr>
        <w:t>Trends in Cognitive Sciences</w:t>
      </w:r>
      <w:r w:rsidRPr="00B14104">
        <w:rPr>
          <w:rFonts w:ascii="Times New Roman" w:hAnsi="Times New Roman" w:cs="Times New Roman"/>
          <w:noProof/>
        </w:rPr>
        <w:t xml:space="preserve">, </w:t>
      </w:r>
      <w:r w:rsidRPr="00B14104">
        <w:rPr>
          <w:rFonts w:ascii="Times New Roman" w:hAnsi="Times New Roman" w:cs="Times New Roman"/>
          <w:i/>
          <w:iCs/>
          <w:noProof/>
        </w:rPr>
        <w:t>10</w:t>
      </w:r>
      <w:r w:rsidRPr="00B14104">
        <w:rPr>
          <w:rFonts w:ascii="Times New Roman" w:hAnsi="Times New Roman" w:cs="Times New Roman"/>
          <w:noProof/>
        </w:rPr>
        <w:t>(12), 558–563. https://doi.org/10.1016/j.tics.2006.09.010</w:t>
      </w:r>
    </w:p>
    <w:p w14:paraId="4988D38C"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Delorme, A., &amp; Makeig, S. (2004). EEGLAB: an open source toolbox for analysis of single-trial EEG dynamics including independent component analysis. </w:t>
      </w:r>
      <w:r w:rsidRPr="00B14104">
        <w:rPr>
          <w:rFonts w:ascii="Times New Roman" w:hAnsi="Times New Roman" w:cs="Times New Roman"/>
          <w:i/>
          <w:iCs/>
          <w:noProof/>
        </w:rPr>
        <w:t>Journal of Neuroscience Methods</w:t>
      </w:r>
      <w:r w:rsidRPr="00B14104">
        <w:rPr>
          <w:rFonts w:ascii="Times New Roman" w:hAnsi="Times New Roman" w:cs="Times New Roman"/>
          <w:noProof/>
        </w:rPr>
        <w:t>. Retrieved from http://www.sciencedirect.com/science/article/pii/S0165027003003479</w:t>
      </w:r>
    </w:p>
    <w:p w14:paraId="21287D6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Eichele, T., Calhoun, V. D., Moosmann, M., Specht, K., Jongsma, M. L. A., Quiroga, R. Q., … Hugdahl, K. (2008). Unmixing concurrent EEG-fMRI with parallel independent component analysis. </w:t>
      </w:r>
      <w:r w:rsidRPr="00B14104">
        <w:rPr>
          <w:rFonts w:ascii="Times New Roman" w:hAnsi="Times New Roman" w:cs="Times New Roman"/>
          <w:i/>
          <w:iCs/>
          <w:noProof/>
        </w:rPr>
        <w:t>International Journal of Psychophysiology</w:t>
      </w:r>
      <w:r w:rsidRPr="00B14104">
        <w:rPr>
          <w:rFonts w:ascii="Times New Roman" w:hAnsi="Times New Roman" w:cs="Times New Roman"/>
          <w:noProof/>
        </w:rPr>
        <w:t xml:space="preserve">, </w:t>
      </w:r>
      <w:r w:rsidRPr="00B14104">
        <w:rPr>
          <w:rFonts w:ascii="Times New Roman" w:hAnsi="Times New Roman" w:cs="Times New Roman"/>
          <w:i/>
          <w:iCs/>
          <w:noProof/>
        </w:rPr>
        <w:t>67</w:t>
      </w:r>
      <w:r w:rsidRPr="00B14104">
        <w:rPr>
          <w:rFonts w:ascii="Times New Roman" w:hAnsi="Times New Roman" w:cs="Times New Roman"/>
          <w:noProof/>
        </w:rPr>
        <w:t>(3), 222–234.</w:t>
      </w:r>
    </w:p>
    <w:p w14:paraId="296070BA"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Feldman, A. G. (1986). Once more on the equilibrium-point hypothesis (λ model) for motor control. </w:t>
      </w:r>
      <w:r w:rsidRPr="00B14104">
        <w:rPr>
          <w:rFonts w:ascii="Times New Roman" w:hAnsi="Times New Roman" w:cs="Times New Roman"/>
          <w:i/>
          <w:iCs/>
          <w:noProof/>
        </w:rPr>
        <w:t>Journal of Motor Behavior</w:t>
      </w:r>
      <w:r w:rsidRPr="00B14104">
        <w:rPr>
          <w:rFonts w:ascii="Times New Roman" w:hAnsi="Times New Roman" w:cs="Times New Roman"/>
          <w:noProof/>
        </w:rPr>
        <w:t xml:space="preserve">, </w:t>
      </w:r>
      <w:r w:rsidRPr="00B14104">
        <w:rPr>
          <w:rFonts w:ascii="Times New Roman" w:hAnsi="Times New Roman" w:cs="Times New Roman"/>
          <w:i/>
          <w:iCs/>
          <w:noProof/>
        </w:rPr>
        <w:t>18</w:t>
      </w:r>
      <w:r w:rsidRPr="00B14104">
        <w:rPr>
          <w:rFonts w:ascii="Times New Roman" w:hAnsi="Times New Roman" w:cs="Times New Roman"/>
          <w:noProof/>
        </w:rPr>
        <w:t>(1), 17–54. https://doi.org/10.1080/00222895.1986.10735369</w:t>
      </w:r>
    </w:p>
    <w:p w14:paraId="73D156E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Friston, K. J., Holmes, A. P., Worsley, K. J., Poline, J.-B., Frith, C. D., &amp; Frackowiak, R. S. J. (1995). Statistical Parametric Maps in Functional Imaging : A General Linear Approach. </w:t>
      </w:r>
      <w:r w:rsidRPr="00B14104">
        <w:rPr>
          <w:rFonts w:ascii="Times New Roman" w:hAnsi="Times New Roman" w:cs="Times New Roman"/>
          <w:i/>
          <w:iCs/>
          <w:noProof/>
        </w:rPr>
        <w:t>Human Brain Mapping</w:t>
      </w:r>
      <w:r w:rsidRPr="00B14104">
        <w:rPr>
          <w:rFonts w:ascii="Times New Roman" w:hAnsi="Times New Roman" w:cs="Times New Roman"/>
          <w:noProof/>
        </w:rPr>
        <w:t xml:space="preserve">, </w:t>
      </w:r>
      <w:r w:rsidRPr="00B14104">
        <w:rPr>
          <w:rFonts w:ascii="Times New Roman" w:hAnsi="Times New Roman" w:cs="Times New Roman"/>
          <w:i/>
          <w:iCs/>
          <w:noProof/>
        </w:rPr>
        <w:t>2</w:t>
      </w:r>
      <w:r w:rsidRPr="00B14104">
        <w:rPr>
          <w:rFonts w:ascii="Times New Roman" w:hAnsi="Times New Roman" w:cs="Times New Roman"/>
          <w:noProof/>
        </w:rPr>
        <w:t>(4), 189–210. Retrieved from http://citeseerx.ist.psu.edu/viewdoc/download?doi=10.1.1.503.4426&amp;rep=rep1&amp;type=pdf</w:t>
      </w:r>
    </w:p>
    <w:p w14:paraId="40FFB2C3"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Fu, C. H. Y., &amp; Costafreda, S. G. (2013). </w:t>
      </w:r>
      <w:r w:rsidRPr="00B14104">
        <w:rPr>
          <w:rFonts w:ascii="Times New Roman" w:hAnsi="Times New Roman" w:cs="Times New Roman"/>
          <w:noProof/>
        </w:rPr>
        <w:t xml:space="preserve">Neuroimaging-Based Biomarkers in Psychiatry: Clinical Opportunities of a Paradigm Shift. </w:t>
      </w:r>
      <w:r w:rsidRPr="00B14104">
        <w:rPr>
          <w:rFonts w:ascii="Times New Roman" w:hAnsi="Times New Roman" w:cs="Times New Roman"/>
          <w:i/>
          <w:iCs/>
          <w:noProof/>
        </w:rPr>
        <w:t>The Canadian Journal of Psychiatry</w:t>
      </w:r>
      <w:r w:rsidRPr="00B14104">
        <w:rPr>
          <w:rFonts w:ascii="Times New Roman" w:hAnsi="Times New Roman" w:cs="Times New Roman"/>
          <w:noProof/>
        </w:rPr>
        <w:t xml:space="preserve">, </w:t>
      </w:r>
      <w:r w:rsidRPr="00B14104">
        <w:rPr>
          <w:rFonts w:ascii="Times New Roman" w:hAnsi="Times New Roman" w:cs="Times New Roman"/>
          <w:i/>
          <w:iCs/>
          <w:noProof/>
        </w:rPr>
        <w:t>58</w:t>
      </w:r>
      <w:r w:rsidRPr="00B14104">
        <w:rPr>
          <w:rFonts w:ascii="Times New Roman" w:hAnsi="Times New Roman" w:cs="Times New Roman"/>
          <w:noProof/>
        </w:rPr>
        <w:t>(9), 499–508. https://doi.org/10.1177/070674371305800904</w:t>
      </w:r>
    </w:p>
    <w:p w14:paraId="2C79AA6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Gonçalves, S. I., De Munck, J. C., Pouwels, P. J. W., Schoonhoven, R., Kuijer, J. P. A., Maurits, N. M., … Lopes Da Silva, F. H. (2005). Correlating the alpha rhythm to BOLD using simultaneous EEG/fMRI: Inter-subject variability. https://doi.org/10.1016/j.neuroimage.2005.09.062</w:t>
      </w:r>
    </w:p>
    <w:p w14:paraId="528AD07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Gorgolewski, K., Burns, C. D., Madison, C., Clark, D., Halchenko, Y. O., Waskom, M. L., &amp; Ghosh, S. S. (2011). Nipype: A Flexible, Lightweight and Extensible Neuroimaging Data Processing Framework in Python. </w:t>
      </w:r>
      <w:r w:rsidRPr="00B14104">
        <w:rPr>
          <w:rFonts w:ascii="Times New Roman" w:hAnsi="Times New Roman" w:cs="Times New Roman"/>
          <w:i/>
          <w:iCs/>
          <w:noProof/>
        </w:rPr>
        <w:t>Frontiers in Neuroinformatics</w:t>
      </w:r>
      <w:r w:rsidRPr="00B14104">
        <w:rPr>
          <w:rFonts w:ascii="Times New Roman" w:hAnsi="Times New Roman" w:cs="Times New Roman"/>
          <w:noProof/>
        </w:rPr>
        <w:t xml:space="preserve">, </w:t>
      </w:r>
      <w:r w:rsidRPr="00B14104">
        <w:rPr>
          <w:rFonts w:ascii="Times New Roman" w:hAnsi="Times New Roman" w:cs="Times New Roman"/>
          <w:i/>
          <w:iCs/>
          <w:noProof/>
        </w:rPr>
        <w:t>5</w:t>
      </w:r>
      <w:r w:rsidRPr="00B14104">
        <w:rPr>
          <w:rFonts w:ascii="Times New Roman" w:hAnsi="Times New Roman" w:cs="Times New Roman"/>
          <w:noProof/>
        </w:rPr>
        <w:t>, 13. https://doi.org/10.3389/fninf.2011.00013</w:t>
      </w:r>
    </w:p>
    <w:p w14:paraId="326B3A2C"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Gramfort, A., Luessi, M., Larson, E., Engemann, D. A., Strohmeier, D., Brodbeck, C., … Hämäläinen, M. (2013). MEG and EEG data analysis with MNE-Python. </w:t>
      </w:r>
      <w:r w:rsidRPr="00A35762">
        <w:rPr>
          <w:rFonts w:ascii="Times New Roman" w:hAnsi="Times New Roman" w:cs="Times New Roman"/>
          <w:i/>
          <w:iCs/>
          <w:noProof/>
          <w:lang w:val="de-DE"/>
        </w:rPr>
        <w:t>Frontiers in Neuroscience</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7</w:t>
      </w:r>
      <w:r w:rsidRPr="00A35762">
        <w:rPr>
          <w:rFonts w:ascii="Times New Roman" w:hAnsi="Times New Roman" w:cs="Times New Roman"/>
          <w:noProof/>
          <w:lang w:val="de-DE"/>
        </w:rPr>
        <w:t>, 267. https://doi.org/10.3389/fnins.2013.00267</w:t>
      </w:r>
    </w:p>
    <w:p w14:paraId="56A3698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Griesmayr, B., Berger, B., Stelzig-Schoeler, R., Aichhorn, W., Bergmann, J., &amp; Sauseng, P. (2014). </w:t>
      </w:r>
      <w:r w:rsidRPr="00B14104">
        <w:rPr>
          <w:rFonts w:ascii="Times New Roman" w:hAnsi="Times New Roman" w:cs="Times New Roman"/>
          <w:noProof/>
        </w:rPr>
        <w:t xml:space="preserve">EEG theta phase coupling during executive control of visual working memory investigated in </w:t>
      </w:r>
      <w:r w:rsidRPr="00B14104">
        <w:rPr>
          <w:rFonts w:ascii="Times New Roman" w:hAnsi="Times New Roman" w:cs="Times New Roman"/>
          <w:noProof/>
        </w:rPr>
        <w:lastRenderedPageBreak/>
        <w:t xml:space="preserve">individuals with schizophrenia and in healthy controls. </w:t>
      </w:r>
      <w:r w:rsidRPr="00B14104">
        <w:rPr>
          <w:rFonts w:ascii="Times New Roman" w:hAnsi="Times New Roman" w:cs="Times New Roman"/>
          <w:i/>
          <w:iCs/>
          <w:noProof/>
        </w:rPr>
        <w:t>Cognitive, Affective &amp; Behavioral Neuroscience</w:t>
      </w:r>
      <w:r w:rsidRPr="00B14104">
        <w:rPr>
          <w:rFonts w:ascii="Times New Roman" w:hAnsi="Times New Roman" w:cs="Times New Roman"/>
          <w:noProof/>
        </w:rPr>
        <w:t xml:space="preserve">, </w:t>
      </w:r>
      <w:r w:rsidRPr="00B14104">
        <w:rPr>
          <w:rFonts w:ascii="Times New Roman" w:hAnsi="Times New Roman" w:cs="Times New Roman"/>
          <w:i/>
          <w:iCs/>
          <w:noProof/>
        </w:rPr>
        <w:t>14</w:t>
      </w:r>
      <w:r w:rsidRPr="00B14104">
        <w:rPr>
          <w:rFonts w:ascii="Times New Roman" w:hAnsi="Times New Roman" w:cs="Times New Roman"/>
          <w:noProof/>
        </w:rPr>
        <w:t>(4), 1340–55. https://doi.org/10.3758/s13415-014-0272-0</w:t>
      </w:r>
    </w:p>
    <w:p w14:paraId="561414B7"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Gutberlet, I. (2009). Did you know ...? MR Correction Dear Customers ,. </w:t>
      </w:r>
      <w:r w:rsidRPr="00B14104">
        <w:rPr>
          <w:rFonts w:ascii="Times New Roman" w:hAnsi="Times New Roman" w:cs="Times New Roman"/>
          <w:i/>
          <w:iCs/>
          <w:noProof/>
        </w:rPr>
        <w:t>Analyzer</w:t>
      </w:r>
      <w:r w:rsidRPr="00B14104">
        <w:rPr>
          <w:rFonts w:ascii="Times New Roman" w:hAnsi="Times New Roman" w:cs="Times New Roman"/>
          <w:noProof/>
        </w:rPr>
        <w:t>. Retrieved from https://www.nitrc.org/docman/view.php/587/1140/Did_you_know_Compendium_001.pdf</w:t>
      </w:r>
    </w:p>
    <w:p w14:paraId="5B6BA4EB"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Harshman, R. a. (1970). Foundations of the PARAFAC procedure: Models and conditions for an “explanatory” multimodal factor analysis. </w:t>
      </w:r>
      <w:r w:rsidRPr="00B14104">
        <w:rPr>
          <w:rFonts w:ascii="Times New Roman" w:hAnsi="Times New Roman" w:cs="Times New Roman"/>
          <w:i/>
          <w:iCs/>
          <w:noProof/>
        </w:rPr>
        <w:t>UCLA Working Papers in Phonetics</w:t>
      </w:r>
      <w:r w:rsidRPr="00B14104">
        <w:rPr>
          <w:rFonts w:ascii="Times New Roman" w:hAnsi="Times New Roman" w:cs="Times New Roman"/>
          <w:noProof/>
        </w:rPr>
        <w:t xml:space="preserve">, </w:t>
      </w:r>
      <w:r w:rsidRPr="00B14104">
        <w:rPr>
          <w:rFonts w:ascii="Times New Roman" w:hAnsi="Times New Roman" w:cs="Times New Roman"/>
          <w:i/>
          <w:iCs/>
          <w:noProof/>
        </w:rPr>
        <w:t>16</w:t>
      </w:r>
      <w:r w:rsidRPr="00B14104">
        <w:rPr>
          <w:rFonts w:ascii="Times New Roman" w:hAnsi="Times New Roman" w:cs="Times New Roman"/>
          <w:noProof/>
        </w:rPr>
        <w:t>(10), 1–84. Retrieved from http://www.psychology.uwo.ca/faculty/harshman/wpppfac0.pdf</w:t>
      </w:r>
    </w:p>
    <w:p w14:paraId="4BA2AF8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Haynes, J. D. (2009). Decoding visual consciousness from human brain signals. </w:t>
      </w:r>
      <w:r w:rsidRPr="00B14104">
        <w:rPr>
          <w:rFonts w:ascii="Times New Roman" w:hAnsi="Times New Roman" w:cs="Times New Roman"/>
          <w:i/>
          <w:iCs/>
          <w:noProof/>
        </w:rPr>
        <w:t>Trends in Cognitive Sciences</w:t>
      </w:r>
      <w:r w:rsidRPr="00B14104">
        <w:rPr>
          <w:rFonts w:ascii="Times New Roman" w:hAnsi="Times New Roman" w:cs="Times New Roman"/>
          <w:noProof/>
        </w:rPr>
        <w:t xml:space="preserve">, </w:t>
      </w:r>
      <w:r w:rsidRPr="00B14104">
        <w:rPr>
          <w:rFonts w:ascii="Times New Roman" w:hAnsi="Times New Roman" w:cs="Times New Roman"/>
          <w:i/>
          <w:iCs/>
          <w:noProof/>
        </w:rPr>
        <w:t>13</w:t>
      </w:r>
      <w:r w:rsidRPr="00B14104">
        <w:rPr>
          <w:rFonts w:ascii="Times New Roman" w:hAnsi="Times New Roman" w:cs="Times New Roman"/>
          <w:noProof/>
        </w:rPr>
        <w:t>(5), 194–202. https://doi.org/10.1016/j.tics.2009.02.004</w:t>
      </w:r>
    </w:p>
    <w:p w14:paraId="3B358871"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Henderson, D., Poppe, A. B., Barch, D. M., Carter, C. S., Gold, J. M., Ragland, J. D., … MacDonald, A. W. (2012). Optimization of a goal maintenance task for use in clinical applications. </w:t>
      </w:r>
      <w:r w:rsidRPr="00B14104">
        <w:rPr>
          <w:rFonts w:ascii="Times New Roman" w:hAnsi="Times New Roman" w:cs="Times New Roman"/>
          <w:i/>
          <w:iCs/>
          <w:noProof/>
        </w:rPr>
        <w:t>Schizophrenia Bulletin</w:t>
      </w:r>
      <w:r w:rsidRPr="00B14104">
        <w:rPr>
          <w:rFonts w:ascii="Times New Roman" w:hAnsi="Times New Roman" w:cs="Times New Roman"/>
          <w:noProof/>
        </w:rPr>
        <w:t xml:space="preserve">, </w:t>
      </w:r>
      <w:r w:rsidRPr="00B14104">
        <w:rPr>
          <w:rFonts w:ascii="Times New Roman" w:hAnsi="Times New Roman" w:cs="Times New Roman"/>
          <w:i/>
          <w:iCs/>
          <w:noProof/>
        </w:rPr>
        <w:t>38</w:t>
      </w:r>
      <w:r w:rsidRPr="00B14104">
        <w:rPr>
          <w:rFonts w:ascii="Times New Roman" w:hAnsi="Times New Roman" w:cs="Times New Roman"/>
          <w:noProof/>
        </w:rPr>
        <w:t>(1), 104–113. https://doi.org/10.1093/schbul/sbr172</w:t>
      </w:r>
    </w:p>
    <w:p w14:paraId="0FC0373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Henze, D., Borhegyi, Z., &amp; Csicsvari, J. (2000). Intracellular features predicted by extracellular recordings in the hippocampus in vivo. </w:t>
      </w:r>
      <w:r w:rsidRPr="00B14104">
        <w:rPr>
          <w:rFonts w:ascii="Times New Roman" w:hAnsi="Times New Roman" w:cs="Times New Roman"/>
          <w:i/>
          <w:iCs/>
          <w:noProof/>
        </w:rPr>
        <w:t>Journal of</w:t>
      </w:r>
      <w:r w:rsidRPr="00B14104">
        <w:rPr>
          <w:rFonts w:ascii="Times New Roman" w:hAnsi="Times New Roman" w:cs="Times New Roman"/>
          <w:noProof/>
        </w:rPr>
        <w:t>. Retrieved from http://jn.physiology.org/content/84/1/390.short</w:t>
      </w:r>
    </w:p>
    <w:p w14:paraId="5C11E1A3"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Herrmann, C. S., &amp; Debener, S. (2008). Simultaneous recording of EEG and BOLD responses: A historical perspective. </w:t>
      </w:r>
      <w:r w:rsidRPr="00B14104">
        <w:rPr>
          <w:rFonts w:ascii="Times New Roman" w:hAnsi="Times New Roman" w:cs="Times New Roman"/>
          <w:i/>
          <w:iCs/>
          <w:noProof/>
        </w:rPr>
        <w:t>International Journal of Psychophysiology</w:t>
      </w:r>
      <w:r w:rsidRPr="00B14104">
        <w:rPr>
          <w:rFonts w:ascii="Times New Roman" w:hAnsi="Times New Roman" w:cs="Times New Roman"/>
          <w:noProof/>
        </w:rPr>
        <w:t xml:space="preserve">, </w:t>
      </w:r>
      <w:r w:rsidRPr="00B14104">
        <w:rPr>
          <w:rFonts w:ascii="Times New Roman" w:hAnsi="Times New Roman" w:cs="Times New Roman"/>
          <w:i/>
          <w:iCs/>
          <w:noProof/>
        </w:rPr>
        <w:t>67</w:t>
      </w:r>
      <w:r w:rsidRPr="00B14104">
        <w:rPr>
          <w:rFonts w:ascii="Times New Roman" w:hAnsi="Times New Roman" w:cs="Times New Roman"/>
          <w:noProof/>
        </w:rPr>
        <w:t>(3), 161–168. https://doi.org/10.1016/j.ijpsycho.2007.06.006</w:t>
      </w:r>
    </w:p>
    <w:p w14:paraId="350A02B5"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Hox, J. J. (2010). Multilevel Analysis. https://doi.org/10.4324/9780203852279</w:t>
      </w:r>
    </w:p>
    <w:p w14:paraId="5C16A11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Hox, J. J., &amp; Kreft, I. G. G. (1994). Multilevel Analysis Methods. </w:t>
      </w:r>
      <w:r w:rsidRPr="00B14104">
        <w:rPr>
          <w:rFonts w:ascii="Times New Roman" w:hAnsi="Times New Roman" w:cs="Times New Roman"/>
          <w:i/>
          <w:iCs/>
          <w:noProof/>
        </w:rPr>
        <w:t>Sociological Methods &amp; Research</w:t>
      </w:r>
      <w:r w:rsidRPr="00B14104">
        <w:rPr>
          <w:rFonts w:ascii="Times New Roman" w:hAnsi="Times New Roman" w:cs="Times New Roman"/>
          <w:noProof/>
        </w:rPr>
        <w:t xml:space="preserve">, </w:t>
      </w:r>
      <w:r w:rsidRPr="00B14104">
        <w:rPr>
          <w:rFonts w:ascii="Times New Roman" w:hAnsi="Times New Roman" w:cs="Times New Roman"/>
          <w:i/>
          <w:iCs/>
          <w:noProof/>
        </w:rPr>
        <w:t>22</w:t>
      </w:r>
      <w:r w:rsidRPr="00B14104">
        <w:rPr>
          <w:rFonts w:ascii="Times New Roman" w:hAnsi="Times New Roman" w:cs="Times New Roman"/>
          <w:noProof/>
        </w:rPr>
        <w:t>(3), 283–299. https://doi.org/10.1177/0049124194022003001</w:t>
      </w:r>
    </w:p>
    <w:p w14:paraId="6B2E9FD5"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Huettel, S., Song, A. W., &amp; McCarthy, G. (2004). </w:t>
      </w:r>
      <w:r w:rsidRPr="00B14104">
        <w:rPr>
          <w:rFonts w:ascii="Times New Roman" w:hAnsi="Times New Roman" w:cs="Times New Roman"/>
          <w:i/>
          <w:iCs/>
          <w:noProof/>
        </w:rPr>
        <w:t>Functional magnetic resonance imaging</w:t>
      </w:r>
      <w:r w:rsidRPr="00B14104">
        <w:rPr>
          <w:rFonts w:ascii="Times New Roman" w:hAnsi="Times New Roman" w:cs="Times New Roman"/>
          <w:noProof/>
        </w:rPr>
        <w:t>. Retrieved from https://pdfs.semanticscholar.org/b917/f1d5f55a44446d45a14f2f0192375108aa0e.pdf</w:t>
      </w:r>
    </w:p>
    <w:p w14:paraId="76B69C39"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Hunter, J. D. (2007). Matplotlib: A 2D Graphics Environment. </w:t>
      </w:r>
      <w:r w:rsidRPr="00B14104">
        <w:rPr>
          <w:rFonts w:ascii="Times New Roman" w:hAnsi="Times New Roman" w:cs="Times New Roman"/>
          <w:i/>
          <w:iCs/>
          <w:noProof/>
        </w:rPr>
        <w:t>Computing in Science &amp; Engineering</w:t>
      </w:r>
      <w:r w:rsidRPr="00B14104">
        <w:rPr>
          <w:rFonts w:ascii="Times New Roman" w:hAnsi="Times New Roman" w:cs="Times New Roman"/>
          <w:noProof/>
        </w:rPr>
        <w:t xml:space="preserve">, </w:t>
      </w:r>
      <w:r w:rsidRPr="00B14104">
        <w:rPr>
          <w:rFonts w:ascii="Times New Roman" w:hAnsi="Times New Roman" w:cs="Times New Roman"/>
          <w:i/>
          <w:iCs/>
          <w:noProof/>
        </w:rPr>
        <w:t>9</w:t>
      </w:r>
      <w:r w:rsidRPr="00B14104">
        <w:rPr>
          <w:rFonts w:ascii="Times New Roman" w:hAnsi="Times New Roman" w:cs="Times New Roman"/>
          <w:noProof/>
        </w:rPr>
        <w:t>(3), 90–95. https://doi.org/10.1109/MCSE.2007.55</w:t>
      </w:r>
    </w:p>
    <w:p w14:paraId="56941BA2"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Huster, R. J., Debener, S., Eichele, T., &amp; Herrmann, C. S. (2012). </w:t>
      </w:r>
      <w:r w:rsidRPr="00B14104">
        <w:rPr>
          <w:rFonts w:ascii="Times New Roman" w:hAnsi="Times New Roman" w:cs="Times New Roman"/>
          <w:noProof/>
        </w:rPr>
        <w:t xml:space="preserve">Methods for Simultaneous EEG-fMRI: An Introductory Review. </w:t>
      </w:r>
      <w:r w:rsidRPr="00B14104">
        <w:rPr>
          <w:rFonts w:ascii="Times New Roman" w:hAnsi="Times New Roman" w:cs="Times New Roman"/>
          <w:i/>
          <w:iCs/>
          <w:noProof/>
        </w:rPr>
        <w:t>Journal of Neuroscience</w:t>
      </w:r>
      <w:r w:rsidRPr="00B14104">
        <w:rPr>
          <w:rFonts w:ascii="Times New Roman" w:hAnsi="Times New Roman" w:cs="Times New Roman"/>
          <w:noProof/>
        </w:rPr>
        <w:t xml:space="preserve">, </w:t>
      </w:r>
      <w:r w:rsidRPr="00B14104">
        <w:rPr>
          <w:rFonts w:ascii="Times New Roman" w:hAnsi="Times New Roman" w:cs="Times New Roman"/>
          <w:i/>
          <w:iCs/>
          <w:noProof/>
        </w:rPr>
        <w:t>32</w:t>
      </w:r>
      <w:r w:rsidRPr="00B14104">
        <w:rPr>
          <w:rFonts w:ascii="Times New Roman" w:hAnsi="Times New Roman" w:cs="Times New Roman"/>
          <w:noProof/>
        </w:rPr>
        <w:t>(18), 6053–6060. https://doi.org/10.1523/JNEUROSCI.0447-12.2012</w:t>
      </w:r>
    </w:p>
    <w:p w14:paraId="0AF50978"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Huster, R. J., Eichele, T., Enriquez-Geppert, S., Wollbrink, A., Kugel, H., Konrad, C., &amp; Pantev, C. (2011). </w:t>
      </w:r>
      <w:r w:rsidRPr="00B14104">
        <w:rPr>
          <w:rFonts w:ascii="Times New Roman" w:hAnsi="Times New Roman" w:cs="Times New Roman"/>
          <w:noProof/>
        </w:rPr>
        <w:t xml:space="preserve">Multimodal imaging of functional networks and event-related potentials in performance monitoring.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56</w:t>
      </w:r>
      <w:r w:rsidRPr="00B14104">
        <w:rPr>
          <w:rFonts w:ascii="Times New Roman" w:hAnsi="Times New Roman" w:cs="Times New Roman"/>
          <w:noProof/>
        </w:rPr>
        <w:t>(3), 1588–1597. https://doi.org/10.1016/j.neuroimage.2011.03.039</w:t>
      </w:r>
    </w:p>
    <w:p w14:paraId="7578FE7B"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Hwang, K., Ghuman, A. S., Manoach, D. S., Jones, S. R., &amp; Luna, B. (2016). Frontal preparatory neural oscillations associated with cognitive control: A developmental study comparing young adults and adolescents. </w:t>
      </w:r>
      <w:r w:rsidRPr="00A35762">
        <w:rPr>
          <w:rFonts w:ascii="Times New Roman" w:hAnsi="Times New Roman" w:cs="Times New Roman"/>
          <w:i/>
          <w:iCs/>
          <w:noProof/>
          <w:lang w:val="de-DE"/>
        </w:rPr>
        <w:t>NeuroImage</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136</w:t>
      </w:r>
      <w:r w:rsidRPr="00A35762">
        <w:rPr>
          <w:rFonts w:ascii="Times New Roman" w:hAnsi="Times New Roman" w:cs="Times New Roman"/>
          <w:noProof/>
          <w:lang w:val="de-DE"/>
        </w:rPr>
        <w:t>, 139–48. https://doi.org/10.1016/j.neuroimage.2016.05.017</w:t>
      </w:r>
    </w:p>
    <w:p w14:paraId="3DC7B63C"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Iannotti, G. R., Pittau, F., Michel, C. M., Vulliemoz, S., &amp; Grouiller, F. (2014). </w:t>
      </w:r>
      <w:r w:rsidRPr="00B14104">
        <w:rPr>
          <w:rFonts w:ascii="Times New Roman" w:hAnsi="Times New Roman" w:cs="Times New Roman"/>
          <w:noProof/>
        </w:rPr>
        <w:t xml:space="preserve">Pulse Artifact Detection in Simultaneous EEG–fMRI Recording Based on EEG Map Topography. </w:t>
      </w:r>
      <w:r w:rsidRPr="00B14104">
        <w:rPr>
          <w:rFonts w:ascii="Times New Roman" w:hAnsi="Times New Roman" w:cs="Times New Roman"/>
          <w:i/>
          <w:iCs/>
          <w:noProof/>
        </w:rPr>
        <w:t>Brain Topography</w:t>
      </w:r>
      <w:r w:rsidRPr="00B14104">
        <w:rPr>
          <w:rFonts w:ascii="Times New Roman" w:hAnsi="Times New Roman" w:cs="Times New Roman"/>
          <w:noProof/>
        </w:rPr>
        <w:t xml:space="preserve">, </w:t>
      </w:r>
      <w:r w:rsidRPr="00B14104">
        <w:rPr>
          <w:rFonts w:ascii="Times New Roman" w:hAnsi="Times New Roman" w:cs="Times New Roman"/>
          <w:i/>
          <w:iCs/>
          <w:noProof/>
        </w:rPr>
        <w:t>28</w:t>
      </w:r>
      <w:r w:rsidRPr="00B14104">
        <w:rPr>
          <w:rFonts w:ascii="Times New Roman" w:hAnsi="Times New Roman" w:cs="Times New Roman"/>
          <w:noProof/>
        </w:rPr>
        <w:t>(1), 21–32. https://doi.org/10.1007/s10548-014-0409-z</w:t>
      </w:r>
    </w:p>
    <w:p w14:paraId="31A6F7E3"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Ihalainen, T., Kuusela, L., Turunen, S., Heikkinen, S., Savolainen, S., &amp; Sipilä, O. (2015). Data quality in fMRI and simultaneous EEG–fMRI. </w:t>
      </w:r>
      <w:r w:rsidRPr="00B14104">
        <w:rPr>
          <w:rFonts w:ascii="Times New Roman" w:hAnsi="Times New Roman" w:cs="Times New Roman"/>
          <w:i/>
          <w:iCs/>
          <w:noProof/>
        </w:rPr>
        <w:t>Magnetic Resonance Materials in Physics, Biology and Medicine</w:t>
      </w:r>
      <w:r w:rsidRPr="00B14104">
        <w:rPr>
          <w:rFonts w:ascii="Times New Roman" w:hAnsi="Times New Roman" w:cs="Times New Roman"/>
          <w:noProof/>
        </w:rPr>
        <w:t xml:space="preserve">, </w:t>
      </w:r>
      <w:r w:rsidRPr="00B14104">
        <w:rPr>
          <w:rFonts w:ascii="Times New Roman" w:hAnsi="Times New Roman" w:cs="Times New Roman"/>
          <w:i/>
          <w:iCs/>
          <w:noProof/>
        </w:rPr>
        <w:t>28</w:t>
      </w:r>
      <w:r w:rsidRPr="00B14104">
        <w:rPr>
          <w:rFonts w:ascii="Times New Roman" w:hAnsi="Times New Roman" w:cs="Times New Roman"/>
          <w:noProof/>
        </w:rPr>
        <w:t>(1), 23–31. https://doi.org/10.1007/s10334-014-0443-6</w:t>
      </w:r>
    </w:p>
    <w:p w14:paraId="6D807C01"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Im, C., Jung, H., &amp; Fujimaki, N. (2005). fMRI</w:t>
      </w:r>
      <w:r w:rsidRPr="00B14104">
        <w:rPr>
          <w:rFonts w:ascii="Cambria Math" w:hAnsi="Cambria Math" w:cs="Cambria Math"/>
          <w:noProof/>
        </w:rPr>
        <w:t>‐</w:t>
      </w:r>
      <w:r w:rsidRPr="00B14104">
        <w:rPr>
          <w:rFonts w:ascii="Times New Roman" w:hAnsi="Times New Roman" w:cs="Times New Roman"/>
          <w:noProof/>
        </w:rPr>
        <w:t xml:space="preserve">constrained MEG source imaging and consideration of fMRI invisible sources. </w:t>
      </w:r>
      <w:r w:rsidRPr="00B14104">
        <w:rPr>
          <w:rFonts w:ascii="Times New Roman" w:hAnsi="Times New Roman" w:cs="Times New Roman"/>
          <w:i/>
          <w:iCs/>
          <w:noProof/>
        </w:rPr>
        <w:t>Human Brain Mapping</w:t>
      </w:r>
      <w:r w:rsidRPr="00B14104">
        <w:rPr>
          <w:rFonts w:ascii="Times New Roman" w:hAnsi="Times New Roman" w:cs="Times New Roman"/>
          <w:noProof/>
        </w:rPr>
        <w:t>. Retrieved from http://onlinelibrary.wiley.com/doi/10.1002/hbm.20143/full</w:t>
      </w:r>
    </w:p>
    <w:p w14:paraId="75222992"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A35762">
        <w:rPr>
          <w:rFonts w:ascii="Times New Roman" w:hAnsi="Times New Roman" w:cs="Times New Roman"/>
          <w:noProof/>
          <w:lang w:val="de-DE"/>
        </w:rPr>
        <w:t xml:space="preserve">Jann, K., Dierks, T., Boesch, C., Kottlow, M., Strik, W., &amp; Koenig, T. (2009). </w:t>
      </w:r>
      <w:r w:rsidRPr="00B14104">
        <w:rPr>
          <w:rFonts w:ascii="Times New Roman" w:hAnsi="Times New Roman" w:cs="Times New Roman"/>
          <w:noProof/>
        </w:rPr>
        <w:t xml:space="preserve">BOLD correlates of </w:t>
      </w:r>
      <w:r w:rsidRPr="00B14104">
        <w:rPr>
          <w:rFonts w:ascii="Times New Roman" w:hAnsi="Times New Roman" w:cs="Times New Roman"/>
          <w:noProof/>
        </w:rPr>
        <w:lastRenderedPageBreak/>
        <w:t xml:space="preserve">EEG alpha phase-locking and the fMRI default mode network. </w:t>
      </w:r>
      <w:r w:rsidRPr="00A35762">
        <w:rPr>
          <w:rFonts w:ascii="Times New Roman" w:hAnsi="Times New Roman" w:cs="Times New Roman"/>
          <w:i/>
          <w:iCs/>
          <w:noProof/>
          <w:lang w:val="de-DE"/>
        </w:rPr>
        <w:t>NeuroImage</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45</w:t>
      </w:r>
      <w:r w:rsidRPr="00A35762">
        <w:rPr>
          <w:rFonts w:ascii="Times New Roman" w:hAnsi="Times New Roman" w:cs="Times New Roman"/>
          <w:noProof/>
          <w:lang w:val="de-DE"/>
        </w:rPr>
        <w:t>(3), 903–916. https://doi.org/10.1016/J.NEUROIMAGE.2009.01.001</w:t>
      </w:r>
    </w:p>
    <w:p w14:paraId="3AA1C5F1"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Johnstone, E. C., Ebmeier, K. P., Miller, P., Owens, D. G. C., &amp; Lawrie, S. M. (2005). </w:t>
      </w:r>
      <w:r w:rsidRPr="00B14104">
        <w:rPr>
          <w:rFonts w:ascii="Times New Roman" w:hAnsi="Times New Roman" w:cs="Times New Roman"/>
          <w:noProof/>
        </w:rPr>
        <w:t xml:space="preserve">Predicting schizophrenia: findings from the Edinburgh High-Risk. </w:t>
      </w:r>
      <w:r w:rsidRPr="00B14104">
        <w:rPr>
          <w:rFonts w:ascii="Times New Roman" w:hAnsi="Times New Roman" w:cs="Times New Roman"/>
          <w:i/>
          <w:iCs/>
          <w:noProof/>
        </w:rPr>
        <w:t>The British Journal of Psychiatry</w:t>
      </w:r>
      <w:r w:rsidRPr="00B14104">
        <w:rPr>
          <w:rFonts w:ascii="Times New Roman" w:hAnsi="Times New Roman" w:cs="Times New Roman"/>
          <w:noProof/>
        </w:rPr>
        <w:t xml:space="preserve">, </w:t>
      </w:r>
      <w:r w:rsidRPr="00B14104">
        <w:rPr>
          <w:rFonts w:ascii="Times New Roman" w:hAnsi="Times New Roman" w:cs="Times New Roman"/>
          <w:i/>
          <w:iCs/>
          <w:noProof/>
        </w:rPr>
        <w:t>186</w:t>
      </w:r>
      <w:r w:rsidRPr="00B14104">
        <w:rPr>
          <w:rFonts w:ascii="Times New Roman" w:hAnsi="Times New Roman" w:cs="Times New Roman"/>
          <w:noProof/>
        </w:rPr>
        <w:t>, 18–25. https://doi.org/10.1192/bjp.186.1.18</w:t>
      </w:r>
    </w:p>
    <w:p w14:paraId="6B338AC9"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Jones, E., Oliphant, T., &amp; Peterson, P. (2014). {SciPy}: open source scientific tools for {Python}. Retrieved from http://www.citeulike.org/group/19049/article/13344001</w:t>
      </w:r>
    </w:p>
    <w:p w14:paraId="336031D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Kirmizi-Alsan, E., Bayraktaroglu, Z., Gurvit, H., Keskin, Y. H., Emre, M., &amp; Demiralp, T. (2006). Comparative analysis of event-related potentials during Go/NoGo and CPT: Decomposition of electrophysiological markers of response inhibition and sustained attention. </w:t>
      </w:r>
      <w:r w:rsidRPr="00B14104">
        <w:rPr>
          <w:rFonts w:ascii="Times New Roman" w:hAnsi="Times New Roman" w:cs="Times New Roman"/>
          <w:i/>
          <w:iCs/>
          <w:noProof/>
        </w:rPr>
        <w:t>Brain Research</w:t>
      </w:r>
      <w:r w:rsidRPr="00B14104">
        <w:rPr>
          <w:rFonts w:ascii="Times New Roman" w:hAnsi="Times New Roman" w:cs="Times New Roman"/>
          <w:noProof/>
        </w:rPr>
        <w:t xml:space="preserve">, </w:t>
      </w:r>
      <w:r w:rsidRPr="00B14104">
        <w:rPr>
          <w:rFonts w:ascii="Times New Roman" w:hAnsi="Times New Roman" w:cs="Times New Roman"/>
          <w:i/>
          <w:iCs/>
          <w:noProof/>
        </w:rPr>
        <w:t>1104</w:t>
      </w:r>
      <w:r w:rsidRPr="00B14104">
        <w:rPr>
          <w:rFonts w:ascii="Times New Roman" w:hAnsi="Times New Roman" w:cs="Times New Roman"/>
          <w:noProof/>
        </w:rPr>
        <w:t>(1), 114–128. https://doi.org/10.1016/j.brainres.2006.03.010</w:t>
      </w:r>
    </w:p>
    <w:p w14:paraId="0C65B40B"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Klem, G., Lüders, H., Jasper, H., &amp; Elger, C. (1999). The ten-twenty electrode system of the International Federation. </w:t>
      </w:r>
      <w:r w:rsidRPr="00B14104">
        <w:rPr>
          <w:rFonts w:ascii="Times New Roman" w:hAnsi="Times New Roman" w:cs="Times New Roman"/>
          <w:i/>
          <w:iCs/>
          <w:noProof/>
        </w:rPr>
        <w:t>Electroencephalography and Clinical Neurophysiology</w:t>
      </w:r>
      <w:r w:rsidRPr="00B14104">
        <w:rPr>
          <w:rFonts w:ascii="Times New Roman" w:hAnsi="Times New Roman" w:cs="Times New Roman"/>
          <w:noProof/>
        </w:rPr>
        <w:t xml:space="preserve">, </w:t>
      </w:r>
      <w:r w:rsidRPr="00B14104">
        <w:rPr>
          <w:rFonts w:ascii="Times New Roman" w:hAnsi="Times New Roman" w:cs="Times New Roman"/>
          <w:i/>
          <w:iCs/>
          <w:noProof/>
        </w:rPr>
        <w:t>10</w:t>
      </w:r>
      <w:r w:rsidRPr="00B14104">
        <w:rPr>
          <w:rFonts w:ascii="Times New Roman" w:hAnsi="Times New Roman" w:cs="Times New Roman"/>
          <w:noProof/>
        </w:rPr>
        <w:t>(2), 371–375. https://doi.org/10.1016/0013-4694(58)90053-1</w:t>
      </w:r>
    </w:p>
    <w:p w14:paraId="34B8CBC9"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Koles, Z. J. (1998). Trends in EEG source localization. </w:t>
      </w:r>
      <w:r w:rsidRPr="00B14104">
        <w:rPr>
          <w:rFonts w:ascii="Times New Roman" w:hAnsi="Times New Roman" w:cs="Times New Roman"/>
          <w:i/>
          <w:iCs/>
          <w:noProof/>
        </w:rPr>
        <w:t>Electroencephalography and Clinical Neurophysiology</w:t>
      </w:r>
      <w:r w:rsidRPr="00B14104">
        <w:rPr>
          <w:rFonts w:ascii="Times New Roman" w:hAnsi="Times New Roman" w:cs="Times New Roman"/>
          <w:noProof/>
        </w:rPr>
        <w:t xml:space="preserve">, </w:t>
      </w:r>
      <w:r w:rsidRPr="00B14104">
        <w:rPr>
          <w:rFonts w:ascii="Times New Roman" w:hAnsi="Times New Roman" w:cs="Times New Roman"/>
          <w:i/>
          <w:iCs/>
          <w:noProof/>
        </w:rPr>
        <w:t>106</w:t>
      </w:r>
      <w:r w:rsidRPr="00B14104">
        <w:rPr>
          <w:rFonts w:ascii="Times New Roman" w:hAnsi="Times New Roman" w:cs="Times New Roman"/>
          <w:noProof/>
        </w:rPr>
        <w:t>(2), 127–137. https://doi.org/10.1016/S0013-4694(97)00115-6</w:t>
      </w:r>
    </w:p>
    <w:p w14:paraId="306EA3EE"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Kyathanahally, S., Franco-Watkins, A., Zhang, X., Calhoun, V., &amp; Deshpande, G. (2016). A realistic framework for investigating decision-making in the brain with high spatio-temporal resolution using simultaneous EEG/fMRI and joint ICA. </w:t>
      </w:r>
      <w:r w:rsidRPr="00B14104">
        <w:rPr>
          <w:rFonts w:ascii="Times New Roman" w:hAnsi="Times New Roman" w:cs="Times New Roman"/>
          <w:i/>
          <w:iCs/>
          <w:noProof/>
        </w:rPr>
        <w:t>IEEE Journal of Biomedical and Health Informatics</w:t>
      </w:r>
      <w:r w:rsidRPr="00B14104">
        <w:rPr>
          <w:rFonts w:ascii="Times New Roman" w:hAnsi="Times New Roman" w:cs="Times New Roman"/>
          <w:noProof/>
        </w:rPr>
        <w:t xml:space="preserve">, </w:t>
      </w:r>
      <w:r w:rsidRPr="00B14104">
        <w:rPr>
          <w:rFonts w:ascii="Times New Roman" w:hAnsi="Times New Roman" w:cs="Times New Roman"/>
          <w:i/>
          <w:iCs/>
          <w:noProof/>
        </w:rPr>
        <w:t>2194</w:t>
      </w:r>
      <w:r w:rsidRPr="00B14104">
        <w:rPr>
          <w:rFonts w:ascii="Times New Roman" w:hAnsi="Times New Roman" w:cs="Times New Roman"/>
          <w:noProof/>
        </w:rPr>
        <w:t>(c), 1–1. https://doi.org/10.1109/JBHI.2016.2590434</w:t>
      </w:r>
    </w:p>
    <w:p w14:paraId="1F93A6FF"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Laufs, H. (2012). A personalized history of EEG–fMRI integration. </w:t>
      </w:r>
      <w:r w:rsidRPr="00B14104">
        <w:rPr>
          <w:rFonts w:ascii="Times New Roman" w:hAnsi="Times New Roman" w:cs="Times New Roman"/>
          <w:i/>
          <w:iCs/>
          <w:noProof/>
        </w:rPr>
        <w:t>NeuroImage</w:t>
      </w:r>
      <w:r w:rsidRPr="00B14104">
        <w:rPr>
          <w:rFonts w:ascii="Times New Roman" w:hAnsi="Times New Roman" w:cs="Times New Roman"/>
          <w:noProof/>
        </w:rPr>
        <w:t>. https://doi.org/10.1016/j.neuroimage.2012.01.039</w:t>
      </w:r>
    </w:p>
    <w:p w14:paraId="7E7A4DB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Lei, X., Xu, P., Luo, C., Zhao, J., Zhou, D., &amp; Yao, D. (2011). fMRI functional networks for EEG source imaging. </w:t>
      </w:r>
      <w:r w:rsidRPr="00B14104">
        <w:rPr>
          <w:rFonts w:ascii="Times New Roman" w:hAnsi="Times New Roman" w:cs="Times New Roman"/>
          <w:i/>
          <w:iCs/>
          <w:noProof/>
        </w:rPr>
        <w:t>Human Brain Mapping</w:t>
      </w:r>
      <w:r w:rsidRPr="00B14104">
        <w:rPr>
          <w:rFonts w:ascii="Times New Roman" w:hAnsi="Times New Roman" w:cs="Times New Roman"/>
          <w:noProof/>
        </w:rPr>
        <w:t xml:space="preserve">, </w:t>
      </w:r>
      <w:r w:rsidRPr="00B14104">
        <w:rPr>
          <w:rFonts w:ascii="Times New Roman" w:hAnsi="Times New Roman" w:cs="Times New Roman"/>
          <w:i/>
          <w:iCs/>
          <w:noProof/>
        </w:rPr>
        <w:t>32</w:t>
      </w:r>
      <w:r w:rsidRPr="00B14104">
        <w:rPr>
          <w:rFonts w:ascii="Times New Roman" w:hAnsi="Times New Roman" w:cs="Times New Roman"/>
          <w:noProof/>
        </w:rPr>
        <w:t>(7), 1141–1160. https://doi.org/10.1002/hbm.21098</w:t>
      </w:r>
    </w:p>
    <w:p w14:paraId="35035CF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Lemieux, L., Allen, P. J., Franconi, F., Symms, M. R., &amp; Fish, D. K. (1997). Recording of EEG during fMRI experiments: Patient safety. </w:t>
      </w:r>
      <w:r w:rsidRPr="00B14104">
        <w:rPr>
          <w:rFonts w:ascii="Times New Roman" w:hAnsi="Times New Roman" w:cs="Times New Roman"/>
          <w:i/>
          <w:iCs/>
          <w:noProof/>
        </w:rPr>
        <w:t>Magnetic Resonance in Medicine</w:t>
      </w:r>
      <w:r w:rsidRPr="00B14104">
        <w:rPr>
          <w:rFonts w:ascii="Times New Roman" w:hAnsi="Times New Roman" w:cs="Times New Roman"/>
          <w:noProof/>
        </w:rPr>
        <w:t xml:space="preserve">, </w:t>
      </w:r>
      <w:r w:rsidRPr="00B14104">
        <w:rPr>
          <w:rFonts w:ascii="Times New Roman" w:hAnsi="Times New Roman" w:cs="Times New Roman"/>
          <w:i/>
          <w:iCs/>
          <w:noProof/>
        </w:rPr>
        <w:t>38</w:t>
      </w:r>
      <w:r w:rsidRPr="00B14104">
        <w:rPr>
          <w:rFonts w:ascii="Times New Roman" w:hAnsi="Times New Roman" w:cs="Times New Roman"/>
          <w:noProof/>
        </w:rPr>
        <w:t>(6), 943–952. https://doi.org/10.1002/mrm.1910380614</w:t>
      </w:r>
    </w:p>
    <w:p w14:paraId="5D12254E"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Lesh, T. A., Niendam, T. A., Minzenberg, M. J., &amp; Carter, C. S. (2011). </w:t>
      </w:r>
      <w:r w:rsidRPr="00B14104">
        <w:rPr>
          <w:rFonts w:ascii="Times New Roman" w:hAnsi="Times New Roman" w:cs="Times New Roman"/>
          <w:noProof/>
        </w:rPr>
        <w:t xml:space="preserve">Cognitive Control Deficits in Schizophrenia: Mechanisms and Meaning. </w:t>
      </w:r>
      <w:r w:rsidRPr="00B14104">
        <w:rPr>
          <w:rFonts w:ascii="Times New Roman" w:hAnsi="Times New Roman" w:cs="Times New Roman"/>
          <w:i/>
          <w:iCs/>
          <w:noProof/>
        </w:rPr>
        <w:t>Neuropsychopharmacology</w:t>
      </w:r>
      <w:r w:rsidRPr="00B14104">
        <w:rPr>
          <w:rFonts w:ascii="Times New Roman" w:hAnsi="Times New Roman" w:cs="Times New Roman"/>
          <w:noProof/>
        </w:rPr>
        <w:t xml:space="preserve">, </w:t>
      </w:r>
      <w:r w:rsidRPr="00B14104">
        <w:rPr>
          <w:rFonts w:ascii="Times New Roman" w:hAnsi="Times New Roman" w:cs="Times New Roman"/>
          <w:i/>
          <w:iCs/>
          <w:noProof/>
        </w:rPr>
        <w:t>36</w:t>
      </w:r>
      <w:r w:rsidRPr="00B14104">
        <w:rPr>
          <w:rFonts w:ascii="Times New Roman" w:hAnsi="Times New Roman" w:cs="Times New Roman"/>
          <w:noProof/>
        </w:rPr>
        <w:t>(1), 316–338. https://doi.org/10.1038/npp.2010.156</w:t>
      </w:r>
    </w:p>
    <w:p w14:paraId="1C2DF64F"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Logothetis, N. K., Pauls, J., Augath, M., Trinath, T., &amp; Oeltermann, A. (2001). Neurophysiological investigation of the basis of the fMRI signal. </w:t>
      </w:r>
      <w:r w:rsidRPr="00A35762">
        <w:rPr>
          <w:rFonts w:ascii="Times New Roman" w:hAnsi="Times New Roman" w:cs="Times New Roman"/>
          <w:i/>
          <w:iCs/>
          <w:noProof/>
          <w:lang w:val="de-DE"/>
        </w:rPr>
        <w:t>Nature</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412</w:t>
      </w:r>
      <w:r w:rsidRPr="00A35762">
        <w:rPr>
          <w:rFonts w:ascii="Times New Roman" w:hAnsi="Times New Roman" w:cs="Times New Roman"/>
          <w:noProof/>
          <w:lang w:val="de-DE"/>
        </w:rPr>
        <w:t>(6843), 150–157. https://doi.org/10.1038/35084005</w:t>
      </w:r>
    </w:p>
    <w:p w14:paraId="2A4EE76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Logothetis, N. K., &amp; Wandell, B. A. (2004). </w:t>
      </w:r>
      <w:r w:rsidRPr="00B14104">
        <w:rPr>
          <w:rFonts w:ascii="Times New Roman" w:hAnsi="Times New Roman" w:cs="Times New Roman"/>
          <w:noProof/>
        </w:rPr>
        <w:t xml:space="preserve">Interpreting the BOLD signal. </w:t>
      </w:r>
      <w:r w:rsidRPr="00B14104">
        <w:rPr>
          <w:rFonts w:ascii="Times New Roman" w:hAnsi="Times New Roman" w:cs="Times New Roman"/>
          <w:i/>
          <w:iCs/>
          <w:noProof/>
        </w:rPr>
        <w:t>Annual Review of Physiology</w:t>
      </w:r>
      <w:r w:rsidRPr="00B14104">
        <w:rPr>
          <w:rFonts w:ascii="Times New Roman" w:hAnsi="Times New Roman" w:cs="Times New Roman"/>
          <w:noProof/>
        </w:rPr>
        <w:t xml:space="preserve">, </w:t>
      </w:r>
      <w:r w:rsidRPr="00B14104">
        <w:rPr>
          <w:rFonts w:ascii="Times New Roman" w:hAnsi="Times New Roman" w:cs="Times New Roman"/>
          <w:i/>
          <w:iCs/>
          <w:noProof/>
        </w:rPr>
        <w:t>66</w:t>
      </w:r>
      <w:r w:rsidRPr="00B14104">
        <w:rPr>
          <w:rFonts w:ascii="Times New Roman" w:hAnsi="Times New Roman" w:cs="Times New Roman"/>
          <w:noProof/>
        </w:rPr>
        <w:t>, 735–769. https://doi.org/10.1146/annurev.physiol.66.082602.092845</w:t>
      </w:r>
    </w:p>
    <w:p w14:paraId="3011195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Lopez-Garcia, P., Lesh, T., Salo, T., &amp; Barch, D. (2016). The neural circuitry supporting goal maintenance during cognitive control: a comparison of expectancy AX-CPT and dot probe expectancy paradigms. </w:t>
      </w:r>
      <w:r w:rsidRPr="00B14104">
        <w:rPr>
          <w:rFonts w:ascii="Times New Roman" w:hAnsi="Times New Roman" w:cs="Times New Roman"/>
          <w:i/>
          <w:iCs/>
          <w:noProof/>
        </w:rPr>
        <w:t>Cognitive, Affective, &amp;</w:t>
      </w:r>
      <w:r w:rsidRPr="00B14104">
        <w:rPr>
          <w:rFonts w:ascii="Times New Roman" w:hAnsi="Times New Roman" w:cs="Times New Roman"/>
          <w:noProof/>
        </w:rPr>
        <w:t>. Retrieved from http://link.springer.com/article/10.3758/s13415-015-0384-1</w:t>
      </w:r>
    </w:p>
    <w:p w14:paraId="1B04EE4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Luck, S. (2005). An introduction to the event-related potential technique MIT press. </w:t>
      </w:r>
      <w:r w:rsidRPr="00B14104">
        <w:rPr>
          <w:rFonts w:ascii="Times New Roman" w:hAnsi="Times New Roman" w:cs="Times New Roman"/>
          <w:i/>
          <w:iCs/>
          <w:noProof/>
        </w:rPr>
        <w:t>Cambridge, Ma</w:t>
      </w:r>
      <w:r w:rsidRPr="00B14104">
        <w:rPr>
          <w:rFonts w:ascii="Times New Roman" w:hAnsi="Times New Roman" w:cs="Times New Roman"/>
          <w:noProof/>
        </w:rPr>
        <w:t>. Retrieved from https://scholar.google.de/scholar?q=Luck%2C+S.+J.+%282005%29.+An+introduction+to+the+event-related+potential+technique.+Cambridge%2C+MA%3A+MIT+Press.&amp;btnG=&amp;hl=de&amp;as_sdt=0%2C5</w:t>
      </w:r>
    </w:p>
    <w:p w14:paraId="2736CA74"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Maas, C. J. M., &amp; Hox, J. J. (2004). Robustness issues in multilevel regression analysis. </w:t>
      </w:r>
      <w:r w:rsidRPr="00B14104">
        <w:rPr>
          <w:rFonts w:ascii="Times New Roman" w:hAnsi="Times New Roman" w:cs="Times New Roman"/>
          <w:i/>
          <w:iCs/>
          <w:noProof/>
        </w:rPr>
        <w:t xml:space="preserve">Statistica </w:t>
      </w:r>
      <w:r w:rsidRPr="00B14104">
        <w:rPr>
          <w:rFonts w:ascii="Times New Roman" w:hAnsi="Times New Roman" w:cs="Times New Roman"/>
          <w:i/>
          <w:iCs/>
          <w:noProof/>
        </w:rPr>
        <w:lastRenderedPageBreak/>
        <w:t>Neerlandica</w:t>
      </w:r>
      <w:r w:rsidRPr="00B14104">
        <w:rPr>
          <w:rFonts w:ascii="Times New Roman" w:hAnsi="Times New Roman" w:cs="Times New Roman"/>
          <w:noProof/>
        </w:rPr>
        <w:t xml:space="preserve">, </w:t>
      </w:r>
      <w:r w:rsidRPr="00B14104">
        <w:rPr>
          <w:rFonts w:ascii="Times New Roman" w:hAnsi="Times New Roman" w:cs="Times New Roman"/>
          <w:i/>
          <w:iCs/>
          <w:noProof/>
        </w:rPr>
        <w:t>58</w:t>
      </w:r>
      <w:r w:rsidRPr="00B14104">
        <w:rPr>
          <w:rFonts w:ascii="Times New Roman" w:hAnsi="Times New Roman" w:cs="Times New Roman"/>
          <w:noProof/>
        </w:rPr>
        <w:t>(2), 127–137. https://doi.org/10.1046/j.0039-0402.2003.00252.x</w:t>
      </w:r>
    </w:p>
    <w:p w14:paraId="7C018CBE"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MacDonald, A. W., Cohen, J. D., Stenger, V. A., &amp; Carter, C. S. (2000). Dissociating the role of the dorsolateral prefrontal and anterior cingulate cortex in cognitive control. </w:t>
      </w:r>
      <w:r w:rsidRPr="00B14104">
        <w:rPr>
          <w:rFonts w:ascii="Times New Roman" w:hAnsi="Times New Roman" w:cs="Times New Roman"/>
          <w:i/>
          <w:iCs/>
          <w:noProof/>
        </w:rPr>
        <w:t>Science (New York, N.Y.)</w:t>
      </w:r>
      <w:r w:rsidRPr="00B14104">
        <w:rPr>
          <w:rFonts w:ascii="Times New Roman" w:hAnsi="Times New Roman" w:cs="Times New Roman"/>
          <w:noProof/>
        </w:rPr>
        <w:t xml:space="preserve">, </w:t>
      </w:r>
      <w:r w:rsidRPr="00B14104">
        <w:rPr>
          <w:rFonts w:ascii="Times New Roman" w:hAnsi="Times New Roman" w:cs="Times New Roman"/>
          <w:i/>
          <w:iCs/>
          <w:noProof/>
        </w:rPr>
        <w:t>288</w:t>
      </w:r>
      <w:r w:rsidRPr="00B14104">
        <w:rPr>
          <w:rFonts w:ascii="Times New Roman" w:hAnsi="Times New Roman" w:cs="Times New Roman"/>
          <w:noProof/>
        </w:rPr>
        <w:t>(5472), 1835–8. https://doi.org/10.1126/SCIENCE.288.5472.1835</w:t>
      </w:r>
    </w:p>
    <w:p w14:paraId="62815599"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MacDonald, A. W., Goghari, V. M., Hicks, B. M., Flory, J. D., Carter, C. S., &amp; Manuck, S. B. (2005). A convergent-divergent approach to context processing, general intellectual functioning, and the genetic liability to schizophrenia. </w:t>
      </w:r>
      <w:r w:rsidRPr="00B14104">
        <w:rPr>
          <w:rFonts w:ascii="Times New Roman" w:hAnsi="Times New Roman" w:cs="Times New Roman"/>
          <w:i/>
          <w:iCs/>
          <w:noProof/>
        </w:rPr>
        <w:t>Neuropsychology</w:t>
      </w:r>
      <w:r w:rsidRPr="00B14104">
        <w:rPr>
          <w:rFonts w:ascii="Times New Roman" w:hAnsi="Times New Roman" w:cs="Times New Roman"/>
          <w:noProof/>
        </w:rPr>
        <w:t xml:space="preserve">, </w:t>
      </w:r>
      <w:r w:rsidRPr="00B14104">
        <w:rPr>
          <w:rFonts w:ascii="Times New Roman" w:hAnsi="Times New Roman" w:cs="Times New Roman"/>
          <w:i/>
          <w:iCs/>
          <w:noProof/>
        </w:rPr>
        <w:t>19</w:t>
      </w:r>
      <w:r w:rsidRPr="00B14104">
        <w:rPr>
          <w:rFonts w:ascii="Times New Roman" w:hAnsi="Times New Roman" w:cs="Times New Roman"/>
          <w:noProof/>
        </w:rPr>
        <w:t>(6), 814–21. https://doi.org/10.1037/0894-4105.19.6.814</w:t>
      </w:r>
    </w:p>
    <w:p w14:paraId="16BDC319"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Mazziotta, J. C., Toga, A. W., Martínez-Montes, E., Valdés-Sosa, P. A., Miwakeichi, F., Goldman, R. I., &amp; Cohen, M. S. (2004). Concurrent EEG/fMRI analysis by multiway Partial Least Squares. </w:t>
      </w:r>
      <w:r w:rsidRPr="00B14104">
        <w:rPr>
          <w:rFonts w:ascii="Times New Roman" w:hAnsi="Times New Roman" w:cs="Times New Roman"/>
          <w:i/>
          <w:iCs/>
          <w:noProof/>
        </w:rPr>
        <w:t>ISSN</w:t>
      </w:r>
      <w:r w:rsidRPr="00B14104">
        <w:rPr>
          <w:rFonts w:ascii="Times New Roman" w:hAnsi="Times New Roman" w:cs="Times New Roman"/>
          <w:noProof/>
        </w:rPr>
        <w:t xml:space="preserve">, </w:t>
      </w:r>
      <w:r w:rsidRPr="00B14104">
        <w:rPr>
          <w:rFonts w:ascii="Times New Roman" w:hAnsi="Times New Roman" w:cs="Times New Roman"/>
          <w:i/>
          <w:iCs/>
          <w:noProof/>
        </w:rPr>
        <w:t>22</w:t>
      </w:r>
      <w:r w:rsidRPr="00B14104">
        <w:rPr>
          <w:rFonts w:ascii="Times New Roman" w:hAnsi="Times New Roman" w:cs="Times New Roman"/>
          <w:noProof/>
        </w:rPr>
        <w:t>(3), 1053–8119. Retrieved from https://s3.amazonaws.com/academia.edu.documents/30419969/p_valdes_multilinear_eeg-fmri.pdf?AWSAccessKeyId=AKIAIWOWYYGZ2Y53UL3A&amp;Expires=1513957309&amp;Signature=UWKjZNm5ZpgqkncUriolGlYQVuk%3D&amp;response-content-disposition=inline%3B filename%3DConcurrent_EEG_fMRI_analysis_by_multiway.pdf</w:t>
      </w:r>
    </w:p>
    <w:p w14:paraId="08F25ADF"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McGorry, P., Keshavan, M., Goldstone, S., Amminger, P., Allott, K., Berk, M., … Hickie, I. (2014). Biomarkers and clinical staging in psychiatry. </w:t>
      </w:r>
      <w:r w:rsidRPr="00B14104">
        <w:rPr>
          <w:rFonts w:ascii="Times New Roman" w:hAnsi="Times New Roman" w:cs="Times New Roman"/>
          <w:i/>
          <w:iCs/>
          <w:noProof/>
        </w:rPr>
        <w:t>World Psychiatry</w:t>
      </w:r>
      <w:r w:rsidRPr="00B14104">
        <w:rPr>
          <w:rFonts w:ascii="Times New Roman" w:hAnsi="Times New Roman" w:cs="Times New Roman"/>
          <w:noProof/>
        </w:rPr>
        <w:t xml:space="preserve">, </w:t>
      </w:r>
      <w:r w:rsidRPr="00B14104">
        <w:rPr>
          <w:rFonts w:ascii="Times New Roman" w:hAnsi="Times New Roman" w:cs="Times New Roman"/>
          <w:i/>
          <w:iCs/>
          <w:noProof/>
        </w:rPr>
        <w:t>13</w:t>
      </w:r>
      <w:r w:rsidRPr="00B14104">
        <w:rPr>
          <w:rFonts w:ascii="Times New Roman" w:hAnsi="Times New Roman" w:cs="Times New Roman"/>
          <w:noProof/>
        </w:rPr>
        <w:t>(3), 211–223. https://doi.org/10.1002/wps.20144</w:t>
      </w:r>
    </w:p>
    <w:p w14:paraId="5494C6BF"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McIntosh, A. R., Bookstein, F. L., Haxby, J. V., &amp; Grady, C. L. (1996). Spatial pattern analysis of functional brain images using partial least squares.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3</w:t>
      </w:r>
      <w:r w:rsidRPr="00B14104">
        <w:rPr>
          <w:rFonts w:ascii="Times New Roman" w:hAnsi="Times New Roman" w:cs="Times New Roman"/>
          <w:noProof/>
        </w:rPr>
        <w:t>(3 I), 143–157. https://doi.org/10.1006/nimg.1996.0016</w:t>
      </w:r>
    </w:p>
    <w:p w14:paraId="6A996DE4"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McIntosh, A. R., &amp; Mišić, B. (2013). Multivariate Statistical Analyses for Neuroimaging Data. </w:t>
      </w:r>
      <w:r w:rsidRPr="00B14104">
        <w:rPr>
          <w:rFonts w:ascii="Times New Roman" w:hAnsi="Times New Roman" w:cs="Times New Roman"/>
          <w:i/>
          <w:iCs/>
          <w:noProof/>
        </w:rPr>
        <w:t>Annual Review of Psychology</w:t>
      </w:r>
      <w:r w:rsidRPr="00B14104">
        <w:rPr>
          <w:rFonts w:ascii="Times New Roman" w:hAnsi="Times New Roman" w:cs="Times New Roman"/>
          <w:noProof/>
        </w:rPr>
        <w:t xml:space="preserve">, </w:t>
      </w:r>
      <w:r w:rsidRPr="00B14104">
        <w:rPr>
          <w:rFonts w:ascii="Times New Roman" w:hAnsi="Times New Roman" w:cs="Times New Roman"/>
          <w:i/>
          <w:iCs/>
          <w:noProof/>
        </w:rPr>
        <w:t>64</w:t>
      </w:r>
      <w:r w:rsidRPr="00B14104">
        <w:rPr>
          <w:rFonts w:ascii="Times New Roman" w:hAnsi="Times New Roman" w:cs="Times New Roman"/>
          <w:noProof/>
        </w:rPr>
        <w:t>(1), 499–525. https://doi.org/10.1146/annurev-psych-113011-143804</w:t>
      </w:r>
    </w:p>
    <w:p w14:paraId="1B19C23C"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McKinney, W. (2010). Data Structures for Statistical Computing in Python. </w:t>
      </w:r>
      <w:r w:rsidRPr="00B14104">
        <w:rPr>
          <w:rFonts w:ascii="Times New Roman" w:hAnsi="Times New Roman" w:cs="Times New Roman"/>
          <w:i/>
          <w:iCs/>
          <w:noProof/>
        </w:rPr>
        <w:t>Proceedings of the 9th Python in Science Conference</w:t>
      </w:r>
      <w:r w:rsidRPr="00B14104">
        <w:rPr>
          <w:rFonts w:ascii="Times New Roman" w:hAnsi="Times New Roman" w:cs="Times New Roman"/>
          <w:noProof/>
        </w:rPr>
        <w:t xml:space="preserve">, </w:t>
      </w:r>
      <w:r w:rsidRPr="00B14104">
        <w:rPr>
          <w:rFonts w:ascii="Times New Roman" w:hAnsi="Times New Roman" w:cs="Times New Roman"/>
          <w:i/>
          <w:iCs/>
          <w:noProof/>
        </w:rPr>
        <w:t>1697900</w:t>
      </w:r>
      <w:r w:rsidRPr="00B14104">
        <w:rPr>
          <w:rFonts w:ascii="Times New Roman" w:hAnsi="Times New Roman" w:cs="Times New Roman"/>
          <w:noProof/>
        </w:rPr>
        <w:t>(Scipy), 51–56. Retrieved from https://pdfs.semanticscholar.org/f6da/c1c52d3b07c993fe52513b8964f86e8fe381.pdf</w:t>
      </w:r>
    </w:p>
    <w:p w14:paraId="463D3BAF"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Mento, G., Tarantino, V., Vallesi, A., &amp; Bisiacchi, P. S. (2015). Spatiotemporal Neurodynamics Underlying Internally and Externally Driven Temporal Prediction: A High Spatial Resolution ERP Study. </w:t>
      </w:r>
      <w:r w:rsidRPr="00B14104">
        <w:rPr>
          <w:rFonts w:ascii="Times New Roman" w:hAnsi="Times New Roman" w:cs="Times New Roman"/>
          <w:i/>
          <w:iCs/>
          <w:noProof/>
        </w:rPr>
        <w:t>Journal of Cognitive Neuroscience</w:t>
      </w:r>
      <w:r w:rsidRPr="00B14104">
        <w:rPr>
          <w:rFonts w:ascii="Times New Roman" w:hAnsi="Times New Roman" w:cs="Times New Roman"/>
          <w:noProof/>
        </w:rPr>
        <w:t xml:space="preserve">, </w:t>
      </w:r>
      <w:r w:rsidRPr="00B14104">
        <w:rPr>
          <w:rFonts w:ascii="Times New Roman" w:hAnsi="Times New Roman" w:cs="Times New Roman"/>
          <w:i/>
          <w:iCs/>
          <w:noProof/>
        </w:rPr>
        <w:t>27</w:t>
      </w:r>
      <w:r w:rsidRPr="00B14104">
        <w:rPr>
          <w:rFonts w:ascii="Times New Roman" w:hAnsi="Times New Roman" w:cs="Times New Roman"/>
          <w:noProof/>
        </w:rPr>
        <w:t>(3), 425–439. https://doi.org/10.1162/jocn</w:t>
      </w:r>
    </w:p>
    <w:p w14:paraId="362771C8"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Moosmann, M., Schönfelder, V. H., Specht, K., Scheeringa, R., Nordby, H., &amp; Hugdahl, K. (2009). Realignment parameter-informed artefact correction for simultaneous EEG–fMRI recordings.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45</w:t>
      </w:r>
      <w:r w:rsidRPr="00B14104">
        <w:rPr>
          <w:rFonts w:ascii="Times New Roman" w:hAnsi="Times New Roman" w:cs="Times New Roman"/>
          <w:noProof/>
        </w:rPr>
        <w:t>(4), 1144–1150. https://doi.org/10.1016/J.NEUROIMAGE.2009.01.024</w:t>
      </w:r>
    </w:p>
    <w:p w14:paraId="2244CAE4"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Mullinger, K. J., Castellone, P., &amp; Bowtell, R. (2013). Best Current Practice for Obtaining High Quality EEG Data During Simultaneous fMRI. </w:t>
      </w:r>
      <w:r w:rsidRPr="00B14104">
        <w:rPr>
          <w:rFonts w:ascii="Times New Roman" w:hAnsi="Times New Roman" w:cs="Times New Roman"/>
          <w:i/>
          <w:iCs/>
          <w:noProof/>
        </w:rPr>
        <w:t>Journal of Visualized Experiments</w:t>
      </w:r>
      <w:r w:rsidRPr="00B14104">
        <w:rPr>
          <w:rFonts w:ascii="Times New Roman" w:hAnsi="Times New Roman" w:cs="Times New Roman"/>
          <w:noProof/>
        </w:rPr>
        <w:t>, (76), e50283–e50283. https://doi.org/10.3791/50283</w:t>
      </w:r>
    </w:p>
    <w:p w14:paraId="44286060"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Mullinger, K. J., Havenhand, J., &amp; Bowtell, R. (2013). Identifying the sources of the pulse artefact in EEG recordings made inside an MR scanner. </w:t>
      </w:r>
      <w:r w:rsidRPr="00A35762">
        <w:rPr>
          <w:rFonts w:ascii="Times New Roman" w:hAnsi="Times New Roman" w:cs="Times New Roman"/>
          <w:i/>
          <w:iCs/>
          <w:noProof/>
          <w:lang w:val="de-DE"/>
        </w:rPr>
        <w:t>NeuroImage</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71</w:t>
      </w:r>
      <w:r w:rsidRPr="00A35762">
        <w:rPr>
          <w:rFonts w:ascii="Times New Roman" w:hAnsi="Times New Roman" w:cs="Times New Roman"/>
          <w:noProof/>
          <w:lang w:val="de-DE"/>
        </w:rPr>
        <w:t>, 75–83. https://doi.org/10.1016/J.NEUROIMAGE.2012.12.070</w:t>
      </w:r>
    </w:p>
    <w:p w14:paraId="5C060AA8"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Murias, M., Swanson, J. M., &amp; Srinivasan, R. (2007). </w:t>
      </w:r>
      <w:r w:rsidRPr="00B14104">
        <w:rPr>
          <w:rFonts w:ascii="Times New Roman" w:hAnsi="Times New Roman" w:cs="Times New Roman"/>
          <w:noProof/>
        </w:rPr>
        <w:t xml:space="preserve">Functional connectivity of frontal cortex in healthy and adhd children reflected in EEG coherence. </w:t>
      </w:r>
      <w:r w:rsidRPr="00B14104">
        <w:rPr>
          <w:rFonts w:ascii="Times New Roman" w:hAnsi="Times New Roman" w:cs="Times New Roman"/>
          <w:i/>
          <w:iCs/>
          <w:noProof/>
        </w:rPr>
        <w:t>Cerebral Cortex</w:t>
      </w:r>
      <w:r w:rsidRPr="00B14104">
        <w:rPr>
          <w:rFonts w:ascii="Times New Roman" w:hAnsi="Times New Roman" w:cs="Times New Roman"/>
          <w:noProof/>
        </w:rPr>
        <w:t xml:space="preserve">, </w:t>
      </w:r>
      <w:r w:rsidRPr="00B14104">
        <w:rPr>
          <w:rFonts w:ascii="Times New Roman" w:hAnsi="Times New Roman" w:cs="Times New Roman"/>
          <w:i/>
          <w:iCs/>
          <w:noProof/>
        </w:rPr>
        <w:t>17</w:t>
      </w:r>
      <w:r w:rsidRPr="00B14104">
        <w:rPr>
          <w:rFonts w:ascii="Times New Roman" w:hAnsi="Times New Roman" w:cs="Times New Roman"/>
          <w:noProof/>
        </w:rPr>
        <w:t>(8), 1788–1799. https://doi.org/10.1093/cercor/bhl089</w:t>
      </w:r>
    </w:p>
    <w:p w14:paraId="6ED3A951"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Murta, T., Hu, L., Tierney, T., Chaudhary, U., &amp; Walker, M. (2016). A study of the electro-haemodynamic coupling using simultaneously acquired intracranial EEG and fMRI data in humans. Retrieved from https://pdfs.semanticscholar.org/45ab/8c992780e60a981a49bb7ab2f44ec569f420.pdf</w:t>
      </w:r>
    </w:p>
    <w:p w14:paraId="491383E8"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Nouretdinov, I., Costafreda, S. G., Gammerman, A., Chervonenkis, A., Vovk, V., Vapnik, V., &amp; Fu, C. H. Y. (2010). Machine learning classification with confidence: Application of transductive </w:t>
      </w:r>
      <w:r w:rsidRPr="00B14104">
        <w:rPr>
          <w:rFonts w:ascii="Times New Roman" w:hAnsi="Times New Roman" w:cs="Times New Roman"/>
          <w:noProof/>
        </w:rPr>
        <w:lastRenderedPageBreak/>
        <w:t xml:space="preserve">conformal predictors to MRI-based diagnostic and prognostic markers in depression. </w:t>
      </w:r>
      <w:r w:rsidRPr="00A35762">
        <w:rPr>
          <w:rFonts w:ascii="Times New Roman" w:hAnsi="Times New Roman" w:cs="Times New Roman"/>
          <w:i/>
          <w:iCs/>
          <w:noProof/>
          <w:lang w:val="de-DE"/>
        </w:rPr>
        <w:t>NeuroImage</w:t>
      </w:r>
      <w:r w:rsidRPr="00A35762">
        <w:rPr>
          <w:rFonts w:ascii="Times New Roman" w:hAnsi="Times New Roman" w:cs="Times New Roman"/>
          <w:noProof/>
          <w:lang w:val="de-DE"/>
        </w:rPr>
        <w:t>. https://doi.org/10.1016/j.neuroimage.2010.05.023</w:t>
      </w:r>
    </w:p>
    <w:p w14:paraId="0CB8425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Nunez, P. L., &amp; Silberstein, R. B. (2000). </w:t>
      </w:r>
      <w:r w:rsidRPr="00B14104">
        <w:rPr>
          <w:rFonts w:ascii="Times New Roman" w:hAnsi="Times New Roman" w:cs="Times New Roman"/>
          <w:noProof/>
        </w:rPr>
        <w:t xml:space="preserve">On the Relationship of Synaptic Activity to Macroscopic Measurements: Does Co-Registration of EEG with fMRI Make Sense? </w:t>
      </w:r>
      <w:r w:rsidRPr="00B14104">
        <w:rPr>
          <w:rFonts w:ascii="Times New Roman" w:hAnsi="Times New Roman" w:cs="Times New Roman"/>
          <w:i/>
          <w:iCs/>
          <w:noProof/>
        </w:rPr>
        <w:t>Brain Topography</w:t>
      </w:r>
      <w:r w:rsidRPr="00B14104">
        <w:rPr>
          <w:rFonts w:ascii="Times New Roman" w:hAnsi="Times New Roman" w:cs="Times New Roman"/>
          <w:noProof/>
        </w:rPr>
        <w:t xml:space="preserve">, </w:t>
      </w:r>
      <w:r w:rsidRPr="00B14104">
        <w:rPr>
          <w:rFonts w:ascii="Times New Roman" w:hAnsi="Times New Roman" w:cs="Times New Roman"/>
          <w:i/>
          <w:iCs/>
          <w:noProof/>
        </w:rPr>
        <w:t>13</w:t>
      </w:r>
      <w:r w:rsidRPr="00B14104">
        <w:rPr>
          <w:rFonts w:ascii="Times New Roman" w:hAnsi="Times New Roman" w:cs="Times New Roman"/>
          <w:noProof/>
        </w:rPr>
        <w:t>(2), 79–96. https://doi.org/10.1023/A:1026683200895</w:t>
      </w:r>
    </w:p>
    <w:p w14:paraId="13D4A12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Nunez, P. L., &amp; Srinivasan, R. (2006). </w:t>
      </w:r>
      <w:r w:rsidRPr="00B14104">
        <w:rPr>
          <w:rFonts w:ascii="Times New Roman" w:hAnsi="Times New Roman" w:cs="Times New Roman"/>
          <w:i/>
          <w:iCs/>
          <w:noProof/>
        </w:rPr>
        <w:t>Electric Fields of the Brain: The Neurophysics of EEG, 2nd Edition: 9780195050387: Medicine &amp; Health Science Books</w:t>
      </w:r>
      <w:r w:rsidRPr="00B14104">
        <w:rPr>
          <w:rFonts w:ascii="Times New Roman" w:hAnsi="Times New Roman" w:cs="Times New Roman"/>
          <w:noProof/>
        </w:rPr>
        <w:t>. Retrieved from https://books.google.de/books?hl=de&amp;lr=&amp;id=fUv54as56_8C&amp;oi=fnd&amp;pg=PR11&amp;dq=9.+Nunez+PL,+Srinivasan+R.+Electric+fields+of+the+brain:+the+neurophysics+of+EEG:+Oxford+University+Press,+USA%3B+2006.&amp;ots=nYPj3VhMIS&amp;sig=TAYLtt12NbS7ovqT4RHb1zY_S60</w:t>
      </w:r>
    </w:p>
    <w:p w14:paraId="5F37F1F8"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Nunez, P. L., Srinivasan, R., Westdorp, A. F., Wijesinghe, R. S., Tucker, D. M., Silberstein, R. B., &amp; Cadusch, P. J. (1997). </w:t>
      </w:r>
      <w:r w:rsidRPr="00B14104">
        <w:rPr>
          <w:rFonts w:ascii="Times New Roman" w:hAnsi="Times New Roman" w:cs="Times New Roman"/>
          <w:noProof/>
        </w:rPr>
        <w:t xml:space="preserve">EEG coherency I: Statistics, reference electrode, volume conduction, Laplacians, cortical imaging, and interpretation at multiple scales. </w:t>
      </w:r>
      <w:r w:rsidRPr="00B14104">
        <w:rPr>
          <w:rFonts w:ascii="Times New Roman" w:hAnsi="Times New Roman" w:cs="Times New Roman"/>
          <w:i/>
          <w:iCs/>
          <w:noProof/>
        </w:rPr>
        <w:t>Electroencephalography and Clinical Neurophysiology</w:t>
      </w:r>
      <w:r w:rsidRPr="00B14104">
        <w:rPr>
          <w:rFonts w:ascii="Times New Roman" w:hAnsi="Times New Roman" w:cs="Times New Roman"/>
          <w:noProof/>
        </w:rPr>
        <w:t>. https://doi.org/10.1016/S0013-4694(97)00066-7</w:t>
      </w:r>
    </w:p>
    <w:p w14:paraId="004AA0E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Nunez, P., &amp; Silberstein, R. (2000). On the relationship of synaptic activity to macroscopic measurements: does co-registration of EEG with fMRI make sense? </w:t>
      </w:r>
      <w:r w:rsidRPr="00B14104">
        <w:rPr>
          <w:rFonts w:ascii="Times New Roman" w:hAnsi="Times New Roman" w:cs="Times New Roman"/>
          <w:i/>
          <w:iCs/>
          <w:noProof/>
        </w:rPr>
        <w:t>Brain Topography</w:t>
      </w:r>
      <w:r w:rsidRPr="00B14104">
        <w:rPr>
          <w:rFonts w:ascii="Times New Roman" w:hAnsi="Times New Roman" w:cs="Times New Roman"/>
          <w:noProof/>
        </w:rPr>
        <w:t>. Retrieved from http://link.springer.com/article/10.1023/A:1026683200895</w:t>
      </w:r>
    </w:p>
    <w:p w14:paraId="4A0B36F3"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Ollikainen, J. O., Vauhkonen, M., Karjalainen, P. A., &amp; Kaipio, J. P. (1999). </w:t>
      </w:r>
      <w:r w:rsidRPr="00B14104">
        <w:rPr>
          <w:rFonts w:ascii="Times New Roman" w:hAnsi="Times New Roman" w:cs="Times New Roman"/>
          <w:noProof/>
        </w:rPr>
        <w:t xml:space="preserve">Effects of local skull inhomogeneities on EEG source estimation. </w:t>
      </w:r>
      <w:r w:rsidRPr="00B14104">
        <w:rPr>
          <w:rFonts w:ascii="Times New Roman" w:hAnsi="Times New Roman" w:cs="Times New Roman"/>
          <w:i/>
          <w:iCs/>
          <w:noProof/>
        </w:rPr>
        <w:t>Medical Engineering &amp; Physics</w:t>
      </w:r>
      <w:r w:rsidRPr="00B14104">
        <w:rPr>
          <w:rFonts w:ascii="Times New Roman" w:hAnsi="Times New Roman" w:cs="Times New Roman"/>
          <w:noProof/>
        </w:rPr>
        <w:t xml:space="preserve">, </w:t>
      </w:r>
      <w:r w:rsidRPr="00B14104">
        <w:rPr>
          <w:rFonts w:ascii="Times New Roman" w:hAnsi="Times New Roman" w:cs="Times New Roman"/>
          <w:i/>
          <w:iCs/>
          <w:noProof/>
        </w:rPr>
        <w:t>21</w:t>
      </w:r>
      <w:r w:rsidRPr="00B14104">
        <w:rPr>
          <w:rFonts w:ascii="Times New Roman" w:hAnsi="Times New Roman" w:cs="Times New Roman"/>
          <w:noProof/>
        </w:rPr>
        <w:t>(3), 143–54. https://doi.org/10.1016/S1350-4533(99)00038-7</w:t>
      </w:r>
    </w:p>
    <w:p w14:paraId="2B47E63E"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Pedregosa, F., Varoquaux, G., Gramfort, A., Michel, V., Thirion, B., Grisel, O., … Duchesnay, É. (2012). Scikit-learn: Machine Learning in Python. </w:t>
      </w:r>
      <w:r w:rsidRPr="00B14104">
        <w:rPr>
          <w:rFonts w:ascii="Times New Roman" w:hAnsi="Times New Roman" w:cs="Times New Roman"/>
          <w:i/>
          <w:iCs/>
          <w:noProof/>
        </w:rPr>
        <w:t>Journal of Machine Learning Research</w:t>
      </w:r>
      <w:r w:rsidRPr="00B14104">
        <w:rPr>
          <w:rFonts w:ascii="Times New Roman" w:hAnsi="Times New Roman" w:cs="Times New Roman"/>
          <w:noProof/>
        </w:rPr>
        <w:t xml:space="preserve">, </w:t>
      </w:r>
      <w:r w:rsidRPr="00B14104">
        <w:rPr>
          <w:rFonts w:ascii="Times New Roman" w:hAnsi="Times New Roman" w:cs="Times New Roman"/>
          <w:i/>
          <w:iCs/>
          <w:noProof/>
        </w:rPr>
        <w:t>12</w:t>
      </w:r>
      <w:r w:rsidRPr="00B14104">
        <w:rPr>
          <w:rFonts w:ascii="Times New Roman" w:hAnsi="Times New Roman" w:cs="Times New Roman"/>
          <w:noProof/>
        </w:rPr>
        <w:t>, 2825–2830. https://doi.org/10.1007/s13398-014-0173-7.2</w:t>
      </w:r>
    </w:p>
    <w:p w14:paraId="005891D9"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Pereira, F., Mitchell, T., &amp; Botvinick, M. (2009). Machine learning classifiers and fMRI: a tutorial overview.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45</w:t>
      </w:r>
      <w:r w:rsidRPr="00B14104">
        <w:rPr>
          <w:rFonts w:ascii="Times New Roman" w:hAnsi="Times New Roman" w:cs="Times New Roman"/>
          <w:noProof/>
        </w:rPr>
        <w:t>(1 Suppl), S199-209. https://doi.org/10.1016/j.neuroimage.2008.11.007</w:t>
      </w:r>
    </w:p>
    <w:p w14:paraId="60DFE395"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Petermann, F. (2012). </w:t>
      </w:r>
      <w:r w:rsidRPr="00A35762">
        <w:rPr>
          <w:rFonts w:ascii="Times New Roman" w:hAnsi="Times New Roman" w:cs="Times New Roman"/>
          <w:noProof/>
          <w:lang w:val="de-DE"/>
        </w:rPr>
        <w:t>Wechsler Adult Intelligence Scale (WAIS-IV; deutsche Version).</w:t>
      </w:r>
    </w:p>
    <w:p w14:paraId="082ABC5A"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Phillips, C., Rugg, M. D., &amp; Friston, K. J. (2002). Anatomically Informed Basis Functions for EEG Source Localization: Combining Functional and Anatomical Constraints.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16</w:t>
      </w:r>
      <w:r w:rsidRPr="00B14104">
        <w:rPr>
          <w:rFonts w:ascii="Times New Roman" w:hAnsi="Times New Roman" w:cs="Times New Roman"/>
          <w:noProof/>
        </w:rPr>
        <w:t>(3), 678–695. Retrieved from http://orbi.ulg.ac.be//bitstream/2268/84739/1/Phillipps_C_2002_Neuroimage_16_3_678.pdf</w:t>
      </w:r>
    </w:p>
    <w:p w14:paraId="6A8875C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Phillips, C., Rugg, M. D., &amp; Friston, K. J. (2002). Systematic Regularization of Linear Inverse Solutions of the EEG Source Localization Problem.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17</w:t>
      </w:r>
      <w:r w:rsidRPr="00B14104">
        <w:rPr>
          <w:rFonts w:ascii="Times New Roman" w:hAnsi="Times New Roman" w:cs="Times New Roman"/>
          <w:noProof/>
        </w:rPr>
        <w:t>(1), 287–301. Retrieved from http://orbi.ulg.ac.be/bitstream/2268/1356/1/Phillips_C_2002_Neuroimage_17_1_287.pdf</w:t>
      </w:r>
    </w:p>
    <w:p w14:paraId="101C20A7"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Polich, J. (2007). Updating P300: an integrative theory of P3a and P3b. </w:t>
      </w:r>
      <w:r w:rsidRPr="00B14104">
        <w:rPr>
          <w:rFonts w:ascii="Times New Roman" w:hAnsi="Times New Roman" w:cs="Times New Roman"/>
          <w:i/>
          <w:iCs/>
          <w:noProof/>
        </w:rPr>
        <w:t>Clinical Neurophysiology</w:t>
      </w:r>
      <w:r w:rsidRPr="00B14104">
        <w:rPr>
          <w:rFonts w:ascii="Times New Roman" w:hAnsi="Times New Roman" w:cs="Times New Roman"/>
          <w:noProof/>
        </w:rPr>
        <w:t>. Retrieved from http://www.sciencedirect.com/science/article/pii/S1388245707001897</w:t>
      </w:r>
    </w:p>
    <w:p w14:paraId="221D5EB7"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Polich, J., &amp; Criado, J. (2006). Neuropsychology and neuropharmacology of P3a and P3b. </w:t>
      </w:r>
      <w:r w:rsidRPr="00B14104">
        <w:rPr>
          <w:rFonts w:ascii="Times New Roman" w:hAnsi="Times New Roman" w:cs="Times New Roman"/>
          <w:i/>
          <w:iCs/>
          <w:noProof/>
        </w:rPr>
        <w:t>International Journal of Psychophysiology</w:t>
      </w:r>
      <w:r w:rsidRPr="00B14104">
        <w:rPr>
          <w:rFonts w:ascii="Times New Roman" w:hAnsi="Times New Roman" w:cs="Times New Roman"/>
          <w:noProof/>
        </w:rPr>
        <w:t>. Retrieved from http://www.sciencedirect.com/science/article/pii/S0167876006000213</w:t>
      </w:r>
    </w:p>
    <w:p w14:paraId="5BC76739"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A35762">
        <w:rPr>
          <w:rFonts w:ascii="Times New Roman" w:hAnsi="Times New Roman" w:cs="Times New Roman"/>
          <w:noProof/>
          <w:lang w:val="de-DE"/>
        </w:rPr>
        <w:t xml:space="preserve">Popescu, V., Battaglini, M., Hoogstrate, W. S., Verfaillie, S. C. J., Sluimer, I. C., van Schijndel, R. A., … </w:t>
      </w:r>
      <w:r w:rsidRPr="00B14104">
        <w:rPr>
          <w:rFonts w:ascii="Times New Roman" w:hAnsi="Times New Roman" w:cs="Times New Roman"/>
          <w:noProof/>
        </w:rPr>
        <w:t xml:space="preserve">Vrenken, H. (2012). Optimizing parameter choice for FSL-Brain Extraction Tool (BET) on 3D T1 images in multiple sclerosis. </w:t>
      </w:r>
      <w:r w:rsidRPr="00A35762">
        <w:rPr>
          <w:rFonts w:ascii="Times New Roman" w:hAnsi="Times New Roman" w:cs="Times New Roman"/>
          <w:i/>
          <w:iCs/>
          <w:noProof/>
          <w:lang w:val="de-DE"/>
        </w:rPr>
        <w:t>NeuroImage</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61</w:t>
      </w:r>
      <w:r w:rsidRPr="00A35762">
        <w:rPr>
          <w:rFonts w:ascii="Times New Roman" w:hAnsi="Times New Roman" w:cs="Times New Roman"/>
          <w:noProof/>
          <w:lang w:val="de-DE"/>
        </w:rPr>
        <w:t>(4), 1484–1494. https://doi.org/10.1016/J.NEUROIMAGE.2012.03.074</w:t>
      </w:r>
    </w:p>
    <w:p w14:paraId="0BCFE042"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Poppe, A. B., Barch, D. M., Carter, C. S., Gold, J. M., Ragland, J. D., Silverstein, S. M., &amp; MacDonald, A. W. (2016). </w:t>
      </w:r>
      <w:r w:rsidRPr="00B14104">
        <w:rPr>
          <w:rFonts w:ascii="Times New Roman" w:hAnsi="Times New Roman" w:cs="Times New Roman"/>
          <w:noProof/>
        </w:rPr>
        <w:t xml:space="preserve">Reduced Frontoparietal Activity in Schizophrenia Is Linked to a Specific Deficit in Goal Maintenance: A Multisite Functional Imaging Study. </w:t>
      </w:r>
      <w:r w:rsidRPr="00B14104">
        <w:rPr>
          <w:rFonts w:ascii="Times New Roman" w:hAnsi="Times New Roman" w:cs="Times New Roman"/>
          <w:i/>
          <w:iCs/>
          <w:noProof/>
        </w:rPr>
        <w:t>Schizophrenia Bulletin</w:t>
      </w:r>
      <w:r w:rsidRPr="00B14104">
        <w:rPr>
          <w:rFonts w:ascii="Times New Roman" w:hAnsi="Times New Roman" w:cs="Times New Roman"/>
          <w:noProof/>
        </w:rPr>
        <w:t xml:space="preserve">, </w:t>
      </w:r>
      <w:r w:rsidRPr="00B14104">
        <w:rPr>
          <w:rFonts w:ascii="Times New Roman" w:hAnsi="Times New Roman" w:cs="Times New Roman"/>
          <w:i/>
          <w:iCs/>
          <w:noProof/>
        </w:rPr>
        <w:t>42</w:t>
      </w:r>
      <w:r w:rsidRPr="00B14104">
        <w:rPr>
          <w:rFonts w:ascii="Times New Roman" w:hAnsi="Times New Roman" w:cs="Times New Roman"/>
          <w:noProof/>
        </w:rPr>
        <w:t>(5), 1149–1157. https://doi.org/10.1093/schbul/sbw036</w:t>
      </w:r>
    </w:p>
    <w:p w14:paraId="40DB02B1"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lastRenderedPageBreak/>
        <w:t>R Development Core Team. (2016). R: A language and environment for statistical computing. R Foundation for Statistical Computing, Vienna, Austria. 2014.</w:t>
      </w:r>
    </w:p>
    <w:p w14:paraId="2D031B6A"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Reuter, M., Schmansky, N. J., Rosas, H. D., &amp; Fischl, B. (2012). Within-subject template estimation for unbiased longitudinal image analysis.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61</w:t>
      </w:r>
      <w:r w:rsidRPr="00B14104">
        <w:rPr>
          <w:rFonts w:ascii="Times New Roman" w:hAnsi="Times New Roman" w:cs="Times New Roman"/>
          <w:noProof/>
        </w:rPr>
        <w:t>(4), 1402–18. https://doi.org/10.1016/j.neuroimage.2012.02.084</w:t>
      </w:r>
    </w:p>
    <w:p w14:paraId="6B3F868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Ritter, P., &amp; Villringer, A. (2006). Simultaneous Eeg–fmri. </w:t>
      </w:r>
      <w:r w:rsidRPr="00B14104">
        <w:rPr>
          <w:rFonts w:ascii="Times New Roman" w:hAnsi="Times New Roman" w:cs="Times New Roman"/>
          <w:i/>
          <w:iCs/>
          <w:noProof/>
        </w:rPr>
        <w:t>Neuroscience &amp; Biobehavioral Reviews</w:t>
      </w:r>
      <w:r w:rsidRPr="00B14104">
        <w:rPr>
          <w:rFonts w:ascii="Times New Roman" w:hAnsi="Times New Roman" w:cs="Times New Roman"/>
          <w:noProof/>
        </w:rPr>
        <w:t>. Retrieved from http://www.sciencedirect.com/science/article/pii/S0149763406000534</w:t>
      </w:r>
    </w:p>
    <w:p w14:paraId="7F19AF47"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Robinson, D. G., Woerner, M. G., Alvir, J. M. J., Geisler, S., Koreen, A., Sheitman, B., … </w:t>
      </w:r>
      <w:r w:rsidRPr="00B14104">
        <w:rPr>
          <w:rFonts w:ascii="Times New Roman" w:hAnsi="Times New Roman" w:cs="Times New Roman"/>
          <w:noProof/>
        </w:rPr>
        <w:t xml:space="preserve">Lieberman, A. (1999). Predictors of Treatment Response From a First Episode of Schizophrenia or Schizoaffective Disorder. </w:t>
      </w:r>
      <w:r w:rsidRPr="00B14104">
        <w:rPr>
          <w:rFonts w:ascii="Times New Roman" w:hAnsi="Times New Roman" w:cs="Times New Roman"/>
          <w:i/>
          <w:iCs/>
          <w:noProof/>
        </w:rPr>
        <w:t>Am J Psychiatry</w:t>
      </w:r>
      <w:r w:rsidRPr="00B14104">
        <w:rPr>
          <w:rFonts w:ascii="Times New Roman" w:hAnsi="Times New Roman" w:cs="Times New Roman"/>
          <w:noProof/>
        </w:rPr>
        <w:t xml:space="preserve">, </w:t>
      </w:r>
      <w:r w:rsidRPr="00B14104">
        <w:rPr>
          <w:rFonts w:ascii="Times New Roman" w:hAnsi="Times New Roman" w:cs="Times New Roman"/>
          <w:i/>
          <w:iCs/>
          <w:noProof/>
        </w:rPr>
        <w:t>1564</w:t>
      </w:r>
      <w:r w:rsidRPr="00B14104">
        <w:rPr>
          <w:rFonts w:ascii="Times New Roman" w:hAnsi="Times New Roman" w:cs="Times New Roman"/>
          <w:noProof/>
        </w:rPr>
        <w:t>. Retrieved from https://ajp.psychiatryonline.org/doi/pdf/10.1176/ajp.156.4.544</w:t>
      </w:r>
    </w:p>
    <w:p w14:paraId="176631E7"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Rosa, M., Daunizeau, J., &amp; Friston, K. (2010). EEG-fMRI integration: a critical review of biophysical modeling and data analysis approaches. </w:t>
      </w:r>
      <w:r w:rsidRPr="00B14104">
        <w:rPr>
          <w:rFonts w:ascii="Times New Roman" w:hAnsi="Times New Roman" w:cs="Times New Roman"/>
          <w:i/>
          <w:iCs/>
          <w:noProof/>
        </w:rPr>
        <w:t>Journal of Integrative</w:t>
      </w:r>
      <w:r w:rsidRPr="00B14104">
        <w:rPr>
          <w:rFonts w:ascii="Times New Roman" w:hAnsi="Times New Roman" w:cs="Times New Roman"/>
          <w:noProof/>
        </w:rPr>
        <w:t>. Retrieved from http://www.worldscientific.com/doi/abs/10.1142/S0219635210002512</w:t>
      </w:r>
    </w:p>
    <w:p w14:paraId="46952F2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Rosen, B. R., Buckner, R. L., &amp; Dale, A. M. (1998). </w:t>
      </w:r>
      <w:r w:rsidRPr="00B14104">
        <w:rPr>
          <w:rFonts w:ascii="Times New Roman" w:hAnsi="Times New Roman" w:cs="Times New Roman"/>
          <w:noProof/>
        </w:rPr>
        <w:t xml:space="preserve">Event-related functional MRI: past, present, and future. </w:t>
      </w:r>
      <w:r w:rsidRPr="00B14104">
        <w:rPr>
          <w:rFonts w:ascii="Times New Roman" w:hAnsi="Times New Roman" w:cs="Times New Roman"/>
          <w:i/>
          <w:iCs/>
          <w:noProof/>
        </w:rPr>
        <w:t>Proceedings of the National Academy of Sciences of the United States of America</w:t>
      </w:r>
      <w:r w:rsidRPr="00B14104">
        <w:rPr>
          <w:rFonts w:ascii="Times New Roman" w:hAnsi="Times New Roman" w:cs="Times New Roman"/>
          <w:noProof/>
        </w:rPr>
        <w:t xml:space="preserve">, </w:t>
      </w:r>
      <w:r w:rsidRPr="00B14104">
        <w:rPr>
          <w:rFonts w:ascii="Times New Roman" w:hAnsi="Times New Roman" w:cs="Times New Roman"/>
          <w:i/>
          <w:iCs/>
          <w:noProof/>
        </w:rPr>
        <w:t>95</w:t>
      </w:r>
      <w:r w:rsidRPr="00B14104">
        <w:rPr>
          <w:rFonts w:ascii="Times New Roman" w:hAnsi="Times New Roman" w:cs="Times New Roman"/>
          <w:noProof/>
        </w:rPr>
        <w:t>(3), 773–80. https://doi.org/10.1073/PNAS.95.3.773</w:t>
      </w:r>
    </w:p>
    <w:p w14:paraId="643FBD64"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Rothlübbers, S., Relvas, V., Leal, A., Murta, T., Lemieux, L., &amp; Figueiredo, P. (2014). Characterisation and Reduction of the EEG Artefact Caused by the Helium Cooling Pump in the MR Environment: Validation in Epilepsy Patient Data. </w:t>
      </w:r>
      <w:r w:rsidRPr="00B14104">
        <w:rPr>
          <w:rFonts w:ascii="Times New Roman" w:hAnsi="Times New Roman" w:cs="Times New Roman"/>
          <w:i/>
          <w:iCs/>
          <w:noProof/>
        </w:rPr>
        <w:t>Brain Topography</w:t>
      </w:r>
      <w:r w:rsidRPr="00B14104">
        <w:rPr>
          <w:rFonts w:ascii="Times New Roman" w:hAnsi="Times New Roman" w:cs="Times New Roman"/>
          <w:noProof/>
        </w:rPr>
        <w:t xml:space="preserve">, </w:t>
      </w:r>
      <w:r w:rsidRPr="00B14104">
        <w:rPr>
          <w:rFonts w:ascii="Times New Roman" w:hAnsi="Times New Roman" w:cs="Times New Roman"/>
          <w:i/>
          <w:iCs/>
          <w:noProof/>
        </w:rPr>
        <w:t>28</w:t>
      </w:r>
      <w:r w:rsidRPr="00B14104">
        <w:rPr>
          <w:rFonts w:ascii="Times New Roman" w:hAnsi="Times New Roman" w:cs="Times New Roman"/>
          <w:noProof/>
        </w:rPr>
        <w:t>(2), 208–220. https://doi.org/10.1007/s10548-014-0408-0</w:t>
      </w:r>
    </w:p>
    <w:p w14:paraId="7C51A2AE"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Rothlübbers, S., Relvas, V., Leal, A., Murta, T., Lemieux, L., &amp; Figueiredo, P. (2015). Characterisation and Reduction of the EEG Artefact Caused by the Helium Cooling Pump in the MR Environment: Validation in Epilepsy Patient Data. </w:t>
      </w:r>
      <w:r w:rsidRPr="00B14104">
        <w:rPr>
          <w:rFonts w:ascii="Times New Roman" w:hAnsi="Times New Roman" w:cs="Times New Roman"/>
          <w:i/>
          <w:iCs/>
          <w:noProof/>
        </w:rPr>
        <w:t>Brain Topography</w:t>
      </w:r>
      <w:r w:rsidRPr="00B14104">
        <w:rPr>
          <w:rFonts w:ascii="Times New Roman" w:hAnsi="Times New Roman" w:cs="Times New Roman"/>
          <w:noProof/>
        </w:rPr>
        <w:t xml:space="preserve">, </w:t>
      </w:r>
      <w:r w:rsidRPr="00B14104">
        <w:rPr>
          <w:rFonts w:ascii="Times New Roman" w:hAnsi="Times New Roman" w:cs="Times New Roman"/>
          <w:i/>
          <w:iCs/>
          <w:noProof/>
        </w:rPr>
        <w:t>28</w:t>
      </w:r>
      <w:r w:rsidRPr="00B14104">
        <w:rPr>
          <w:rFonts w:ascii="Times New Roman" w:hAnsi="Times New Roman" w:cs="Times New Roman"/>
          <w:noProof/>
        </w:rPr>
        <w:t>(2), 208–220. https://doi.org/10.1007/s10548-014-0408-0</w:t>
      </w:r>
    </w:p>
    <w:p w14:paraId="62DAE8FE"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Sanei, S., Chambers, J. A., Sanei, S., &amp; Chambers, J. A. (2013). EEG Source Localization. In </w:t>
      </w:r>
      <w:r w:rsidRPr="00B14104">
        <w:rPr>
          <w:rFonts w:ascii="Times New Roman" w:hAnsi="Times New Roman" w:cs="Times New Roman"/>
          <w:i/>
          <w:iCs/>
          <w:noProof/>
        </w:rPr>
        <w:t>EEG Signal Processing</w:t>
      </w:r>
      <w:r w:rsidRPr="00B14104">
        <w:rPr>
          <w:rFonts w:ascii="Times New Roman" w:hAnsi="Times New Roman" w:cs="Times New Roman"/>
          <w:noProof/>
        </w:rPr>
        <w:t xml:space="preserve"> (pp. 197–218). West Sussex, England: John Wiley &amp; Sons Ltd,. https://doi.org/10.1002/9780470511923.ch5</w:t>
      </w:r>
    </w:p>
    <w:p w14:paraId="032934D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Scheibe, C., Ullsperger, M., Sommer, W., &amp; Heekeren, H. R. (2010). </w:t>
      </w:r>
      <w:r w:rsidRPr="00B14104">
        <w:rPr>
          <w:rFonts w:ascii="Times New Roman" w:hAnsi="Times New Roman" w:cs="Times New Roman"/>
          <w:noProof/>
        </w:rPr>
        <w:t xml:space="preserve">Effects of Parametrical and Trial-to-Trial Variation in Prior Probability Processing Revealed by Simultaneous Electroencephalogram/Functional Magnetic Resonance Imaging. </w:t>
      </w:r>
      <w:r w:rsidRPr="00B14104">
        <w:rPr>
          <w:rFonts w:ascii="Times New Roman" w:hAnsi="Times New Roman" w:cs="Times New Roman"/>
          <w:i/>
          <w:iCs/>
          <w:noProof/>
        </w:rPr>
        <w:t>Journal of Neuroscience</w:t>
      </w:r>
      <w:r w:rsidRPr="00B14104">
        <w:rPr>
          <w:rFonts w:ascii="Times New Roman" w:hAnsi="Times New Roman" w:cs="Times New Roman"/>
          <w:noProof/>
        </w:rPr>
        <w:t xml:space="preserve">, </w:t>
      </w:r>
      <w:r w:rsidRPr="00B14104">
        <w:rPr>
          <w:rFonts w:ascii="Times New Roman" w:hAnsi="Times New Roman" w:cs="Times New Roman"/>
          <w:i/>
          <w:iCs/>
          <w:noProof/>
        </w:rPr>
        <w:t>30</w:t>
      </w:r>
      <w:r w:rsidRPr="00B14104">
        <w:rPr>
          <w:rFonts w:ascii="Times New Roman" w:hAnsi="Times New Roman" w:cs="Times New Roman"/>
          <w:noProof/>
        </w:rPr>
        <w:t>(49), 16709–16717. https://doi.org/10.1523/JNEUROSCI.3949-09.2010</w:t>
      </w:r>
    </w:p>
    <w:p w14:paraId="5EDBCF8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Schoffelen, J. M., &amp; Gross, J. (2009). Source connectivity analysis with MEG and EEG. </w:t>
      </w:r>
      <w:r w:rsidRPr="00B14104">
        <w:rPr>
          <w:rFonts w:ascii="Times New Roman" w:hAnsi="Times New Roman" w:cs="Times New Roman"/>
          <w:i/>
          <w:iCs/>
          <w:noProof/>
        </w:rPr>
        <w:t>Human Brain Mapping</w:t>
      </w:r>
      <w:r w:rsidRPr="00B14104">
        <w:rPr>
          <w:rFonts w:ascii="Times New Roman" w:hAnsi="Times New Roman" w:cs="Times New Roman"/>
          <w:noProof/>
        </w:rPr>
        <w:t>. https://doi.org/10.1002/hbm.20745</w:t>
      </w:r>
    </w:p>
    <w:p w14:paraId="31B632B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Schridde, U., Khubchandani, M., Motelow, J. E., Sanganahalli, B. G., Hyder, F., &amp; Blumenfeld, H. (2008). Negative BOLD with large increases in neuronal activity. </w:t>
      </w:r>
      <w:r w:rsidRPr="00B14104">
        <w:rPr>
          <w:rFonts w:ascii="Times New Roman" w:hAnsi="Times New Roman" w:cs="Times New Roman"/>
          <w:i/>
          <w:iCs/>
          <w:noProof/>
        </w:rPr>
        <w:t>Cerebral Cortex</w:t>
      </w:r>
      <w:r w:rsidRPr="00B14104">
        <w:rPr>
          <w:rFonts w:ascii="Times New Roman" w:hAnsi="Times New Roman" w:cs="Times New Roman"/>
          <w:noProof/>
        </w:rPr>
        <w:t xml:space="preserve">, </w:t>
      </w:r>
      <w:r w:rsidRPr="00B14104">
        <w:rPr>
          <w:rFonts w:ascii="Times New Roman" w:hAnsi="Times New Roman" w:cs="Times New Roman"/>
          <w:i/>
          <w:iCs/>
          <w:noProof/>
        </w:rPr>
        <w:t>18</w:t>
      </w:r>
      <w:r w:rsidRPr="00B14104">
        <w:rPr>
          <w:rFonts w:ascii="Times New Roman" w:hAnsi="Times New Roman" w:cs="Times New Roman"/>
          <w:noProof/>
        </w:rPr>
        <w:t>(8), 1814–1827. https://doi.org/10.1093/cercor/bhm208</w:t>
      </w:r>
    </w:p>
    <w:p w14:paraId="35C43C78"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Shams, N., Alain, C., &amp; Strother, S. (2015). Comparison of BCG artifact removal methods for evoked responses in simultaneous EEG–fMRI. </w:t>
      </w:r>
      <w:r w:rsidRPr="00B14104">
        <w:rPr>
          <w:rFonts w:ascii="Times New Roman" w:hAnsi="Times New Roman" w:cs="Times New Roman"/>
          <w:i/>
          <w:iCs/>
          <w:noProof/>
        </w:rPr>
        <w:t>Journal of Neuroscience Methods</w:t>
      </w:r>
      <w:r w:rsidRPr="00B14104">
        <w:rPr>
          <w:rFonts w:ascii="Times New Roman" w:hAnsi="Times New Roman" w:cs="Times New Roman"/>
          <w:noProof/>
        </w:rPr>
        <w:t xml:space="preserve">, </w:t>
      </w:r>
      <w:r w:rsidRPr="00B14104">
        <w:rPr>
          <w:rFonts w:ascii="Times New Roman" w:hAnsi="Times New Roman" w:cs="Times New Roman"/>
          <w:i/>
          <w:iCs/>
          <w:noProof/>
        </w:rPr>
        <w:t>245</w:t>
      </w:r>
      <w:r w:rsidRPr="00B14104">
        <w:rPr>
          <w:rFonts w:ascii="Times New Roman" w:hAnsi="Times New Roman" w:cs="Times New Roman"/>
          <w:noProof/>
        </w:rPr>
        <w:t>, 137–146. https://doi.org/10.1016/j.jneumeth.2015.02.018</w:t>
      </w:r>
    </w:p>
    <w:p w14:paraId="4450A4F4"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Smith, S. M. (2006). BET: Brain Extraction Tool. </w:t>
      </w:r>
      <w:r w:rsidRPr="00B14104">
        <w:rPr>
          <w:rFonts w:ascii="Times New Roman" w:hAnsi="Times New Roman" w:cs="Times New Roman"/>
          <w:i/>
          <w:iCs/>
          <w:noProof/>
        </w:rPr>
        <w:t>Review: Literature and Arts of the Americas</w:t>
      </w:r>
      <w:r w:rsidRPr="00B14104">
        <w:rPr>
          <w:rFonts w:ascii="Times New Roman" w:hAnsi="Times New Roman" w:cs="Times New Roman"/>
          <w:noProof/>
        </w:rPr>
        <w:t xml:space="preserve">, </w:t>
      </w:r>
      <w:r w:rsidRPr="00B14104">
        <w:rPr>
          <w:rFonts w:ascii="Times New Roman" w:hAnsi="Times New Roman" w:cs="Times New Roman"/>
          <w:i/>
          <w:iCs/>
          <w:noProof/>
        </w:rPr>
        <w:t>39</w:t>
      </w:r>
      <w:r w:rsidRPr="00B14104">
        <w:rPr>
          <w:rFonts w:ascii="Times New Roman" w:hAnsi="Times New Roman" w:cs="Times New Roman"/>
          <w:noProof/>
        </w:rPr>
        <w:t>(1), 25. https://doi.org/10.1080/08905760600696445</w:t>
      </w:r>
    </w:p>
    <w:p w14:paraId="64D50AEA"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Smith, S. M., Jenkinson, M., Woolrich, M. W., Beckmann, C. F., Behrens, T. E. J., Johansen-berg, H., … </w:t>
      </w:r>
      <w:r w:rsidRPr="00B14104">
        <w:rPr>
          <w:rFonts w:ascii="Times New Roman" w:hAnsi="Times New Roman" w:cs="Times New Roman"/>
          <w:noProof/>
        </w:rPr>
        <w:t xml:space="preserve">Matthews, P. M. (2004). Advances in Functional and Structural MR Image Analysis and Implementation as FSL Technical Report TR04SS2.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23(S1)</w:t>
      </w:r>
      <w:r w:rsidRPr="00B14104">
        <w:rPr>
          <w:rFonts w:ascii="Times New Roman" w:hAnsi="Times New Roman" w:cs="Times New Roman"/>
          <w:noProof/>
        </w:rPr>
        <w:t>, 208–219. https://doi.org/10.1016/j.neuroimage.2004.07.051</w:t>
      </w:r>
    </w:p>
    <w:p w14:paraId="5C10B0E3"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lastRenderedPageBreak/>
        <w:t xml:space="preserve">Sprooten, E., Rasgon, A., Goodman, M., Carlin, A., Leibu, E., Lee, W. H., &amp; Frangou, S. (2017). Addressing reverse inference in psychiatric neuroimaging: Meta-analyses of task-related brain activation in common mental disorders. </w:t>
      </w:r>
      <w:r w:rsidRPr="00B14104">
        <w:rPr>
          <w:rFonts w:ascii="Times New Roman" w:hAnsi="Times New Roman" w:cs="Times New Roman"/>
          <w:i/>
          <w:iCs/>
          <w:noProof/>
        </w:rPr>
        <w:t>Human Brain Mapping</w:t>
      </w:r>
      <w:r w:rsidRPr="00B14104">
        <w:rPr>
          <w:rFonts w:ascii="Times New Roman" w:hAnsi="Times New Roman" w:cs="Times New Roman"/>
          <w:noProof/>
        </w:rPr>
        <w:t xml:space="preserve">, </w:t>
      </w:r>
      <w:r w:rsidRPr="00B14104">
        <w:rPr>
          <w:rFonts w:ascii="Times New Roman" w:hAnsi="Times New Roman" w:cs="Times New Roman"/>
          <w:i/>
          <w:iCs/>
          <w:noProof/>
        </w:rPr>
        <w:t>38</w:t>
      </w:r>
      <w:r w:rsidRPr="00B14104">
        <w:rPr>
          <w:rFonts w:ascii="Times New Roman" w:hAnsi="Times New Roman" w:cs="Times New Roman"/>
          <w:noProof/>
        </w:rPr>
        <w:t>(4), 1846–1864. https://doi.org/10.1002/hbm.23486</w:t>
      </w:r>
    </w:p>
    <w:p w14:paraId="075ED44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Srinivasan, R., Winter, W. R., Ding, J., &amp; Nunez, P. L. (2007). EEG and MEG coherence: measures of functional connectivity at distinct spatial scales of neocortical dynamics. </w:t>
      </w:r>
      <w:r w:rsidRPr="00B14104">
        <w:rPr>
          <w:rFonts w:ascii="Times New Roman" w:hAnsi="Times New Roman" w:cs="Times New Roman"/>
          <w:i/>
          <w:iCs/>
          <w:noProof/>
        </w:rPr>
        <w:t>Journal of Neuroscience Methods</w:t>
      </w:r>
      <w:r w:rsidRPr="00B14104">
        <w:rPr>
          <w:rFonts w:ascii="Times New Roman" w:hAnsi="Times New Roman" w:cs="Times New Roman"/>
          <w:noProof/>
        </w:rPr>
        <w:t xml:space="preserve">, </w:t>
      </w:r>
      <w:r w:rsidRPr="00B14104">
        <w:rPr>
          <w:rFonts w:ascii="Times New Roman" w:hAnsi="Times New Roman" w:cs="Times New Roman"/>
          <w:i/>
          <w:iCs/>
          <w:noProof/>
        </w:rPr>
        <w:t>166</w:t>
      </w:r>
      <w:r w:rsidRPr="00B14104">
        <w:rPr>
          <w:rFonts w:ascii="Times New Roman" w:hAnsi="Times New Roman" w:cs="Times New Roman"/>
          <w:noProof/>
        </w:rPr>
        <w:t>(1), 41. https://doi.org/10.1016/J.JNEUMETH.2007.06.026</w:t>
      </w:r>
    </w:p>
    <w:p w14:paraId="5C034DA9"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Sui, J., Adali, T., Yu, Q., Chen, J., &amp; Calhoun, V. D. (2012). A review of multivariate methods for multimodal fusion of brain imaging data. </w:t>
      </w:r>
      <w:r w:rsidRPr="00B14104">
        <w:rPr>
          <w:rFonts w:ascii="Times New Roman" w:hAnsi="Times New Roman" w:cs="Times New Roman"/>
          <w:i/>
          <w:iCs/>
          <w:noProof/>
        </w:rPr>
        <w:t>Journal of Neuroscience Methods</w:t>
      </w:r>
      <w:r w:rsidRPr="00B14104">
        <w:rPr>
          <w:rFonts w:ascii="Times New Roman" w:hAnsi="Times New Roman" w:cs="Times New Roman"/>
          <w:noProof/>
        </w:rPr>
        <w:t xml:space="preserve">, </w:t>
      </w:r>
      <w:r w:rsidRPr="00B14104">
        <w:rPr>
          <w:rFonts w:ascii="Times New Roman" w:hAnsi="Times New Roman" w:cs="Times New Roman"/>
          <w:i/>
          <w:iCs/>
          <w:noProof/>
        </w:rPr>
        <w:t>204</w:t>
      </w:r>
      <w:r w:rsidRPr="00B14104">
        <w:rPr>
          <w:rFonts w:ascii="Times New Roman" w:hAnsi="Times New Roman" w:cs="Times New Roman"/>
          <w:noProof/>
        </w:rPr>
        <w:t>(1), 68–81. https://doi.org/10.1016/j.jneumeth.2011.10.031</w:t>
      </w:r>
    </w:p>
    <w:p w14:paraId="05C7355F"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Tang, Y.-Y., Posner, M. I., Rothbart, M. K., &amp; Volkow, N. D. (2015). Circuitry of self-control and its role in reducing addiction. </w:t>
      </w:r>
      <w:r w:rsidRPr="00B14104">
        <w:rPr>
          <w:rFonts w:ascii="Times New Roman" w:hAnsi="Times New Roman" w:cs="Times New Roman"/>
          <w:i/>
          <w:iCs/>
          <w:noProof/>
        </w:rPr>
        <w:t>Trends in Cognitive Sciences</w:t>
      </w:r>
      <w:r w:rsidRPr="00B14104">
        <w:rPr>
          <w:rFonts w:ascii="Times New Roman" w:hAnsi="Times New Roman" w:cs="Times New Roman"/>
          <w:noProof/>
        </w:rPr>
        <w:t xml:space="preserve">, </w:t>
      </w:r>
      <w:r w:rsidRPr="00B14104">
        <w:rPr>
          <w:rFonts w:ascii="Times New Roman" w:hAnsi="Times New Roman" w:cs="Times New Roman"/>
          <w:i/>
          <w:iCs/>
          <w:noProof/>
        </w:rPr>
        <w:t>19</w:t>
      </w:r>
      <w:r w:rsidRPr="00B14104">
        <w:rPr>
          <w:rFonts w:ascii="Times New Roman" w:hAnsi="Times New Roman" w:cs="Times New Roman"/>
          <w:noProof/>
        </w:rPr>
        <w:t>(8), 439–444. https://doi.org/10.1016/j.tics.2015.06.007</w:t>
      </w:r>
    </w:p>
    <w:p w14:paraId="46574358"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Tchanturia, K., Davies, H., Roberts, M., Harrison, A., Nakazato, M., Schmidt, U., … Morris, R. (2012). Poor Cognitive Flexibility in Eating Disorders: Examining the Evidence using the Wisconsin Card Sorting Task. </w:t>
      </w:r>
      <w:r w:rsidRPr="00B14104">
        <w:rPr>
          <w:rFonts w:ascii="Times New Roman" w:hAnsi="Times New Roman" w:cs="Times New Roman"/>
          <w:i/>
          <w:iCs/>
          <w:noProof/>
        </w:rPr>
        <w:t>PLoS ONE</w:t>
      </w:r>
      <w:r w:rsidRPr="00B14104">
        <w:rPr>
          <w:rFonts w:ascii="Times New Roman" w:hAnsi="Times New Roman" w:cs="Times New Roman"/>
          <w:noProof/>
        </w:rPr>
        <w:t xml:space="preserve">, </w:t>
      </w:r>
      <w:r w:rsidRPr="00B14104">
        <w:rPr>
          <w:rFonts w:ascii="Times New Roman" w:hAnsi="Times New Roman" w:cs="Times New Roman"/>
          <w:i/>
          <w:iCs/>
          <w:noProof/>
        </w:rPr>
        <w:t>7</w:t>
      </w:r>
      <w:r w:rsidRPr="00B14104">
        <w:rPr>
          <w:rFonts w:ascii="Times New Roman" w:hAnsi="Times New Roman" w:cs="Times New Roman"/>
          <w:noProof/>
        </w:rPr>
        <w:t>(1), e28331. https://doi.org/10.1371/journal.pone.0028331</w:t>
      </w:r>
    </w:p>
    <w:p w14:paraId="1CBF6BE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Todorov, E., &amp; Jordan, M. I. (1889). Optimal feedback control as a theory of motor coordination: Supplementary Notes. </w:t>
      </w:r>
      <w:r w:rsidRPr="00B14104">
        <w:rPr>
          <w:rFonts w:ascii="Times New Roman" w:hAnsi="Times New Roman" w:cs="Times New Roman"/>
          <w:i/>
          <w:iCs/>
          <w:noProof/>
        </w:rPr>
        <w:t>Nature.com</w:t>
      </w:r>
      <w:r w:rsidRPr="00B14104">
        <w:rPr>
          <w:rFonts w:ascii="Times New Roman" w:hAnsi="Times New Roman" w:cs="Times New Roman"/>
          <w:noProof/>
        </w:rPr>
        <w:t xml:space="preserve">, </w:t>
      </w:r>
      <w:r w:rsidRPr="00B14104">
        <w:rPr>
          <w:rFonts w:ascii="Times New Roman" w:hAnsi="Times New Roman" w:cs="Times New Roman"/>
          <w:i/>
          <w:iCs/>
          <w:noProof/>
        </w:rPr>
        <w:t>5</w:t>
      </w:r>
      <w:r w:rsidRPr="00B14104">
        <w:rPr>
          <w:rFonts w:ascii="Times New Roman" w:hAnsi="Times New Roman" w:cs="Times New Roman"/>
          <w:noProof/>
        </w:rPr>
        <w:t>(2), 82. https://doi.org/10.2307/3752313</w:t>
      </w:r>
    </w:p>
    <w:p w14:paraId="769B23BA"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Todorov, E., &amp; Jordan, M. I. (2002). A Minimal Intervention Principle for Coordinated Movement. </w:t>
      </w:r>
      <w:r w:rsidRPr="00B14104">
        <w:rPr>
          <w:rFonts w:ascii="Times New Roman" w:hAnsi="Times New Roman" w:cs="Times New Roman"/>
          <w:i/>
          <w:iCs/>
          <w:noProof/>
        </w:rPr>
        <w:t>Advances in Neural Information Processing Systems</w:t>
      </w:r>
      <w:r w:rsidRPr="00B14104">
        <w:rPr>
          <w:rFonts w:ascii="Times New Roman" w:hAnsi="Times New Roman" w:cs="Times New Roman"/>
          <w:noProof/>
        </w:rPr>
        <w:t>, 27–34. Retrieved from http://papers.nips.cc/paper/2195-a-minimal-intervention-principle-for-coordinated-movement.pdf</w:t>
      </w:r>
    </w:p>
    <w:p w14:paraId="38B69A38"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Turner, B. M., Forstmann, B. U., Wagenmakers, E.-J., Brown, S. D., Sederberg, P. B., &amp; Steyvers, M. (2013). A Bayesian framework for simultaneously modeling neural and behavioral data.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72</w:t>
      </w:r>
      <w:r w:rsidRPr="00B14104">
        <w:rPr>
          <w:rFonts w:ascii="Times New Roman" w:hAnsi="Times New Roman" w:cs="Times New Roman"/>
          <w:noProof/>
        </w:rPr>
        <w:t>, 193–206. https://doi.org/10.1016/j.neuroimage.2013.01.048</w:t>
      </w:r>
    </w:p>
    <w:p w14:paraId="504735BA" w14:textId="77777777" w:rsidR="00B14104" w:rsidRPr="00A35762" w:rsidRDefault="00B14104" w:rsidP="00B14104">
      <w:pPr>
        <w:widowControl w:val="0"/>
        <w:autoSpaceDE w:val="0"/>
        <w:autoSpaceDN w:val="0"/>
        <w:adjustRightInd w:val="0"/>
        <w:spacing w:line="240" w:lineRule="auto"/>
        <w:ind w:left="480" w:hanging="480"/>
        <w:rPr>
          <w:rFonts w:ascii="Times New Roman" w:hAnsi="Times New Roman" w:cs="Times New Roman"/>
          <w:noProof/>
          <w:lang w:val="de-DE"/>
        </w:rPr>
      </w:pPr>
      <w:r w:rsidRPr="00B14104">
        <w:rPr>
          <w:rFonts w:ascii="Times New Roman" w:hAnsi="Times New Roman" w:cs="Times New Roman"/>
          <w:noProof/>
        </w:rPr>
        <w:t xml:space="preserve">Turner, B. M., Rodriguez, C. A., Norcia, T. M., Mcclure, S. M., &amp; Steyvers, M. (2016). Why more is better: Simultaneous modeling of EEG, fMRI, and behavioral data. </w:t>
      </w:r>
      <w:r w:rsidRPr="00A35762">
        <w:rPr>
          <w:rFonts w:ascii="Times New Roman" w:hAnsi="Times New Roman" w:cs="Times New Roman"/>
          <w:i/>
          <w:iCs/>
          <w:noProof/>
          <w:lang w:val="de-DE"/>
        </w:rPr>
        <w:t>NeuroImage</w:t>
      </w:r>
      <w:r w:rsidRPr="00A35762">
        <w:rPr>
          <w:rFonts w:ascii="Times New Roman" w:hAnsi="Times New Roman" w:cs="Times New Roman"/>
          <w:noProof/>
          <w:lang w:val="de-DE"/>
        </w:rPr>
        <w:t xml:space="preserve">, </w:t>
      </w:r>
      <w:r w:rsidRPr="00A35762">
        <w:rPr>
          <w:rFonts w:ascii="Times New Roman" w:hAnsi="Times New Roman" w:cs="Times New Roman"/>
          <w:i/>
          <w:iCs/>
          <w:noProof/>
          <w:lang w:val="de-DE"/>
        </w:rPr>
        <w:t>128</w:t>
      </w:r>
      <w:r w:rsidRPr="00A35762">
        <w:rPr>
          <w:rFonts w:ascii="Times New Roman" w:hAnsi="Times New Roman" w:cs="Times New Roman"/>
          <w:noProof/>
          <w:lang w:val="de-DE"/>
        </w:rPr>
        <w:t>, 96–115. https://doi.org/10.1016/j.neuroimage.2015.12.030</w:t>
      </w:r>
    </w:p>
    <w:p w14:paraId="56E5032D"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Turner, B. M., Sederberg, P. B., Brown, S. D., &amp; Steyvers, M. (2013). </w:t>
      </w:r>
      <w:r w:rsidRPr="00B14104">
        <w:rPr>
          <w:rFonts w:ascii="Times New Roman" w:hAnsi="Times New Roman" w:cs="Times New Roman"/>
          <w:noProof/>
        </w:rPr>
        <w:t xml:space="preserve">A method for efficiently sampling from distributions with correlated dimensions. </w:t>
      </w:r>
      <w:r w:rsidRPr="00B14104">
        <w:rPr>
          <w:rFonts w:ascii="Times New Roman" w:hAnsi="Times New Roman" w:cs="Times New Roman"/>
          <w:i/>
          <w:iCs/>
          <w:noProof/>
        </w:rPr>
        <w:t>Psychological Methods</w:t>
      </w:r>
      <w:r w:rsidRPr="00B14104">
        <w:rPr>
          <w:rFonts w:ascii="Times New Roman" w:hAnsi="Times New Roman" w:cs="Times New Roman"/>
          <w:noProof/>
        </w:rPr>
        <w:t xml:space="preserve">, </w:t>
      </w:r>
      <w:r w:rsidRPr="00B14104">
        <w:rPr>
          <w:rFonts w:ascii="Times New Roman" w:hAnsi="Times New Roman" w:cs="Times New Roman"/>
          <w:i/>
          <w:iCs/>
          <w:noProof/>
        </w:rPr>
        <w:t>18</w:t>
      </w:r>
      <w:r w:rsidRPr="00B14104">
        <w:rPr>
          <w:rFonts w:ascii="Times New Roman" w:hAnsi="Times New Roman" w:cs="Times New Roman"/>
          <w:noProof/>
        </w:rPr>
        <w:t>(3), 368–84. https://doi.org/10.1037/a0032222</w:t>
      </w:r>
    </w:p>
    <w:p w14:paraId="2AB7B0B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Ullsperger, M., &amp; Debener, S. (2010). Simultaneous EEG and fMRI: recording, analysis, and application. Retrieved from https://books.google.de/books?hl=de&amp;lr=&amp;id=yo4UDAAAQBAJ&amp;oi=fnd&amp;pg=PR9&amp;dq=ullsperger+eeg+fmri&amp;ots=aKzY5mtB6K&amp;sig=RHDGHKnz5gQhFXe58_9zRbXJxiY</w:t>
      </w:r>
    </w:p>
    <w:p w14:paraId="64021385"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A35762">
        <w:rPr>
          <w:rFonts w:ascii="Times New Roman" w:hAnsi="Times New Roman" w:cs="Times New Roman"/>
          <w:noProof/>
          <w:lang w:val="de-DE"/>
        </w:rPr>
        <w:t xml:space="preserve">van der Walt, S., Colbert, S. C., &amp; Varoquaux, G. (2011). </w:t>
      </w:r>
      <w:r w:rsidRPr="00B14104">
        <w:rPr>
          <w:rFonts w:ascii="Times New Roman" w:hAnsi="Times New Roman" w:cs="Times New Roman"/>
          <w:noProof/>
        </w:rPr>
        <w:t xml:space="preserve">The NumPy Array: A Struture for Efficient Numerical Computation. </w:t>
      </w:r>
      <w:r w:rsidRPr="00B14104">
        <w:rPr>
          <w:rFonts w:ascii="Times New Roman" w:hAnsi="Times New Roman" w:cs="Times New Roman"/>
          <w:i/>
          <w:iCs/>
          <w:noProof/>
        </w:rPr>
        <w:t>Computing in Science {&amp;} Engeneering</w:t>
      </w:r>
      <w:r w:rsidRPr="00B14104">
        <w:rPr>
          <w:rFonts w:ascii="Times New Roman" w:hAnsi="Times New Roman" w:cs="Times New Roman"/>
          <w:noProof/>
        </w:rPr>
        <w:t xml:space="preserve">, </w:t>
      </w:r>
      <w:r w:rsidRPr="00B14104">
        <w:rPr>
          <w:rFonts w:ascii="Times New Roman" w:hAnsi="Times New Roman" w:cs="Times New Roman"/>
          <w:i/>
          <w:iCs/>
          <w:noProof/>
        </w:rPr>
        <w:t>13</w:t>
      </w:r>
      <w:r w:rsidRPr="00B14104">
        <w:rPr>
          <w:rFonts w:ascii="Times New Roman" w:hAnsi="Times New Roman" w:cs="Times New Roman"/>
          <w:noProof/>
        </w:rPr>
        <w:t>, 22–30. https://doi.org/10.1109/MCSE.2011.37</w:t>
      </w:r>
    </w:p>
    <w:p w14:paraId="3EB3CF6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Venkatasubramanian, G., &amp; Keshavan, M. S. (2016). Biomarkers in Psychiatry - A Critique. </w:t>
      </w:r>
      <w:r w:rsidRPr="00B14104">
        <w:rPr>
          <w:rFonts w:ascii="Times New Roman" w:hAnsi="Times New Roman" w:cs="Times New Roman"/>
          <w:i/>
          <w:iCs/>
          <w:noProof/>
        </w:rPr>
        <w:t>Annals of Neurosciences</w:t>
      </w:r>
      <w:r w:rsidRPr="00B14104">
        <w:rPr>
          <w:rFonts w:ascii="Times New Roman" w:hAnsi="Times New Roman" w:cs="Times New Roman"/>
          <w:noProof/>
        </w:rPr>
        <w:t xml:space="preserve">, </w:t>
      </w:r>
      <w:r w:rsidRPr="00B14104">
        <w:rPr>
          <w:rFonts w:ascii="Times New Roman" w:hAnsi="Times New Roman" w:cs="Times New Roman"/>
          <w:i/>
          <w:iCs/>
          <w:noProof/>
        </w:rPr>
        <w:t>23</w:t>
      </w:r>
      <w:r w:rsidRPr="00B14104">
        <w:rPr>
          <w:rFonts w:ascii="Times New Roman" w:hAnsi="Times New Roman" w:cs="Times New Roman"/>
          <w:noProof/>
        </w:rPr>
        <w:t>(1), 3–5. https://doi.org/10.1159/000443549</w:t>
      </w:r>
    </w:p>
    <w:p w14:paraId="13276B99"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Volkow, N. D., Wang, G.-J., &amp; Baler, R. D. (2011). Reward, dopamine and the control of food intake: implications for obesity. </w:t>
      </w:r>
      <w:r w:rsidRPr="00B14104">
        <w:rPr>
          <w:rFonts w:ascii="Times New Roman" w:hAnsi="Times New Roman" w:cs="Times New Roman"/>
          <w:i/>
          <w:iCs/>
          <w:noProof/>
        </w:rPr>
        <w:t>Trends in Cognitive Sciences</w:t>
      </w:r>
      <w:r w:rsidRPr="00B14104">
        <w:rPr>
          <w:rFonts w:ascii="Times New Roman" w:hAnsi="Times New Roman" w:cs="Times New Roman"/>
          <w:noProof/>
        </w:rPr>
        <w:t xml:space="preserve">, </w:t>
      </w:r>
      <w:r w:rsidRPr="00B14104">
        <w:rPr>
          <w:rFonts w:ascii="Times New Roman" w:hAnsi="Times New Roman" w:cs="Times New Roman"/>
          <w:i/>
          <w:iCs/>
          <w:noProof/>
        </w:rPr>
        <w:t>15</w:t>
      </w:r>
      <w:r w:rsidRPr="00B14104">
        <w:rPr>
          <w:rFonts w:ascii="Times New Roman" w:hAnsi="Times New Roman" w:cs="Times New Roman"/>
          <w:noProof/>
        </w:rPr>
        <w:t>(1), 37–46. https://doi.org/10.1016/j.tics.2010.11.001</w:t>
      </w:r>
    </w:p>
    <w:p w14:paraId="6A577843"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Waskom, M., Botvinnik, O., Hobson, P., Cole, J. B., Halchenko, Y., Hoyer, S., … Allan, D. (2014). seaborn: v0.5.0 (November 2014). https://doi.org/10.5281/ZENODO.12710</w:t>
      </w:r>
    </w:p>
    <w:p w14:paraId="38AD9E92"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Whittingstall, K., Bartels, A., Singh, V., Kwon, S., &amp; Logothetis, N. K. (2010). Integration of EEG </w:t>
      </w:r>
      <w:r w:rsidRPr="00B14104">
        <w:rPr>
          <w:rFonts w:ascii="Times New Roman" w:hAnsi="Times New Roman" w:cs="Times New Roman"/>
          <w:noProof/>
        </w:rPr>
        <w:lastRenderedPageBreak/>
        <w:t xml:space="preserve">source imaging and fMRI during continuous viewing of natural movies. </w:t>
      </w:r>
      <w:r w:rsidRPr="00B14104">
        <w:rPr>
          <w:rFonts w:ascii="Times New Roman" w:hAnsi="Times New Roman" w:cs="Times New Roman"/>
          <w:i/>
          <w:iCs/>
          <w:noProof/>
        </w:rPr>
        <w:t>Magnetic Resonance Imaging</w:t>
      </w:r>
      <w:r w:rsidRPr="00B14104">
        <w:rPr>
          <w:rFonts w:ascii="Times New Roman" w:hAnsi="Times New Roman" w:cs="Times New Roman"/>
          <w:noProof/>
        </w:rPr>
        <w:t xml:space="preserve">, </w:t>
      </w:r>
      <w:r w:rsidRPr="00B14104">
        <w:rPr>
          <w:rFonts w:ascii="Times New Roman" w:hAnsi="Times New Roman" w:cs="Times New Roman"/>
          <w:i/>
          <w:iCs/>
          <w:noProof/>
        </w:rPr>
        <w:t>28</w:t>
      </w:r>
      <w:r w:rsidRPr="00B14104">
        <w:rPr>
          <w:rFonts w:ascii="Times New Roman" w:hAnsi="Times New Roman" w:cs="Times New Roman"/>
          <w:noProof/>
        </w:rPr>
        <w:t>(8), 1135–1142. https://doi.org/10.1016/j.mri.2010.03.042</w:t>
      </w:r>
    </w:p>
    <w:p w14:paraId="77A92705"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Wiers, R. W., Gladwin, T. E., Hofmann, W., Salemink, E., &amp; Ridderinkhof, K. R. (2013). Cognitive Bias Modification and Cognitive Control Training in Addiction and Related Psychopathology. </w:t>
      </w:r>
      <w:r w:rsidRPr="00B14104">
        <w:rPr>
          <w:rFonts w:ascii="Times New Roman" w:hAnsi="Times New Roman" w:cs="Times New Roman"/>
          <w:i/>
          <w:iCs/>
          <w:noProof/>
        </w:rPr>
        <w:t>Clinical Psychological Science</w:t>
      </w:r>
      <w:r w:rsidRPr="00B14104">
        <w:rPr>
          <w:rFonts w:ascii="Times New Roman" w:hAnsi="Times New Roman" w:cs="Times New Roman"/>
          <w:noProof/>
        </w:rPr>
        <w:t xml:space="preserve">, </w:t>
      </w:r>
      <w:r w:rsidRPr="00B14104">
        <w:rPr>
          <w:rFonts w:ascii="Times New Roman" w:hAnsi="Times New Roman" w:cs="Times New Roman"/>
          <w:i/>
          <w:iCs/>
          <w:noProof/>
        </w:rPr>
        <w:t>1</w:t>
      </w:r>
      <w:r w:rsidRPr="00B14104">
        <w:rPr>
          <w:rFonts w:ascii="Times New Roman" w:hAnsi="Times New Roman" w:cs="Times New Roman"/>
          <w:noProof/>
        </w:rPr>
        <w:t>(2), 192–212. https://doi.org/10.1177/2167702612466547</w:t>
      </w:r>
    </w:p>
    <w:p w14:paraId="2F4ADECF"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Wu, X., Wu, T., Zhan, Z., Yao, L., &amp; Wen, X. (2016). A real-time method to reduce ballistocardiogram artifacts from EEG during fMRI based on optimal basis sets (OBS). </w:t>
      </w:r>
      <w:r w:rsidRPr="00B14104">
        <w:rPr>
          <w:rFonts w:ascii="Times New Roman" w:hAnsi="Times New Roman" w:cs="Times New Roman"/>
          <w:i/>
          <w:iCs/>
          <w:noProof/>
        </w:rPr>
        <w:t>Computer Methods and Programs in Biomedicine</w:t>
      </w:r>
      <w:r w:rsidRPr="00B14104">
        <w:rPr>
          <w:rFonts w:ascii="Times New Roman" w:hAnsi="Times New Roman" w:cs="Times New Roman"/>
          <w:noProof/>
        </w:rPr>
        <w:t xml:space="preserve">, </w:t>
      </w:r>
      <w:r w:rsidRPr="00B14104">
        <w:rPr>
          <w:rFonts w:ascii="Times New Roman" w:hAnsi="Times New Roman" w:cs="Times New Roman"/>
          <w:i/>
          <w:iCs/>
          <w:noProof/>
        </w:rPr>
        <w:t>127</w:t>
      </w:r>
      <w:r w:rsidRPr="00B14104">
        <w:rPr>
          <w:rFonts w:ascii="Times New Roman" w:hAnsi="Times New Roman" w:cs="Times New Roman"/>
          <w:noProof/>
        </w:rPr>
        <w:t>, 114–125. https://doi.org/10.1016/J.CMPB.2016.01.018</w:t>
      </w:r>
    </w:p>
    <w:p w14:paraId="66526591"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Xu, X.-L., Xu, B., &amp; He, B. (2004). An alternative subspace approach to EEG dipole source localization. </w:t>
      </w:r>
      <w:r w:rsidRPr="00B14104">
        <w:rPr>
          <w:rFonts w:ascii="Times New Roman" w:hAnsi="Times New Roman" w:cs="Times New Roman"/>
          <w:i/>
          <w:iCs/>
          <w:noProof/>
        </w:rPr>
        <w:t>Phys . Med . Biol</w:t>
      </w:r>
      <w:r w:rsidRPr="00B14104">
        <w:rPr>
          <w:rFonts w:ascii="Times New Roman" w:hAnsi="Times New Roman" w:cs="Times New Roman"/>
          <w:noProof/>
        </w:rPr>
        <w:t xml:space="preserve">, </w:t>
      </w:r>
      <w:r w:rsidRPr="00B14104">
        <w:rPr>
          <w:rFonts w:ascii="Times New Roman" w:hAnsi="Times New Roman" w:cs="Times New Roman"/>
          <w:i/>
          <w:iCs/>
          <w:noProof/>
        </w:rPr>
        <w:t>49</w:t>
      </w:r>
      <w:r w:rsidRPr="00B14104">
        <w:rPr>
          <w:rFonts w:ascii="Times New Roman" w:hAnsi="Times New Roman" w:cs="Times New Roman"/>
          <w:noProof/>
        </w:rPr>
        <w:t>, 327–343. https://doi.org/10.1088/0031-9155/49/2/010</w:t>
      </w:r>
    </w:p>
    <w:p w14:paraId="020F58A0"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Yan, W. X., Mullinger, K. J., Brookes, M. J., &amp; Bowtell, R. (2009). Understanding gradient artefacts in simultaneous EEG/fMRI. </w:t>
      </w:r>
      <w:r w:rsidRPr="00B14104">
        <w:rPr>
          <w:rFonts w:ascii="Times New Roman" w:hAnsi="Times New Roman" w:cs="Times New Roman"/>
          <w:i/>
          <w:iCs/>
          <w:noProof/>
        </w:rPr>
        <w:t>NeuroImage</w:t>
      </w:r>
      <w:r w:rsidRPr="00B14104">
        <w:rPr>
          <w:rFonts w:ascii="Times New Roman" w:hAnsi="Times New Roman" w:cs="Times New Roman"/>
          <w:noProof/>
        </w:rPr>
        <w:t xml:space="preserve">, </w:t>
      </w:r>
      <w:r w:rsidRPr="00B14104">
        <w:rPr>
          <w:rFonts w:ascii="Times New Roman" w:hAnsi="Times New Roman" w:cs="Times New Roman"/>
          <w:i/>
          <w:iCs/>
          <w:noProof/>
        </w:rPr>
        <w:t>46</w:t>
      </w:r>
      <w:r w:rsidRPr="00B14104">
        <w:rPr>
          <w:rFonts w:ascii="Times New Roman" w:hAnsi="Times New Roman" w:cs="Times New Roman"/>
          <w:noProof/>
        </w:rPr>
        <w:t>(2), 459–471. https://doi.org/10.1016/J.NEUROIMAGE.2009.01.029</w:t>
      </w:r>
    </w:p>
    <w:p w14:paraId="21C7A9A6"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Yan, W. X., Mullinger, K. J., Geirsdottir, G. B., &amp; Bowtell, R. (2010). Physical modeling of pulse artefact sources in simultaneous EEG/fMRI. </w:t>
      </w:r>
      <w:r w:rsidRPr="00B14104">
        <w:rPr>
          <w:rFonts w:ascii="Times New Roman" w:hAnsi="Times New Roman" w:cs="Times New Roman"/>
          <w:i/>
          <w:iCs/>
          <w:noProof/>
        </w:rPr>
        <w:t>Human Brain Mapping</w:t>
      </w:r>
      <w:r w:rsidRPr="00B14104">
        <w:rPr>
          <w:rFonts w:ascii="Times New Roman" w:hAnsi="Times New Roman" w:cs="Times New Roman"/>
          <w:noProof/>
        </w:rPr>
        <w:t xml:space="preserve">, </w:t>
      </w:r>
      <w:r w:rsidRPr="00B14104">
        <w:rPr>
          <w:rFonts w:ascii="Times New Roman" w:hAnsi="Times New Roman" w:cs="Times New Roman"/>
          <w:i/>
          <w:iCs/>
          <w:noProof/>
        </w:rPr>
        <w:t>31</w:t>
      </w:r>
      <w:r w:rsidRPr="00B14104">
        <w:rPr>
          <w:rFonts w:ascii="Times New Roman" w:hAnsi="Times New Roman" w:cs="Times New Roman"/>
          <w:noProof/>
        </w:rPr>
        <w:t>(4), 604–620. https://doi.org/10.1002/hbm.20891</w:t>
      </w:r>
    </w:p>
    <w:p w14:paraId="03C40FA4" w14:textId="77777777" w:rsidR="00B14104" w:rsidRPr="00B14104" w:rsidRDefault="00B14104" w:rsidP="00B14104">
      <w:pPr>
        <w:widowControl w:val="0"/>
        <w:autoSpaceDE w:val="0"/>
        <w:autoSpaceDN w:val="0"/>
        <w:adjustRightInd w:val="0"/>
        <w:spacing w:line="240" w:lineRule="auto"/>
        <w:ind w:left="480" w:hanging="480"/>
        <w:rPr>
          <w:rFonts w:ascii="Times New Roman" w:hAnsi="Times New Roman" w:cs="Times New Roman"/>
          <w:noProof/>
        </w:rPr>
      </w:pPr>
      <w:r w:rsidRPr="00B14104">
        <w:rPr>
          <w:rFonts w:ascii="Times New Roman" w:hAnsi="Times New Roman" w:cs="Times New Roman"/>
          <w:noProof/>
        </w:rPr>
        <w:t xml:space="preserve">Yeung, C. J., Susil, R. C., &amp; Atalar, E. (2002). RF heating due to conductive wires during MRI depends on the phase distribution of the transmit field. </w:t>
      </w:r>
      <w:r w:rsidRPr="00B14104">
        <w:rPr>
          <w:rFonts w:ascii="Times New Roman" w:hAnsi="Times New Roman" w:cs="Times New Roman"/>
          <w:i/>
          <w:iCs/>
          <w:noProof/>
        </w:rPr>
        <w:t>Magnetic Resonance in Medicine</w:t>
      </w:r>
      <w:r w:rsidRPr="00B14104">
        <w:rPr>
          <w:rFonts w:ascii="Times New Roman" w:hAnsi="Times New Roman" w:cs="Times New Roman"/>
          <w:noProof/>
        </w:rPr>
        <w:t xml:space="preserve">, </w:t>
      </w:r>
      <w:r w:rsidRPr="00B14104">
        <w:rPr>
          <w:rFonts w:ascii="Times New Roman" w:hAnsi="Times New Roman" w:cs="Times New Roman"/>
          <w:i/>
          <w:iCs/>
          <w:noProof/>
        </w:rPr>
        <w:t>48</w:t>
      </w:r>
      <w:r w:rsidRPr="00B14104">
        <w:rPr>
          <w:rFonts w:ascii="Times New Roman" w:hAnsi="Times New Roman" w:cs="Times New Roman"/>
          <w:noProof/>
        </w:rPr>
        <w:t>(6), 1096–1098. https://doi.org/10.1002/mrm.10310</w:t>
      </w:r>
    </w:p>
    <w:p w14:paraId="28845232" w14:textId="5F3873D6" w:rsidR="003B3E4B" w:rsidRPr="006B4DEF" w:rsidRDefault="003B3E4B" w:rsidP="00B14104">
      <w:pPr>
        <w:widowControl w:val="0"/>
        <w:autoSpaceDE w:val="0"/>
        <w:autoSpaceDN w:val="0"/>
        <w:adjustRightInd w:val="0"/>
        <w:spacing w:line="240" w:lineRule="auto"/>
        <w:ind w:left="480" w:hanging="480"/>
        <w:rPr>
          <w:rFonts w:cstheme="minorHAnsi"/>
        </w:rPr>
      </w:pPr>
      <w:r w:rsidRPr="00F4550C">
        <w:rPr>
          <w:rFonts w:ascii="Times New Roman" w:hAnsi="Times New Roman" w:cs="Times New Roman"/>
        </w:rPr>
        <w:fldChar w:fldCharType="end"/>
      </w:r>
    </w:p>
    <w:sectPr w:rsidR="003B3E4B" w:rsidRPr="006B4DEF">
      <w:headerReference w:type="default" r:id="rId32"/>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me" w:date="2018-02-20T22:23:00Z" w:initials="m">
    <w:p w14:paraId="36E5F4EC" w14:textId="1B0C68D5" w:rsidR="00367162" w:rsidRPr="00540AFF" w:rsidRDefault="00367162">
      <w:pPr>
        <w:pStyle w:val="CommentText"/>
        <w:rPr>
          <w:lang w:val="de-DE"/>
        </w:rPr>
      </w:pPr>
      <w:r>
        <w:rPr>
          <w:rStyle w:val="CommentReference"/>
        </w:rPr>
        <w:annotationRef/>
      </w:r>
      <w:r w:rsidRPr="00540AFF">
        <w:rPr>
          <w:lang w:val="de-DE"/>
        </w:rPr>
        <w:t>Warum</w:t>
      </w:r>
      <w:r>
        <w:rPr>
          <w:lang w:val="de-DE"/>
        </w:rPr>
        <w:t xml:space="preserve"> dieser Änderungsvorschlag</w:t>
      </w:r>
      <w:r w:rsidRPr="00540AFF">
        <w:rPr>
          <w:lang w:val="de-DE"/>
        </w:rPr>
        <w:t>? Building … static … during</w:t>
      </w:r>
    </w:p>
    <w:p w14:paraId="697BCE6B" w14:textId="6E461F2E" w:rsidR="00367162" w:rsidRDefault="00367162">
      <w:pPr>
        <w:pStyle w:val="CommentText"/>
        <w:rPr>
          <w:lang w:val="de-DE"/>
        </w:rPr>
      </w:pPr>
      <w:r w:rsidRPr="00761FD1">
        <w:rPr>
          <w:lang w:val="de-DE"/>
        </w:rPr>
        <w:t>Das B0-Feld ist statisch, ‘building’ und ‘during’ deuten aber Dynamik an und passen aus meiner Sicht weniger gut.</w:t>
      </w:r>
    </w:p>
    <w:p w14:paraId="461E8367" w14:textId="364CDE47" w:rsidR="00367162" w:rsidRPr="00761FD1" w:rsidRDefault="00367162">
      <w:pPr>
        <w:pStyle w:val="CommentText"/>
        <w:rPr>
          <w:lang w:val="de-DE"/>
        </w:rPr>
      </w:pPr>
      <w:r>
        <w:rPr>
          <w:lang w:val="de-DE"/>
        </w:rPr>
        <w:t>In der Folge bezieht sich die Veränderung auf die magnetischen Momente. Die Kerne selbst richten sich vermutlich nicht aus – zumindest wüsste ich aktuell nicht über entsprechende Beobachtungen.</w:t>
      </w:r>
    </w:p>
  </w:comment>
  <w:comment w:id="14" w:author="me" w:date="2018-02-20T22:30:00Z" w:initials="m">
    <w:p w14:paraId="0A543139" w14:textId="77777777" w:rsidR="00367162" w:rsidRPr="00761FD1" w:rsidRDefault="00367162">
      <w:pPr>
        <w:pStyle w:val="CommentText"/>
        <w:rPr>
          <w:lang w:val="de-DE"/>
        </w:rPr>
      </w:pPr>
      <w:r>
        <w:rPr>
          <w:rStyle w:val="CommentReference"/>
        </w:rPr>
        <w:annotationRef/>
      </w:r>
      <w:r w:rsidRPr="00761FD1">
        <w:rPr>
          <w:lang w:val="de-DE"/>
        </w:rPr>
        <w:t>tatsächlich dient bei uns die Body-Coil als HF-Sendespule und die Head-Coil ist lediglich eine Receive-Coil.</w:t>
      </w:r>
    </w:p>
    <w:p w14:paraId="25653F52" w14:textId="77777777" w:rsidR="00367162" w:rsidRDefault="00367162">
      <w:pPr>
        <w:pStyle w:val="CommentText"/>
        <w:rPr>
          <w:lang w:val="de-DE"/>
        </w:rPr>
      </w:pPr>
      <w:r>
        <w:rPr>
          <w:lang w:val="de-DE"/>
        </w:rPr>
        <w:t>Es gibt aber auch spezielle Transmit-Receive-Coils, die eine geringere HF-Belastungfür die Probanden verursachen.</w:t>
      </w:r>
    </w:p>
    <w:p w14:paraId="4B4F021A" w14:textId="77777777" w:rsidR="00367162" w:rsidRDefault="00367162">
      <w:pPr>
        <w:pStyle w:val="CommentText"/>
        <w:rPr>
          <w:lang w:val="de-DE"/>
        </w:rPr>
      </w:pPr>
    </w:p>
    <w:p w14:paraId="08D3EEEA" w14:textId="135465E1" w:rsidR="00367162" w:rsidRPr="00761FD1" w:rsidRDefault="00367162">
      <w:pPr>
        <w:pStyle w:val="CommentText"/>
        <w:rPr>
          <w:lang w:val="de-DE"/>
        </w:rPr>
      </w:pPr>
      <w:r>
        <w:rPr>
          <w:lang w:val="de-DE"/>
        </w:rPr>
        <w:t xml:space="preserve">Da es keine direkte Interaktion von HF- und B0-Feld gibt, sondern sie als eine Überlagerung </w:t>
      </w:r>
    </w:p>
  </w:comment>
  <w:comment w:id="27" w:author="me" w:date="2018-02-20T23:07:00Z" w:initials="m">
    <w:p w14:paraId="13C569F6" w14:textId="69DA8B74" w:rsidR="00367162" w:rsidRPr="004B3AAC" w:rsidRDefault="00367162">
      <w:pPr>
        <w:pStyle w:val="CommentText"/>
        <w:rPr>
          <w:lang w:val="de-DE"/>
        </w:rPr>
      </w:pPr>
      <w:r>
        <w:rPr>
          <w:rStyle w:val="CommentReference"/>
        </w:rPr>
        <w:annotationRef/>
      </w:r>
      <w:r w:rsidRPr="004B3AAC">
        <w:rPr>
          <w:lang w:val="de-DE"/>
        </w:rPr>
        <w:t>hier muss ich nochmals drüber nachdenken</w:t>
      </w:r>
    </w:p>
  </w:comment>
  <w:comment w:id="29" w:author="me" w:date="2018-02-20T23:10:00Z" w:initials="m">
    <w:p w14:paraId="14F39ED5" w14:textId="77777777" w:rsidR="00367162" w:rsidRDefault="00367162">
      <w:pPr>
        <w:pStyle w:val="CommentText"/>
        <w:rPr>
          <w:lang w:val="de-DE"/>
        </w:rPr>
      </w:pPr>
      <w:r>
        <w:rPr>
          <w:rStyle w:val="CommentReference"/>
        </w:rPr>
        <w:annotationRef/>
      </w:r>
      <w:r w:rsidRPr="00817B1A">
        <w:rPr>
          <w:lang w:val="de-DE"/>
        </w:rPr>
        <w:t>huch, wo kommt denn plötzlich der Kontrast her?</w:t>
      </w:r>
    </w:p>
    <w:p w14:paraId="2BE0CC6B" w14:textId="728BEF82" w:rsidR="00367162" w:rsidRPr="00817B1A" w:rsidRDefault="00367162">
      <w:pPr>
        <w:pStyle w:val="CommentText"/>
        <w:rPr>
          <w:lang w:val="de-DE"/>
        </w:rPr>
      </w:pPr>
      <w:r>
        <w:rPr>
          <w:lang w:val="de-DE"/>
        </w:rPr>
        <w:t>Auch hier denke ich nochmals über eine Formulierung nach.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1E8367" w15:done="0"/>
  <w15:commentEx w15:paraId="08D3EEEA" w15:done="0"/>
  <w15:commentEx w15:paraId="13C569F6" w15:done="0"/>
  <w15:commentEx w15:paraId="2BE0CC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1E8367" w16cid:durableId="1E37A43B"/>
  <w16cid:commentId w16cid:paraId="08D3EEEA" w16cid:durableId="1E37A43C"/>
  <w16cid:commentId w16cid:paraId="13C569F6" w16cid:durableId="1E37A43D"/>
  <w16cid:commentId w16cid:paraId="2BE0CC6B" w16cid:durableId="1E37A4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BEA49" w14:textId="77777777" w:rsidR="00A9374A" w:rsidRDefault="00A9374A" w:rsidP="008D4150">
      <w:pPr>
        <w:spacing w:after="0" w:line="240" w:lineRule="auto"/>
      </w:pPr>
      <w:r>
        <w:separator/>
      </w:r>
    </w:p>
  </w:endnote>
  <w:endnote w:type="continuationSeparator" w:id="0">
    <w:p w14:paraId="49CB7F2B" w14:textId="77777777" w:rsidR="00A9374A" w:rsidRDefault="00A9374A" w:rsidP="008D4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E8280" w14:textId="77777777" w:rsidR="00A9374A" w:rsidRDefault="00A9374A" w:rsidP="008D4150">
      <w:pPr>
        <w:spacing w:after="0" w:line="240" w:lineRule="auto"/>
      </w:pPr>
      <w:r>
        <w:separator/>
      </w:r>
    </w:p>
  </w:footnote>
  <w:footnote w:type="continuationSeparator" w:id="0">
    <w:p w14:paraId="76DFE2B9" w14:textId="77777777" w:rsidR="00A9374A" w:rsidRDefault="00A9374A" w:rsidP="008D4150">
      <w:pPr>
        <w:spacing w:after="0" w:line="240" w:lineRule="auto"/>
      </w:pPr>
      <w:r>
        <w:continuationSeparator/>
      </w:r>
    </w:p>
  </w:footnote>
  <w:footnote w:id="1">
    <w:p w14:paraId="5A488416" w14:textId="77777777" w:rsidR="00367162" w:rsidRPr="00C825ED" w:rsidRDefault="00367162" w:rsidP="00947E9E">
      <w:pPr>
        <w:pStyle w:val="FootnoteText"/>
        <w:rPr>
          <w:rFonts w:ascii="Times New Roman" w:hAnsi="Times New Roman" w:cs="Times New Roman"/>
        </w:rPr>
      </w:pPr>
      <w:r w:rsidRPr="00C825ED">
        <w:rPr>
          <w:rStyle w:val="FootnoteReference"/>
          <w:rFonts w:ascii="Times New Roman" w:hAnsi="Times New Roman" w:cs="Times New Roman"/>
        </w:rPr>
        <w:footnoteRef/>
      </w:r>
      <w:r w:rsidRPr="00C825ED">
        <w:rPr>
          <w:rFonts w:ascii="Times New Roman" w:hAnsi="Times New Roman" w:cs="Times New Roman"/>
        </w:rPr>
        <w:t xml:space="preserve"> https://www.martinos.org/mne/stable/auto_tutorials/plot_artifacts_correction_ica.html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4499138"/>
      <w:docPartObj>
        <w:docPartGallery w:val="Page Numbers (Top of Page)"/>
        <w:docPartUnique/>
      </w:docPartObj>
    </w:sdtPr>
    <w:sdtContent>
      <w:p w14:paraId="48391A24" w14:textId="67D2A723" w:rsidR="00367162" w:rsidRDefault="00367162" w:rsidP="00C0473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A48A6" w14:textId="77777777" w:rsidR="00367162" w:rsidRDefault="00367162" w:rsidP="00D0169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7073612"/>
      <w:docPartObj>
        <w:docPartGallery w:val="Page Numbers (Top of Page)"/>
        <w:docPartUnique/>
      </w:docPartObj>
    </w:sdtPr>
    <w:sdtContent>
      <w:p w14:paraId="512FB995" w14:textId="32AF9ABC" w:rsidR="00367162" w:rsidRDefault="00367162" w:rsidP="00C0473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6CDC0C60" w14:textId="698C620D" w:rsidR="00367162" w:rsidRDefault="00367162" w:rsidP="00D0169D">
    <w:pPr>
      <w:pStyle w:val="Header"/>
      <w:ind w:right="360"/>
    </w:pPr>
    <w:r>
      <w:t>List of Abbreviations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402207453"/>
      <w:docPartObj>
        <w:docPartGallery w:val="Page Numbers (Top of Page)"/>
        <w:docPartUnique/>
      </w:docPartObj>
    </w:sdtPr>
    <w:sdtContent>
      <w:p w14:paraId="51F86D2E" w14:textId="77777777" w:rsidR="00367162" w:rsidRPr="0045145D" w:rsidRDefault="00367162"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II</w:t>
        </w:r>
        <w:r w:rsidRPr="0045145D">
          <w:rPr>
            <w:rStyle w:val="PageNumber"/>
            <w:rFonts w:ascii="Times New Roman" w:hAnsi="Times New Roman" w:cs="Times New Roman"/>
          </w:rPr>
          <w:fldChar w:fldCharType="end"/>
        </w:r>
      </w:p>
    </w:sdtContent>
  </w:sdt>
  <w:p w14:paraId="42815DC5" w14:textId="6E246387" w:rsidR="00367162" w:rsidRPr="0045145D" w:rsidRDefault="00367162" w:rsidP="00D0169D">
    <w:pPr>
      <w:pStyle w:val="Header"/>
      <w:ind w:right="360"/>
      <w:rPr>
        <w:rFonts w:ascii="Times New Roman" w:hAnsi="Times New Roman" w:cs="Times New Roman"/>
      </w:rPr>
    </w:pPr>
    <w:r w:rsidRPr="0045145D">
      <w:rPr>
        <w:rFonts w:ascii="Times New Roman" w:hAnsi="Times New Roman" w:cs="Times New Roman"/>
      </w:rPr>
      <w:t>List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0292369"/>
      <w:docPartObj>
        <w:docPartGallery w:val="Page Numbers (Top of Page)"/>
        <w:docPartUnique/>
      </w:docPartObj>
    </w:sdtPr>
    <w:sdtContent>
      <w:p w14:paraId="079EF22B" w14:textId="77777777" w:rsidR="00367162" w:rsidRPr="0045145D" w:rsidRDefault="00367162"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III</w:t>
        </w:r>
        <w:r w:rsidRPr="0045145D">
          <w:rPr>
            <w:rStyle w:val="PageNumber"/>
            <w:rFonts w:ascii="Times New Roman" w:hAnsi="Times New Roman" w:cs="Times New Roman"/>
          </w:rPr>
          <w:fldChar w:fldCharType="end"/>
        </w:r>
      </w:p>
    </w:sdtContent>
  </w:sdt>
  <w:p w14:paraId="77BD1C6E" w14:textId="77777777" w:rsidR="00367162" w:rsidRPr="0045145D" w:rsidRDefault="00367162" w:rsidP="00D0169D">
    <w:pPr>
      <w:pStyle w:val="Header"/>
      <w:ind w:right="360"/>
      <w:rPr>
        <w:rFonts w:ascii="Times New Roman" w:hAnsi="Times New Roman" w:cs="Times New Roman"/>
      </w:rPr>
    </w:pPr>
    <w:r w:rsidRPr="0045145D">
      <w:rPr>
        <w:rFonts w:ascii="Times New Roman" w:hAnsi="Times New Roman" w:cs="Times New Roman"/>
      </w:rPr>
      <w:t>List of Abbreviations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204248325"/>
      <w:docPartObj>
        <w:docPartGallery w:val="Page Numbers (Top of Page)"/>
        <w:docPartUnique/>
      </w:docPartObj>
    </w:sdtPr>
    <w:sdtContent>
      <w:p w14:paraId="0DFC2E7D" w14:textId="77777777" w:rsidR="00367162" w:rsidRPr="0045145D" w:rsidRDefault="00367162"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10</w:t>
        </w:r>
        <w:r w:rsidRPr="0045145D">
          <w:rPr>
            <w:rStyle w:val="PageNumber"/>
            <w:rFonts w:ascii="Times New Roman" w:hAnsi="Times New Roman" w:cs="Times New Roman"/>
          </w:rPr>
          <w:fldChar w:fldCharType="end"/>
        </w:r>
      </w:p>
    </w:sdtContent>
  </w:sdt>
  <w:p w14:paraId="1E902DCE" w14:textId="68F04E53" w:rsidR="00367162" w:rsidRPr="0045145D" w:rsidRDefault="00367162" w:rsidP="00D0169D">
    <w:pPr>
      <w:pStyle w:val="Header"/>
      <w:ind w:right="360"/>
      <w:rPr>
        <w:rFonts w:ascii="Times New Roman" w:hAnsi="Times New Roman" w:cs="Times New Roman"/>
      </w:rPr>
    </w:pPr>
    <w:r w:rsidRPr="0045145D">
      <w:rPr>
        <w:rFonts w:ascii="Times New Roman" w:hAnsi="Times New Roman" w:cs="Times New Roman"/>
      </w:rPr>
      <w:t>Theoretical Background and Aims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42067905"/>
      <w:docPartObj>
        <w:docPartGallery w:val="Page Numbers (Top of Page)"/>
        <w:docPartUnique/>
      </w:docPartObj>
    </w:sdtPr>
    <w:sdtContent>
      <w:p w14:paraId="2272B947" w14:textId="77777777" w:rsidR="00367162" w:rsidRPr="0045145D" w:rsidRDefault="00367162" w:rsidP="00C04732">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31</w:t>
        </w:r>
        <w:r w:rsidRPr="0045145D">
          <w:rPr>
            <w:rStyle w:val="PageNumber"/>
            <w:rFonts w:ascii="Times New Roman" w:hAnsi="Times New Roman" w:cs="Times New Roman"/>
          </w:rPr>
          <w:fldChar w:fldCharType="end"/>
        </w:r>
      </w:p>
    </w:sdtContent>
  </w:sdt>
  <w:p w14:paraId="263A8C6C" w14:textId="325F815B" w:rsidR="00367162" w:rsidRPr="0045145D" w:rsidRDefault="00367162" w:rsidP="00D0169D">
    <w:pPr>
      <w:pStyle w:val="Header"/>
      <w:ind w:right="360"/>
      <w:rPr>
        <w:rFonts w:ascii="Times New Roman" w:hAnsi="Times New Roman" w:cs="Times New Roman"/>
      </w:rPr>
    </w:pPr>
    <w:r w:rsidRPr="0045145D">
      <w:rPr>
        <w:rFonts w:ascii="Times New Roman" w:hAnsi="Times New Roman" w:cs="Times New Roman"/>
      </w:rPr>
      <w:t>Methods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157534"/>
    <w:multiLevelType w:val="multilevel"/>
    <w:tmpl w:val="5F48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CC905F7"/>
    <w:multiLevelType w:val="hybridMultilevel"/>
    <w:tmpl w:val="2F423DEE"/>
    <w:lvl w:ilvl="0" w:tplc="CC848CA6">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 w15:restartNumberingAfterBreak="0">
    <w:nsid w:val="75587F75"/>
    <w:multiLevelType w:val="multilevel"/>
    <w:tmpl w:val="1FC87DD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
    <w15:presenceInfo w15:providerId="None" w15:userId="me"/>
  </w15:person>
  <w15:person w15:author="Malte">
    <w15:presenceInfo w15:providerId="None" w15:userId="Mal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C7F"/>
    <w:rsid w:val="00002B02"/>
    <w:rsid w:val="00005D74"/>
    <w:rsid w:val="00012DE7"/>
    <w:rsid w:val="00016E35"/>
    <w:rsid w:val="0002470B"/>
    <w:rsid w:val="00026454"/>
    <w:rsid w:val="00026920"/>
    <w:rsid w:val="00026DB5"/>
    <w:rsid w:val="0003119F"/>
    <w:rsid w:val="00040910"/>
    <w:rsid w:val="00041CDD"/>
    <w:rsid w:val="000425E5"/>
    <w:rsid w:val="00050A0A"/>
    <w:rsid w:val="00056710"/>
    <w:rsid w:val="00057A9D"/>
    <w:rsid w:val="0006080A"/>
    <w:rsid w:val="00062056"/>
    <w:rsid w:val="00063A7C"/>
    <w:rsid w:val="000755F6"/>
    <w:rsid w:val="0007649E"/>
    <w:rsid w:val="0007681A"/>
    <w:rsid w:val="00077F19"/>
    <w:rsid w:val="00085DF5"/>
    <w:rsid w:val="00086333"/>
    <w:rsid w:val="0008799C"/>
    <w:rsid w:val="000920FA"/>
    <w:rsid w:val="000952CC"/>
    <w:rsid w:val="00095DB9"/>
    <w:rsid w:val="00096B03"/>
    <w:rsid w:val="000A032E"/>
    <w:rsid w:val="000A0549"/>
    <w:rsid w:val="000B1DFC"/>
    <w:rsid w:val="000B33BC"/>
    <w:rsid w:val="000B6284"/>
    <w:rsid w:val="000B73FD"/>
    <w:rsid w:val="000C1746"/>
    <w:rsid w:val="000C2C0E"/>
    <w:rsid w:val="000D437B"/>
    <w:rsid w:val="000D60DF"/>
    <w:rsid w:val="000D6876"/>
    <w:rsid w:val="000D73C4"/>
    <w:rsid w:val="000E067B"/>
    <w:rsid w:val="000F0C1C"/>
    <w:rsid w:val="000F1A7A"/>
    <w:rsid w:val="000F5827"/>
    <w:rsid w:val="00102C89"/>
    <w:rsid w:val="001104F3"/>
    <w:rsid w:val="00112FC0"/>
    <w:rsid w:val="00113B0F"/>
    <w:rsid w:val="00120D6B"/>
    <w:rsid w:val="00120E83"/>
    <w:rsid w:val="00121C3A"/>
    <w:rsid w:val="001250A9"/>
    <w:rsid w:val="001252A6"/>
    <w:rsid w:val="001253B4"/>
    <w:rsid w:val="00125D1D"/>
    <w:rsid w:val="00146F94"/>
    <w:rsid w:val="001504BF"/>
    <w:rsid w:val="001524CE"/>
    <w:rsid w:val="00152984"/>
    <w:rsid w:val="00155323"/>
    <w:rsid w:val="001637D1"/>
    <w:rsid w:val="001652F8"/>
    <w:rsid w:val="00166DDC"/>
    <w:rsid w:val="00167BDE"/>
    <w:rsid w:val="001704A6"/>
    <w:rsid w:val="00170A14"/>
    <w:rsid w:val="00175AB2"/>
    <w:rsid w:val="0018023E"/>
    <w:rsid w:val="001826B4"/>
    <w:rsid w:val="00184C16"/>
    <w:rsid w:val="001854B2"/>
    <w:rsid w:val="00186348"/>
    <w:rsid w:val="0019548B"/>
    <w:rsid w:val="00195F3B"/>
    <w:rsid w:val="00196158"/>
    <w:rsid w:val="00197D44"/>
    <w:rsid w:val="001A0660"/>
    <w:rsid w:val="001A57FD"/>
    <w:rsid w:val="001B0B24"/>
    <w:rsid w:val="001B13D6"/>
    <w:rsid w:val="001B1CB4"/>
    <w:rsid w:val="001C39F2"/>
    <w:rsid w:val="001C4563"/>
    <w:rsid w:val="001D2C49"/>
    <w:rsid w:val="001D3666"/>
    <w:rsid w:val="001D4934"/>
    <w:rsid w:val="001D5D7D"/>
    <w:rsid w:val="001D65B9"/>
    <w:rsid w:val="001E03E9"/>
    <w:rsid w:val="001E1AA6"/>
    <w:rsid w:val="001E2DA2"/>
    <w:rsid w:val="001E3C9E"/>
    <w:rsid w:val="001E45F8"/>
    <w:rsid w:val="001E52E1"/>
    <w:rsid w:val="001E7D21"/>
    <w:rsid w:val="001F1A3B"/>
    <w:rsid w:val="0020019C"/>
    <w:rsid w:val="002073C9"/>
    <w:rsid w:val="002109DA"/>
    <w:rsid w:val="0021258C"/>
    <w:rsid w:val="002128CD"/>
    <w:rsid w:val="00216179"/>
    <w:rsid w:val="002232EC"/>
    <w:rsid w:val="002256BD"/>
    <w:rsid w:val="00225810"/>
    <w:rsid w:val="00225C34"/>
    <w:rsid w:val="00227097"/>
    <w:rsid w:val="002270E0"/>
    <w:rsid w:val="00231399"/>
    <w:rsid w:val="00231791"/>
    <w:rsid w:val="00235E5B"/>
    <w:rsid w:val="00241D5E"/>
    <w:rsid w:val="002429E9"/>
    <w:rsid w:val="00244AAE"/>
    <w:rsid w:val="002462D4"/>
    <w:rsid w:val="00247377"/>
    <w:rsid w:val="00253C85"/>
    <w:rsid w:val="00256AD2"/>
    <w:rsid w:val="00261956"/>
    <w:rsid w:val="002629EE"/>
    <w:rsid w:val="0027179F"/>
    <w:rsid w:val="002733CA"/>
    <w:rsid w:val="00276D8B"/>
    <w:rsid w:val="00276F4A"/>
    <w:rsid w:val="00277B03"/>
    <w:rsid w:val="002825D9"/>
    <w:rsid w:val="0028299C"/>
    <w:rsid w:val="00282FAC"/>
    <w:rsid w:val="00284856"/>
    <w:rsid w:val="00284F7D"/>
    <w:rsid w:val="0028618B"/>
    <w:rsid w:val="00293AE6"/>
    <w:rsid w:val="00293E31"/>
    <w:rsid w:val="0029433A"/>
    <w:rsid w:val="00297CFA"/>
    <w:rsid w:val="002A47B0"/>
    <w:rsid w:val="002A541C"/>
    <w:rsid w:val="002A6B84"/>
    <w:rsid w:val="002B48F5"/>
    <w:rsid w:val="002B5764"/>
    <w:rsid w:val="002B6DA9"/>
    <w:rsid w:val="002C02B4"/>
    <w:rsid w:val="002C0820"/>
    <w:rsid w:val="002C4D4D"/>
    <w:rsid w:val="002C4FA8"/>
    <w:rsid w:val="002C6232"/>
    <w:rsid w:val="002C76D9"/>
    <w:rsid w:val="002D4460"/>
    <w:rsid w:val="002D74E9"/>
    <w:rsid w:val="002E057A"/>
    <w:rsid w:val="002E2BAA"/>
    <w:rsid w:val="002E350F"/>
    <w:rsid w:val="002E4F53"/>
    <w:rsid w:val="002F07EB"/>
    <w:rsid w:val="002F09CC"/>
    <w:rsid w:val="002F1F9A"/>
    <w:rsid w:val="002F2313"/>
    <w:rsid w:val="002F5C3A"/>
    <w:rsid w:val="0030396E"/>
    <w:rsid w:val="00305283"/>
    <w:rsid w:val="00305C64"/>
    <w:rsid w:val="00305D80"/>
    <w:rsid w:val="003061FD"/>
    <w:rsid w:val="0031065B"/>
    <w:rsid w:val="00314EC7"/>
    <w:rsid w:val="003168A2"/>
    <w:rsid w:val="003178E4"/>
    <w:rsid w:val="003207CC"/>
    <w:rsid w:val="003212F0"/>
    <w:rsid w:val="00324FB6"/>
    <w:rsid w:val="003316BA"/>
    <w:rsid w:val="00333E87"/>
    <w:rsid w:val="00333FCD"/>
    <w:rsid w:val="00336FC3"/>
    <w:rsid w:val="0034089D"/>
    <w:rsid w:val="0034427B"/>
    <w:rsid w:val="0034516A"/>
    <w:rsid w:val="0035238F"/>
    <w:rsid w:val="003525F2"/>
    <w:rsid w:val="00353A3A"/>
    <w:rsid w:val="00353D60"/>
    <w:rsid w:val="003628A8"/>
    <w:rsid w:val="00364579"/>
    <w:rsid w:val="00367162"/>
    <w:rsid w:val="0037572C"/>
    <w:rsid w:val="00380DF7"/>
    <w:rsid w:val="00382269"/>
    <w:rsid w:val="00383F89"/>
    <w:rsid w:val="003861C2"/>
    <w:rsid w:val="00386A80"/>
    <w:rsid w:val="003878AB"/>
    <w:rsid w:val="00392A3F"/>
    <w:rsid w:val="00394AFF"/>
    <w:rsid w:val="00395146"/>
    <w:rsid w:val="003A6157"/>
    <w:rsid w:val="003B09A0"/>
    <w:rsid w:val="003B113E"/>
    <w:rsid w:val="003B3E4B"/>
    <w:rsid w:val="003C0FD0"/>
    <w:rsid w:val="003C7E99"/>
    <w:rsid w:val="003D0CE5"/>
    <w:rsid w:val="003D323A"/>
    <w:rsid w:val="003D7029"/>
    <w:rsid w:val="003E2ACC"/>
    <w:rsid w:val="003E3393"/>
    <w:rsid w:val="003E4CED"/>
    <w:rsid w:val="003E7E60"/>
    <w:rsid w:val="003F5A60"/>
    <w:rsid w:val="003F7E4A"/>
    <w:rsid w:val="00401DF9"/>
    <w:rsid w:val="0040629D"/>
    <w:rsid w:val="00412F5F"/>
    <w:rsid w:val="00417400"/>
    <w:rsid w:val="00420802"/>
    <w:rsid w:val="00420FB1"/>
    <w:rsid w:val="004244AC"/>
    <w:rsid w:val="004300AB"/>
    <w:rsid w:val="00430BE9"/>
    <w:rsid w:val="00432C21"/>
    <w:rsid w:val="004350CC"/>
    <w:rsid w:val="0043711E"/>
    <w:rsid w:val="0044064F"/>
    <w:rsid w:val="0044078A"/>
    <w:rsid w:val="00444727"/>
    <w:rsid w:val="0045145D"/>
    <w:rsid w:val="00451636"/>
    <w:rsid w:val="00451FCA"/>
    <w:rsid w:val="004528FA"/>
    <w:rsid w:val="00463168"/>
    <w:rsid w:val="00463621"/>
    <w:rsid w:val="004639CC"/>
    <w:rsid w:val="00465091"/>
    <w:rsid w:val="00465717"/>
    <w:rsid w:val="004663F1"/>
    <w:rsid w:val="00470B7E"/>
    <w:rsid w:val="00472585"/>
    <w:rsid w:val="0047715F"/>
    <w:rsid w:val="00477865"/>
    <w:rsid w:val="00481C84"/>
    <w:rsid w:val="004838F8"/>
    <w:rsid w:val="00486FF9"/>
    <w:rsid w:val="004877A5"/>
    <w:rsid w:val="00495223"/>
    <w:rsid w:val="004A53BD"/>
    <w:rsid w:val="004A5E56"/>
    <w:rsid w:val="004B1232"/>
    <w:rsid w:val="004B20E5"/>
    <w:rsid w:val="004B238E"/>
    <w:rsid w:val="004B2928"/>
    <w:rsid w:val="004B3AAC"/>
    <w:rsid w:val="004B4749"/>
    <w:rsid w:val="004B500D"/>
    <w:rsid w:val="004B6114"/>
    <w:rsid w:val="004B77CC"/>
    <w:rsid w:val="004C5AED"/>
    <w:rsid w:val="004D7756"/>
    <w:rsid w:val="004E5965"/>
    <w:rsid w:val="004F132F"/>
    <w:rsid w:val="004F21EC"/>
    <w:rsid w:val="004F2520"/>
    <w:rsid w:val="004F2EB0"/>
    <w:rsid w:val="004F4EE9"/>
    <w:rsid w:val="0050174E"/>
    <w:rsid w:val="0050665C"/>
    <w:rsid w:val="00512BDC"/>
    <w:rsid w:val="00512DB2"/>
    <w:rsid w:val="00522F58"/>
    <w:rsid w:val="00525F5D"/>
    <w:rsid w:val="00535126"/>
    <w:rsid w:val="00535C92"/>
    <w:rsid w:val="00535EC1"/>
    <w:rsid w:val="00537D3B"/>
    <w:rsid w:val="00540AFF"/>
    <w:rsid w:val="00541D37"/>
    <w:rsid w:val="00542CC0"/>
    <w:rsid w:val="0054303E"/>
    <w:rsid w:val="00546AD5"/>
    <w:rsid w:val="00552BC7"/>
    <w:rsid w:val="005532D4"/>
    <w:rsid w:val="005540EF"/>
    <w:rsid w:val="00555257"/>
    <w:rsid w:val="005568C5"/>
    <w:rsid w:val="00562E07"/>
    <w:rsid w:val="0056432B"/>
    <w:rsid w:val="005655AB"/>
    <w:rsid w:val="00566221"/>
    <w:rsid w:val="00574ADC"/>
    <w:rsid w:val="00580276"/>
    <w:rsid w:val="005811C0"/>
    <w:rsid w:val="005832C3"/>
    <w:rsid w:val="0058477D"/>
    <w:rsid w:val="00585A1F"/>
    <w:rsid w:val="005865C8"/>
    <w:rsid w:val="00587974"/>
    <w:rsid w:val="005931D0"/>
    <w:rsid w:val="00596024"/>
    <w:rsid w:val="005A460E"/>
    <w:rsid w:val="005A5089"/>
    <w:rsid w:val="005A6A4A"/>
    <w:rsid w:val="005B115E"/>
    <w:rsid w:val="005B43AB"/>
    <w:rsid w:val="005B664F"/>
    <w:rsid w:val="005B7C7F"/>
    <w:rsid w:val="005C0B78"/>
    <w:rsid w:val="005C0C47"/>
    <w:rsid w:val="005C2F1E"/>
    <w:rsid w:val="005C58B5"/>
    <w:rsid w:val="005C675E"/>
    <w:rsid w:val="005D3E0D"/>
    <w:rsid w:val="005D7D6E"/>
    <w:rsid w:val="005D7EB4"/>
    <w:rsid w:val="005E3411"/>
    <w:rsid w:val="005E3576"/>
    <w:rsid w:val="005E3D13"/>
    <w:rsid w:val="005E3EF9"/>
    <w:rsid w:val="005E6487"/>
    <w:rsid w:val="005F2D1F"/>
    <w:rsid w:val="00613043"/>
    <w:rsid w:val="00615321"/>
    <w:rsid w:val="0061754B"/>
    <w:rsid w:val="00621434"/>
    <w:rsid w:val="00622983"/>
    <w:rsid w:val="006234EF"/>
    <w:rsid w:val="00631983"/>
    <w:rsid w:val="00631E2B"/>
    <w:rsid w:val="00636B31"/>
    <w:rsid w:val="00643768"/>
    <w:rsid w:val="006452B5"/>
    <w:rsid w:val="00645DB3"/>
    <w:rsid w:val="006503D5"/>
    <w:rsid w:val="00653B5D"/>
    <w:rsid w:val="00656397"/>
    <w:rsid w:val="0067068D"/>
    <w:rsid w:val="00670CC2"/>
    <w:rsid w:val="00673CB8"/>
    <w:rsid w:val="0069302F"/>
    <w:rsid w:val="0069321E"/>
    <w:rsid w:val="006960BE"/>
    <w:rsid w:val="00697DC1"/>
    <w:rsid w:val="006A0A3E"/>
    <w:rsid w:val="006A1C63"/>
    <w:rsid w:val="006A725A"/>
    <w:rsid w:val="006B2F60"/>
    <w:rsid w:val="006B459A"/>
    <w:rsid w:val="006B4DEF"/>
    <w:rsid w:val="006C0283"/>
    <w:rsid w:val="006C0AA4"/>
    <w:rsid w:val="006C3C0D"/>
    <w:rsid w:val="006C5333"/>
    <w:rsid w:val="006D1AFF"/>
    <w:rsid w:val="006D3AC3"/>
    <w:rsid w:val="006D4A2A"/>
    <w:rsid w:val="006D7FCC"/>
    <w:rsid w:val="006E2BF6"/>
    <w:rsid w:val="006F0DD6"/>
    <w:rsid w:val="006F1717"/>
    <w:rsid w:val="00700B20"/>
    <w:rsid w:val="00706077"/>
    <w:rsid w:val="00715C8D"/>
    <w:rsid w:val="00716971"/>
    <w:rsid w:val="00716DCD"/>
    <w:rsid w:val="007179E3"/>
    <w:rsid w:val="007208A3"/>
    <w:rsid w:val="00722D71"/>
    <w:rsid w:val="00726F01"/>
    <w:rsid w:val="0073109D"/>
    <w:rsid w:val="00736D62"/>
    <w:rsid w:val="007470F3"/>
    <w:rsid w:val="00750864"/>
    <w:rsid w:val="00753038"/>
    <w:rsid w:val="00755FFD"/>
    <w:rsid w:val="00761FD1"/>
    <w:rsid w:val="007655C9"/>
    <w:rsid w:val="007666B0"/>
    <w:rsid w:val="0077089E"/>
    <w:rsid w:val="00774161"/>
    <w:rsid w:val="0077637E"/>
    <w:rsid w:val="00777F89"/>
    <w:rsid w:val="007847F2"/>
    <w:rsid w:val="00790A61"/>
    <w:rsid w:val="007A183C"/>
    <w:rsid w:val="007A3317"/>
    <w:rsid w:val="007A4FC1"/>
    <w:rsid w:val="007A693B"/>
    <w:rsid w:val="007A6C35"/>
    <w:rsid w:val="007B008E"/>
    <w:rsid w:val="007B12CF"/>
    <w:rsid w:val="007B170F"/>
    <w:rsid w:val="007C2D13"/>
    <w:rsid w:val="007C4E0D"/>
    <w:rsid w:val="007C55F6"/>
    <w:rsid w:val="007C5B36"/>
    <w:rsid w:val="007C75D0"/>
    <w:rsid w:val="007D311F"/>
    <w:rsid w:val="007D74E4"/>
    <w:rsid w:val="007E1CC9"/>
    <w:rsid w:val="007E2A30"/>
    <w:rsid w:val="007E6116"/>
    <w:rsid w:val="007E7387"/>
    <w:rsid w:val="007F08A6"/>
    <w:rsid w:val="00801492"/>
    <w:rsid w:val="00801F2A"/>
    <w:rsid w:val="00812152"/>
    <w:rsid w:val="008143CD"/>
    <w:rsid w:val="00817B1A"/>
    <w:rsid w:val="00821192"/>
    <w:rsid w:val="008226BE"/>
    <w:rsid w:val="008263DB"/>
    <w:rsid w:val="00834F1C"/>
    <w:rsid w:val="00836683"/>
    <w:rsid w:val="008370AA"/>
    <w:rsid w:val="008460EF"/>
    <w:rsid w:val="008478D2"/>
    <w:rsid w:val="00851E0F"/>
    <w:rsid w:val="0085204A"/>
    <w:rsid w:val="00852B4E"/>
    <w:rsid w:val="00862A63"/>
    <w:rsid w:val="00866A11"/>
    <w:rsid w:val="0087210A"/>
    <w:rsid w:val="00881DC4"/>
    <w:rsid w:val="0088479E"/>
    <w:rsid w:val="00892240"/>
    <w:rsid w:val="008926D8"/>
    <w:rsid w:val="008976BF"/>
    <w:rsid w:val="008A22DE"/>
    <w:rsid w:val="008A390C"/>
    <w:rsid w:val="008A4543"/>
    <w:rsid w:val="008A7769"/>
    <w:rsid w:val="008B36D3"/>
    <w:rsid w:val="008B58F8"/>
    <w:rsid w:val="008C2348"/>
    <w:rsid w:val="008D0219"/>
    <w:rsid w:val="008D29A4"/>
    <w:rsid w:val="008D4150"/>
    <w:rsid w:val="008E208A"/>
    <w:rsid w:val="008E70A3"/>
    <w:rsid w:val="008F2A52"/>
    <w:rsid w:val="008F52D4"/>
    <w:rsid w:val="00901CED"/>
    <w:rsid w:val="00903BB0"/>
    <w:rsid w:val="009143A4"/>
    <w:rsid w:val="0091483B"/>
    <w:rsid w:val="009179A8"/>
    <w:rsid w:val="00921CB7"/>
    <w:rsid w:val="0092549D"/>
    <w:rsid w:val="00925F35"/>
    <w:rsid w:val="00927325"/>
    <w:rsid w:val="00932ABE"/>
    <w:rsid w:val="00933A06"/>
    <w:rsid w:val="00936FE3"/>
    <w:rsid w:val="00940CBA"/>
    <w:rsid w:val="009420B0"/>
    <w:rsid w:val="00943162"/>
    <w:rsid w:val="00944383"/>
    <w:rsid w:val="009472BC"/>
    <w:rsid w:val="00947E9E"/>
    <w:rsid w:val="0095437B"/>
    <w:rsid w:val="00961F4D"/>
    <w:rsid w:val="009623C7"/>
    <w:rsid w:val="00964AC9"/>
    <w:rsid w:val="00972A9B"/>
    <w:rsid w:val="00973219"/>
    <w:rsid w:val="00974DF8"/>
    <w:rsid w:val="00981BBE"/>
    <w:rsid w:val="009839F7"/>
    <w:rsid w:val="00985F1E"/>
    <w:rsid w:val="00987851"/>
    <w:rsid w:val="00987D0C"/>
    <w:rsid w:val="0099116B"/>
    <w:rsid w:val="00993314"/>
    <w:rsid w:val="00996956"/>
    <w:rsid w:val="009969C0"/>
    <w:rsid w:val="00997049"/>
    <w:rsid w:val="009B4E45"/>
    <w:rsid w:val="009C4CC1"/>
    <w:rsid w:val="009C56B6"/>
    <w:rsid w:val="009C7CCB"/>
    <w:rsid w:val="009D7696"/>
    <w:rsid w:val="009D7DAB"/>
    <w:rsid w:val="009D7EB8"/>
    <w:rsid w:val="009E420D"/>
    <w:rsid w:val="009E4FF3"/>
    <w:rsid w:val="009E7526"/>
    <w:rsid w:val="009F6441"/>
    <w:rsid w:val="009F76CC"/>
    <w:rsid w:val="009F7E8E"/>
    <w:rsid w:val="00A047A0"/>
    <w:rsid w:val="00A070C1"/>
    <w:rsid w:val="00A166C0"/>
    <w:rsid w:val="00A35762"/>
    <w:rsid w:val="00A35BD4"/>
    <w:rsid w:val="00A37DEA"/>
    <w:rsid w:val="00A47CE2"/>
    <w:rsid w:val="00A5485B"/>
    <w:rsid w:val="00A6504F"/>
    <w:rsid w:val="00A6584E"/>
    <w:rsid w:val="00A7343B"/>
    <w:rsid w:val="00A76502"/>
    <w:rsid w:val="00A77F63"/>
    <w:rsid w:val="00A84F3A"/>
    <w:rsid w:val="00A90A3B"/>
    <w:rsid w:val="00A91760"/>
    <w:rsid w:val="00A9374A"/>
    <w:rsid w:val="00A940AA"/>
    <w:rsid w:val="00AA0D8D"/>
    <w:rsid w:val="00AA0E5A"/>
    <w:rsid w:val="00AA668F"/>
    <w:rsid w:val="00AB2131"/>
    <w:rsid w:val="00AB4192"/>
    <w:rsid w:val="00AB63A5"/>
    <w:rsid w:val="00AD02EE"/>
    <w:rsid w:val="00AD3757"/>
    <w:rsid w:val="00AD5A5A"/>
    <w:rsid w:val="00AD6DA1"/>
    <w:rsid w:val="00AE0910"/>
    <w:rsid w:val="00AE0C15"/>
    <w:rsid w:val="00AE31FB"/>
    <w:rsid w:val="00AE44D2"/>
    <w:rsid w:val="00AE7FAD"/>
    <w:rsid w:val="00AF0AE6"/>
    <w:rsid w:val="00AF1572"/>
    <w:rsid w:val="00AF20E2"/>
    <w:rsid w:val="00AF2634"/>
    <w:rsid w:val="00AF2B5F"/>
    <w:rsid w:val="00AF7BE5"/>
    <w:rsid w:val="00B0091D"/>
    <w:rsid w:val="00B04E3C"/>
    <w:rsid w:val="00B0616D"/>
    <w:rsid w:val="00B12252"/>
    <w:rsid w:val="00B14104"/>
    <w:rsid w:val="00B17321"/>
    <w:rsid w:val="00B23112"/>
    <w:rsid w:val="00B32158"/>
    <w:rsid w:val="00B36B4A"/>
    <w:rsid w:val="00B43B8F"/>
    <w:rsid w:val="00B44D09"/>
    <w:rsid w:val="00B46F23"/>
    <w:rsid w:val="00B562C3"/>
    <w:rsid w:val="00B70F2A"/>
    <w:rsid w:val="00B72288"/>
    <w:rsid w:val="00B73766"/>
    <w:rsid w:val="00B77A6E"/>
    <w:rsid w:val="00B80B90"/>
    <w:rsid w:val="00B859DF"/>
    <w:rsid w:val="00B85B62"/>
    <w:rsid w:val="00B8632E"/>
    <w:rsid w:val="00BA501E"/>
    <w:rsid w:val="00BB0ACE"/>
    <w:rsid w:val="00BB3D7B"/>
    <w:rsid w:val="00BC5084"/>
    <w:rsid w:val="00BC5F83"/>
    <w:rsid w:val="00BC6D66"/>
    <w:rsid w:val="00BC73AA"/>
    <w:rsid w:val="00BD441F"/>
    <w:rsid w:val="00BD4A9A"/>
    <w:rsid w:val="00BE604D"/>
    <w:rsid w:val="00BF00E8"/>
    <w:rsid w:val="00BF0919"/>
    <w:rsid w:val="00BF2B56"/>
    <w:rsid w:val="00BF5C98"/>
    <w:rsid w:val="00C02001"/>
    <w:rsid w:val="00C02140"/>
    <w:rsid w:val="00C04732"/>
    <w:rsid w:val="00C04A39"/>
    <w:rsid w:val="00C060D5"/>
    <w:rsid w:val="00C0675B"/>
    <w:rsid w:val="00C06897"/>
    <w:rsid w:val="00C1169C"/>
    <w:rsid w:val="00C20F7F"/>
    <w:rsid w:val="00C2227F"/>
    <w:rsid w:val="00C22B3A"/>
    <w:rsid w:val="00C22F4C"/>
    <w:rsid w:val="00C320B4"/>
    <w:rsid w:val="00C322AD"/>
    <w:rsid w:val="00C32DC9"/>
    <w:rsid w:val="00C33C0A"/>
    <w:rsid w:val="00C36B64"/>
    <w:rsid w:val="00C37074"/>
    <w:rsid w:val="00C43EE1"/>
    <w:rsid w:val="00C44B51"/>
    <w:rsid w:val="00C45AC5"/>
    <w:rsid w:val="00C534AF"/>
    <w:rsid w:val="00C567B8"/>
    <w:rsid w:val="00C56D46"/>
    <w:rsid w:val="00C57B27"/>
    <w:rsid w:val="00C66417"/>
    <w:rsid w:val="00C66CB6"/>
    <w:rsid w:val="00C742D3"/>
    <w:rsid w:val="00C80C33"/>
    <w:rsid w:val="00C80F16"/>
    <w:rsid w:val="00C825ED"/>
    <w:rsid w:val="00C8492E"/>
    <w:rsid w:val="00C913B3"/>
    <w:rsid w:val="00C91B54"/>
    <w:rsid w:val="00C95113"/>
    <w:rsid w:val="00CA314D"/>
    <w:rsid w:val="00CA668B"/>
    <w:rsid w:val="00CB0D19"/>
    <w:rsid w:val="00CB2C47"/>
    <w:rsid w:val="00CB4397"/>
    <w:rsid w:val="00CB4903"/>
    <w:rsid w:val="00CB5114"/>
    <w:rsid w:val="00CB7133"/>
    <w:rsid w:val="00CC0AEB"/>
    <w:rsid w:val="00CC4D67"/>
    <w:rsid w:val="00CE1856"/>
    <w:rsid w:val="00CE3CCA"/>
    <w:rsid w:val="00CE6396"/>
    <w:rsid w:val="00CE6796"/>
    <w:rsid w:val="00CF1C70"/>
    <w:rsid w:val="00D0169D"/>
    <w:rsid w:val="00D0429B"/>
    <w:rsid w:val="00D057FB"/>
    <w:rsid w:val="00D115D0"/>
    <w:rsid w:val="00D16A82"/>
    <w:rsid w:val="00D21DEE"/>
    <w:rsid w:val="00D237E2"/>
    <w:rsid w:val="00D30545"/>
    <w:rsid w:val="00D31212"/>
    <w:rsid w:val="00D343F9"/>
    <w:rsid w:val="00D36F37"/>
    <w:rsid w:val="00D40C5D"/>
    <w:rsid w:val="00D40F68"/>
    <w:rsid w:val="00D42450"/>
    <w:rsid w:val="00D42463"/>
    <w:rsid w:val="00D4293A"/>
    <w:rsid w:val="00D53E2C"/>
    <w:rsid w:val="00D842D9"/>
    <w:rsid w:val="00D84498"/>
    <w:rsid w:val="00DA0B8C"/>
    <w:rsid w:val="00DA0C06"/>
    <w:rsid w:val="00DA1E6A"/>
    <w:rsid w:val="00DA5446"/>
    <w:rsid w:val="00DA6272"/>
    <w:rsid w:val="00DB2012"/>
    <w:rsid w:val="00DB6DE5"/>
    <w:rsid w:val="00DC140E"/>
    <w:rsid w:val="00DC496D"/>
    <w:rsid w:val="00DC765E"/>
    <w:rsid w:val="00DD0859"/>
    <w:rsid w:val="00DD4B4B"/>
    <w:rsid w:val="00DD5216"/>
    <w:rsid w:val="00DD5E7E"/>
    <w:rsid w:val="00DD795F"/>
    <w:rsid w:val="00DE05F4"/>
    <w:rsid w:val="00DF16F7"/>
    <w:rsid w:val="00DF1C26"/>
    <w:rsid w:val="00DF410C"/>
    <w:rsid w:val="00E00342"/>
    <w:rsid w:val="00E009D9"/>
    <w:rsid w:val="00E05D3A"/>
    <w:rsid w:val="00E07E5D"/>
    <w:rsid w:val="00E14476"/>
    <w:rsid w:val="00E16F9D"/>
    <w:rsid w:val="00E33049"/>
    <w:rsid w:val="00E35415"/>
    <w:rsid w:val="00E377FF"/>
    <w:rsid w:val="00E41A24"/>
    <w:rsid w:val="00E424E0"/>
    <w:rsid w:val="00E506E0"/>
    <w:rsid w:val="00E50F9A"/>
    <w:rsid w:val="00E55A55"/>
    <w:rsid w:val="00E60F58"/>
    <w:rsid w:val="00E62234"/>
    <w:rsid w:val="00E70A97"/>
    <w:rsid w:val="00E70C51"/>
    <w:rsid w:val="00E734AF"/>
    <w:rsid w:val="00E7542E"/>
    <w:rsid w:val="00E75E41"/>
    <w:rsid w:val="00E830F8"/>
    <w:rsid w:val="00E851D3"/>
    <w:rsid w:val="00E8751A"/>
    <w:rsid w:val="00E90C3B"/>
    <w:rsid w:val="00E9116D"/>
    <w:rsid w:val="00E96580"/>
    <w:rsid w:val="00EA0C17"/>
    <w:rsid w:val="00EA12BB"/>
    <w:rsid w:val="00EA7BDC"/>
    <w:rsid w:val="00EB2A7D"/>
    <w:rsid w:val="00EB2DDA"/>
    <w:rsid w:val="00EB489F"/>
    <w:rsid w:val="00EB7C5D"/>
    <w:rsid w:val="00EC00CE"/>
    <w:rsid w:val="00EC5B07"/>
    <w:rsid w:val="00ED05C9"/>
    <w:rsid w:val="00ED4359"/>
    <w:rsid w:val="00ED53DA"/>
    <w:rsid w:val="00ED5976"/>
    <w:rsid w:val="00EF4405"/>
    <w:rsid w:val="00EF756B"/>
    <w:rsid w:val="00F06A2C"/>
    <w:rsid w:val="00F10913"/>
    <w:rsid w:val="00F11EEA"/>
    <w:rsid w:val="00F123BE"/>
    <w:rsid w:val="00F24CC5"/>
    <w:rsid w:val="00F254CB"/>
    <w:rsid w:val="00F276DD"/>
    <w:rsid w:val="00F33FBB"/>
    <w:rsid w:val="00F414D6"/>
    <w:rsid w:val="00F43279"/>
    <w:rsid w:val="00F43DE0"/>
    <w:rsid w:val="00F44AD8"/>
    <w:rsid w:val="00F4550C"/>
    <w:rsid w:val="00F501F9"/>
    <w:rsid w:val="00F52241"/>
    <w:rsid w:val="00F52B2B"/>
    <w:rsid w:val="00F61BD8"/>
    <w:rsid w:val="00F654D6"/>
    <w:rsid w:val="00F6684B"/>
    <w:rsid w:val="00F83D4C"/>
    <w:rsid w:val="00F87D8A"/>
    <w:rsid w:val="00F87E27"/>
    <w:rsid w:val="00F91953"/>
    <w:rsid w:val="00F9327A"/>
    <w:rsid w:val="00F937A0"/>
    <w:rsid w:val="00F9513F"/>
    <w:rsid w:val="00F9606C"/>
    <w:rsid w:val="00FA39C6"/>
    <w:rsid w:val="00FA5AD7"/>
    <w:rsid w:val="00FA5F5C"/>
    <w:rsid w:val="00FA71DB"/>
    <w:rsid w:val="00FA7BF7"/>
    <w:rsid w:val="00FB1A57"/>
    <w:rsid w:val="00FB22E8"/>
    <w:rsid w:val="00FC6165"/>
    <w:rsid w:val="00FD020D"/>
    <w:rsid w:val="00FD22A1"/>
    <w:rsid w:val="00FD2D22"/>
    <w:rsid w:val="00FE0FB5"/>
    <w:rsid w:val="00FE3823"/>
    <w:rsid w:val="00FF4A54"/>
    <w:rsid w:val="00FF55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7A302"/>
  <w15:docId w15:val="{CA9AE374-78AB-4388-8850-67E9410B6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1492"/>
    <w:rPr>
      <w:lang w:val="en-US"/>
    </w:rPr>
  </w:style>
  <w:style w:type="paragraph" w:styleId="Heading1">
    <w:name w:val="heading 1"/>
    <w:basedOn w:val="Normal"/>
    <w:next w:val="Normal"/>
    <w:link w:val="Heading1Char"/>
    <w:uiPriority w:val="9"/>
    <w:qFormat/>
    <w:rsid w:val="00050A0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87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22F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22F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50A0A"/>
    <w:rPr>
      <w:color w:val="0563C1" w:themeColor="hyperlink"/>
      <w:u w:val="single"/>
    </w:rPr>
  </w:style>
  <w:style w:type="character" w:customStyle="1" w:styleId="Heading1Char">
    <w:name w:val="Heading 1 Char"/>
    <w:basedOn w:val="DefaultParagraphFont"/>
    <w:link w:val="Heading1"/>
    <w:uiPriority w:val="9"/>
    <w:rsid w:val="00050A0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50A0A"/>
    <w:pPr>
      <w:outlineLvl w:val="9"/>
    </w:pPr>
    <w:rPr>
      <w:lang w:eastAsia="en-GB"/>
    </w:rPr>
  </w:style>
  <w:style w:type="paragraph" w:styleId="TOC1">
    <w:name w:val="toc 1"/>
    <w:basedOn w:val="Normal"/>
    <w:next w:val="Normal"/>
    <w:autoRedefine/>
    <w:uiPriority w:val="39"/>
    <w:unhideWhenUsed/>
    <w:rsid w:val="00050A0A"/>
    <w:pPr>
      <w:spacing w:after="100"/>
    </w:pPr>
  </w:style>
  <w:style w:type="character" w:customStyle="1" w:styleId="Heading2Char">
    <w:name w:val="Heading 2 Char"/>
    <w:basedOn w:val="DefaultParagraphFont"/>
    <w:link w:val="Heading2"/>
    <w:uiPriority w:val="9"/>
    <w:rsid w:val="00F87D8A"/>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A4543"/>
    <w:pPr>
      <w:spacing w:after="100"/>
      <w:ind w:left="220"/>
    </w:pPr>
  </w:style>
  <w:style w:type="character" w:styleId="PlaceholderText">
    <w:name w:val="Placeholder Text"/>
    <w:basedOn w:val="DefaultParagraphFont"/>
    <w:uiPriority w:val="99"/>
    <w:semiHidden/>
    <w:rsid w:val="00E830F8"/>
    <w:rPr>
      <w:color w:val="808080"/>
    </w:rPr>
  </w:style>
  <w:style w:type="paragraph" w:styleId="ListParagraph">
    <w:name w:val="List Paragraph"/>
    <w:basedOn w:val="Normal"/>
    <w:uiPriority w:val="34"/>
    <w:qFormat/>
    <w:rsid w:val="00E830F8"/>
    <w:pPr>
      <w:ind w:left="720"/>
      <w:contextualSpacing/>
    </w:pPr>
  </w:style>
  <w:style w:type="character" w:customStyle="1" w:styleId="Heading3Char">
    <w:name w:val="Heading 3 Char"/>
    <w:basedOn w:val="DefaultParagraphFont"/>
    <w:link w:val="Heading3"/>
    <w:uiPriority w:val="9"/>
    <w:rsid w:val="00522F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22F58"/>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3B3E4B"/>
    <w:pPr>
      <w:spacing w:after="100"/>
      <w:ind w:left="440"/>
    </w:pPr>
  </w:style>
  <w:style w:type="paragraph" w:customStyle="1" w:styleId="Default">
    <w:name w:val="Default"/>
    <w:rsid w:val="0070607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B77A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A6E"/>
    <w:rPr>
      <w:rFonts w:ascii="Tahoma" w:hAnsi="Tahoma" w:cs="Tahoma"/>
      <w:sz w:val="16"/>
      <w:szCs w:val="16"/>
    </w:rPr>
  </w:style>
  <w:style w:type="paragraph" w:styleId="DocumentMap">
    <w:name w:val="Document Map"/>
    <w:basedOn w:val="Normal"/>
    <w:link w:val="DocumentMapChar"/>
    <w:uiPriority w:val="99"/>
    <w:semiHidden/>
    <w:unhideWhenUsed/>
    <w:rsid w:val="006A1C63"/>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6A1C63"/>
    <w:rPr>
      <w:rFonts w:ascii="Times New Roman" w:hAnsi="Times New Roman" w:cs="Times New Roman"/>
      <w:sz w:val="24"/>
      <w:szCs w:val="24"/>
    </w:rPr>
  </w:style>
  <w:style w:type="paragraph" w:styleId="Header">
    <w:name w:val="header"/>
    <w:basedOn w:val="Normal"/>
    <w:link w:val="HeaderChar"/>
    <w:uiPriority w:val="99"/>
    <w:unhideWhenUsed/>
    <w:rsid w:val="008D4150"/>
    <w:pPr>
      <w:tabs>
        <w:tab w:val="center" w:pos="4536"/>
        <w:tab w:val="right" w:pos="9072"/>
      </w:tabs>
      <w:spacing w:after="0" w:line="240" w:lineRule="auto"/>
    </w:pPr>
  </w:style>
  <w:style w:type="character" w:customStyle="1" w:styleId="HeaderChar">
    <w:name w:val="Header Char"/>
    <w:basedOn w:val="DefaultParagraphFont"/>
    <w:link w:val="Header"/>
    <w:uiPriority w:val="99"/>
    <w:rsid w:val="008D4150"/>
    <w:rPr>
      <w:lang w:val="en-US"/>
    </w:rPr>
  </w:style>
  <w:style w:type="paragraph" w:styleId="Footer">
    <w:name w:val="footer"/>
    <w:basedOn w:val="Normal"/>
    <w:link w:val="FooterChar"/>
    <w:uiPriority w:val="99"/>
    <w:unhideWhenUsed/>
    <w:rsid w:val="008D4150"/>
    <w:pPr>
      <w:tabs>
        <w:tab w:val="center" w:pos="4536"/>
        <w:tab w:val="right" w:pos="9072"/>
      </w:tabs>
      <w:spacing w:after="0" w:line="240" w:lineRule="auto"/>
    </w:pPr>
  </w:style>
  <w:style w:type="character" w:customStyle="1" w:styleId="FooterChar">
    <w:name w:val="Footer Char"/>
    <w:basedOn w:val="DefaultParagraphFont"/>
    <w:link w:val="Footer"/>
    <w:uiPriority w:val="99"/>
    <w:rsid w:val="008D4150"/>
    <w:rPr>
      <w:lang w:val="en-US"/>
    </w:rPr>
  </w:style>
  <w:style w:type="character" w:styleId="PageNumber">
    <w:name w:val="page number"/>
    <w:basedOn w:val="DefaultParagraphFont"/>
    <w:uiPriority w:val="99"/>
    <w:semiHidden/>
    <w:unhideWhenUsed/>
    <w:rsid w:val="00D0169D"/>
  </w:style>
  <w:style w:type="character" w:styleId="CommentReference">
    <w:name w:val="annotation reference"/>
    <w:basedOn w:val="DefaultParagraphFont"/>
    <w:uiPriority w:val="99"/>
    <w:semiHidden/>
    <w:unhideWhenUsed/>
    <w:rsid w:val="001D4934"/>
    <w:rPr>
      <w:sz w:val="16"/>
      <w:szCs w:val="16"/>
    </w:rPr>
  </w:style>
  <w:style w:type="paragraph" w:styleId="CommentText">
    <w:name w:val="annotation text"/>
    <w:basedOn w:val="Normal"/>
    <w:link w:val="CommentTextChar"/>
    <w:uiPriority w:val="99"/>
    <w:semiHidden/>
    <w:unhideWhenUsed/>
    <w:rsid w:val="001D4934"/>
    <w:pPr>
      <w:spacing w:line="240" w:lineRule="auto"/>
    </w:pPr>
    <w:rPr>
      <w:sz w:val="20"/>
      <w:szCs w:val="20"/>
    </w:rPr>
  </w:style>
  <w:style w:type="character" w:customStyle="1" w:styleId="CommentTextChar">
    <w:name w:val="Comment Text Char"/>
    <w:basedOn w:val="DefaultParagraphFont"/>
    <w:link w:val="CommentText"/>
    <w:uiPriority w:val="99"/>
    <w:semiHidden/>
    <w:rsid w:val="001D4934"/>
    <w:rPr>
      <w:sz w:val="20"/>
      <w:szCs w:val="20"/>
      <w:lang w:val="en-US"/>
    </w:rPr>
  </w:style>
  <w:style w:type="paragraph" w:styleId="CommentSubject">
    <w:name w:val="annotation subject"/>
    <w:basedOn w:val="CommentText"/>
    <w:next w:val="CommentText"/>
    <w:link w:val="CommentSubjectChar"/>
    <w:uiPriority w:val="99"/>
    <w:semiHidden/>
    <w:unhideWhenUsed/>
    <w:rsid w:val="001D4934"/>
    <w:rPr>
      <w:b/>
      <w:bCs/>
    </w:rPr>
  </w:style>
  <w:style w:type="character" w:customStyle="1" w:styleId="CommentSubjectChar">
    <w:name w:val="Comment Subject Char"/>
    <w:basedOn w:val="CommentTextChar"/>
    <w:link w:val="CommentSubject"/>
    <w:uiPriority w:val="99"/>
    <w:semiHidden/>
    <w:rsid w:val="001D4934"/>
    <w:rPr>
      <w:b/>
      <w:bCs/>
      <w:sz w:val="20"/>
      <w:szCs w:val="20"/>
      <w:lang w:val="en-US"/>
    </w:rPr>
  </w:style>
  <w:style w:type="paragraph" w:styleId="NoSpacing">
    <w:name w:val="No Spacing"/>
    <w:uiPriority w:val="1"/>
    <w:qFormat/>
    <w:rsid w:val="002D4460"/>
    <w:pPr>
      <w:spacing w:after="0" w:line="240" w:lineRule="auto"/>
    </w:pPr>
    <w:rPr>
      <w:lang w:val="de-DE"/>
    </w:rPr>
  </w:style>
  <w:style w:type="paragraph" w:styleId="Caption">
    <w:name w:val="caption"/>
    <w:basedOn w:val="Normal"/>
    <w:next w:val="Normal"/>
    <w:uiPriority w:val="35"/>
    <w:unhideWhenUsed/>
    <w:qFormat/>
    <w:rsid w:val="002C02B4"/>
    <w:pPr>
      <w:spacing w:after="200" w:line="240" w:lineRule="auto"/>
    </w:pPr>
    <w:rPr>
      <w:i/>
      <w:iCs/>
      <w:color w:val="44546A" w:themeColor="text2"/>
      <w:sz w:val="18"/>
      <w:szCs w:val="18"/>
      <w:lang w:val="de-DE"/>
    </w:rPr>
  </w:style>
  <w:style w:type="paragraph" w:styleId="NormalWeb">
    <w:name w:val="Normal (Web)"/>
    <w:basedOn w:val="Normal"/>
    <w:uiPriority w:val="99"/>
    <w:unhideWhenUsed/>
    <w:rsid w:val="003D0CE5"/>
    <w:pPr>
      <w:spacing w:before="100" w:beforeAutospacing="1" w:after="100" w:afterAutospacing="1" w:line="240" w:lineRule="auto"/>
    </w:pPr>
    <w:rPr>
      <w:rFonts w:ascii="Times New Roman" w:eastAsiaTheme="minorEastAsia" w:hAnsi="Times New Roman" w:cs="Times New Roman"/>
      <w:sz w:val="24"/>
      <w:szCs w:val="24"/>
      <w:lang w:val="de-DE" w:eastAsia="de-DE"/>
    </w:rPr>
  </w:style>
  <w:style w:type="table" w:styleId="TableGrid">
    <w:name w:val="Table Grid"/>
    <w:basedOn w:val="TableNormal"/>
    <w:rsid w:val="00C91B54"/>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AF20E2"/>
  </w:style>
  <w:style w:type="character" w:styleId="UnresolvedMention">
    <w:name w:val="Unresolved Mention"/>
    <w:basedOn w:val="DefaultParagraphFont"/>
    <w:uiPriority w:val="99"/>
    <w:semiHidden/>
    <w:unhideWhenUsed/>
    <w:rsid w:val="00216179"/>
    <w:rPr>
      <w:color w:val="808080"/>
      <w:shd w:val="clear" w:color="auto" w:fill="E6E6E6"/>
    </w:rPr>
  </w:style>
  <w:style w:type="character" w:styleId="FollowedHyperlink">
    <w:name w:val="FollowedHyperlink"/>
    <w:basedOn w:val="DefaultParagraphFont"/>
    <w:uiPriority w:val="99"/>
    <w:semiHidden/>
    <w:unhideWhenUsed/>
    <w:rsid w:val="00216179"/>
    <w:rPr>
      <w:color w:val="954F72" w:themeColor="followedHyperlink"/>
      <w:u w:val="single"/>
    </w:rPr>
  </w:style>
  <w:style w:type="paragraph" w:styleId="FootnoteText">
    <w:name w:val="footnote text"/>
    <w:basedOn w:val="Normal"/>
    <w:link w:val="FootnoteTextChar"/>
    <w:uiPriority w:val="99"/>
    <w:semiHidden/>
    <w:unhideWhenUsed/>
    <w:rsid w:val="00C825E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25ED"/>
    <w:rPr>
      <w:sz w:val="20"/>
      <w:szCs w:val="20"/>
      <w:lang w:val="en-US"/>
    </w:rPr>
  </w:style>
  <w:style w:type="character" w:styleId="FootnoteReference">
    <w:name w:val="footnote reference"/>
    <w:basedOn w:val="DefaultParagraphFont"/>
    <w:uiPriority w:val="99"/>
    <w:semiHidden/>
    <w:unhideWhenUsed/>
    <w:rsid w:val="00C825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585043">
      <w:bodyDiv w:val="1"/>
      <w:marLeft w:val="0"/>
      <w:marRight w:val="0"/>
      <w:marTop w:val="0"/>
      <w:marBottom w:val="0"/>
      <w:divBdr>
        <w:top w:val="none" w:sz="0" w:space="0" w:color="auto"/>
        <w:left w:val="none" w:sz="0" w:space="0" w:color="auto"/>
        <w:bottom w:val="none" w:sz="0" w:space="0" w:color="auto"/>
        <w:right w:val="none" w:sz="0" w:space="0" w:color="auto"/>
      </w:divBdr>
    </w:div>
    <w:div w:id="349526872">
      <w:bodyDiv w:val="1"/>
      <w:marLeft w:val="0"/>
      <w:marRight w:val="0"/>
      <w:marTop w:val="0"/>
      <w:marBottom w:val="0"/>
      <w:divBdr>
        <w:top w:val="none" w:sz="0" w:space="0" w:color="auto"/>
        <w:left w:val="none" w:sz="0" w:space="0" w:color="auto"/>
        <w:bottom w:val="none" w:sz="0" w:space="0" w:color="auto"/>
        <w:right w:val="none" w:sz="0" w:space="0" w:color="auto"/>
      </w:divBdr>
      <w:divsChild>
        <w:div w:id="1219123367">
          <w:marLeft w:val="0"/>
          <w:marRight w:val="0"/>
          <w:marTop w:val="0"/>
          <w:marBottom w:val="225"/>
          <w:divBdr>
            <w:top w:val="none" w:sz="0" w:space="0" w:color="auto"/>
            <w:left w:val="none" w:sz="0" w:space="0" w:color="auto"/>
            <w:bottom w:val="none" w:sz="0" w:space="0" w:color="auto"/>
            <w:right w:val="none" w:sz="0" w:space="0" w:color="auto"/>
          </w:divBdr>
        </w:div>
        <w:div w:id="479929570">
          <w:marLeft w:val="0"/>
          <w:marRight w:val="0"/>
          <w:marTop w:val="0"/>
          <w:marBottom w:val="225"/>
          <w:divBdr>
            <w:top w:val="none" w:sz="0" w:space="0" w:color="auto"/>
            <w:left w:val="none" w:sz="0" w:space="0" w:color="auto"/>
            <w:bottom w:val="none" w:sz="0" w:space="0" w:color="auto"/>
            <w:right w:val="none" w:sz="0" w:space="0" w:color="auto"/>
          </w:divBdr>
          <w:divsChild>
            <w:div w:id="1826049977">
              <w:marLeft w:val="0"/>
              <w:marRight w:val="0"/>
              <w:marTop w:val="0"/>
              <w:marBottom w:val="0"/>
              <w:divBdr>
                <w:top w:val="none" w:sz="0" w:space="0" w:color="auto"/>
                <w:left w:val="none" w:sz="0" w:space="0" w:color="auto"/>
                <w:bottom w:val="none" w:sz="0" w:space="0" w:color="auto"/>
                <w:right w:val="none" w:sz="0" w:space="0" w:color="auto"/>
              </w:divBdr>
              <w:divsChild>
                <w:div w:id="39177645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442313222">
      <w:bodyDiv w:val="1"/>
      <w:marLeft w:val="0"/>
      <w:marRight w:val="0"/>
      <w:marTop w:val="0"/>
      <w:marBottom w:val="0"/>
      <w:divBdr>
        <w:top w:val="none" w:sz="0" w:space="0" w:color="auto"/>
        <w:left w:val="none" w:sz="0" w:space="0" w:color="auto"/>
        <w:bottom w:val="none" w:sz="0" w:space="0" w:color="auto"/>
        <w:right w:val="none" w:sz="0" w:space="0" w:color="auto"/>
      </w:divBdr>
    </w:div>
    <w:div w:id="471409328">
      <w:bodyDiv w:val="1"/>
      <w:marLeft w:val="0"/>
      <w:marRight w:val="0"/>
      <w:marTop w:val="0"/>
      <w:marBottom w:val="0"/>
      <w:divBdr>
        <w:top w:val="none" w:sz="0" w:space="0" w:color="auto"/>
        <w:left w:val="none" w:sz="0" w:space="0" w:color="auto"/>
        <w:bottom w:val="none" w:sz="0" w:space="0" w:color="auto"/>
        <w:right w:val="none" w:sz="0" w:space="0" w:color="auto"/>
      </w:divBdr>
    </w:div>
    <w:div w:id="631449412">
      <w:bodyDiv w:val="1"/>
      <w:marLeft w:val="0"/>
      <w:marRight w:val="0"/>
      <w:marTop w:val="0"/>
      <w:marBottom w:val="0"/>
      <w:divBdr>
        <w:top w:val="none" w:sz="0" w:space="0" w:color="auto"/>
        <w:left w:val="none" w:sz="0" w:space="0" w:color="auto"/>
        <w:bottom w:val="none" w:sz="0" w:space="0" w:color="auto"/>
        <w:right w:val="none" w:sz="0" w:space="0" w:color="auto"/>
      </w:divBdr>
    </w:div>
    <w:div w:id="671028664">
      <w:bodyDiv w:val="1"/>
      <w:marLeft w:val="0"/>
      <w:marRight w:val="0"/>
      <w:marTop w:val="0"/>
      <w:marBottom w:val="0"/>
      <w:divBdr>
        <w:top w:val="none" w:sz="0" w:space="0" w:color="auto"/>
        <w:left w:val="none" w:sz="0" w:space="0" w:color="auto"/>
        <w:bottom w:val="none" w:sz="0" w:space="0" w:color="auto"/>
        <w:right w:val="none" w:sz="0" w:space="0" w:color="auto"/>
      </w:divBdr>
    </w:div>
    <w:div w:id="696007006">
      <w:bodyDiv w:val="1"/>
      <w:marLeft w:val="0"/>
      <w:marRight w:val="0"/>
      <w:marTop w:val="0"/>
      <w:marBottom w:val="0"/>
      <w:divBdr>
        <w:top w:val="none" w:sz="0" w:space="0" w:color="auto"/>
        <w:left w:val="none" w:sz="0" w:space="0" w:color="auto"/>
        <w:bottom w:val="none" w:sz="0" w:space="0" w:color="auto"/>
        <w:right w:val="none" w:sz="0" w:space="0" w:color="auto"/>
      </w:divBdr>
    </w:div>
    <w:div w:id="709959886">
      <w:bodyDiv w:val="1"/>
      <w:marLeft w:val="0"/>
      <w:marRight w:val="0"/>
      <w:marTop w:val="0"/>
      <w:marBottom w:val="0"/>
      <w:divBdr>
        <w:top w:val="none" w:sz="0" w:space="0" w:color="auto"/>
        <w:left w:val="none" w:sz="0" w:space="0" w:color="auto"/>
        <w:bottom w:val="none" w:sz="0" w:space="0" w:color="auto"/>
        <w:right w:val="none" w:sz="0" w:space="0" w:color="auto"/>
      </w:divBdr>
    </w:div>
    <w:div w:id="763526401">
      <w:bodyDiv w:val="1"/>
      <w:marLeft w:val="0"/>
      <w:marRight w:val="0"/>
      <w:marTop w:val="0"/>
      <w:marBottom w:val="0"/>
      <w:divBdr>
        <w:top w:val="none" w:sz="0" w:space="0" w:color="auto"/>
        <w:left w:val="none" w:sz="0" w:space="0" w:color="auto"/>
        <w:bottom w:val="none" w:sz="0" w:space="0" w:color="auto"/>
        <w:right w:val="none" w:sz="0" w:space="0" w:color="auto"/>
      </w:divBdr>
    </w:div>
    <w:div w:id="833763495">
      <w:bodyDiv w:val="1"/>
      <w:marLeft w:val="0"/>
      <w:marRight w:val="0"/>
      <w:marTop w:val="0"/>
      <w:marBottom w:val="0"/>
      <w:divBdr>
        <w:top w:val="none" w:sz="0" w:space="0" w:color="auto"/>
        <w:left w:val="none" w:sz="0" w:space="0" w:color="auto"/>
        <w:bottom w:val="none" w:sz="0" w:space="0" w:color="auto"/>
        <w:right w:val="none" w:sz="0" w:space="0" w:color="auto"/>
      </w:divBdr>
    </w:div>
    <w:div w:id="968316795">
      <w:bodyDiv w:val="1"/>
      <w:marLeft w:val="0"/>
      <w:marRight w:val="0"/>
      <w:marTop w:val="0"/>
      <w:marBottom w:val="0"/>
      <w:divBdr>
        <w:top w:val="none" w:sz="0" w:space="0" w:color="auto"/>
        <w:left w:val="none" w:sz="0" w:space="0" w:color="auto"/>
        <w:bottom w:val="none" w:sz="0" w:space="0" w:color="auto"/>
        <w:right w:val="none" w:sz="0" w:space="0" w:color="auto"/>
      </w:divBdr>
    </w:div>
    <w:div w:id="1004817206">
      <w:bodyDiv w:val="1"/>
      <w:marLeft w:val="0"/>
      <w:marRight w:val="0"/>
      <w:marTop w:val="0"/>
      <w:marBottom w:val="0"/>
      <w:divBdr>
        <w:top w:val="none" w:sz="0" w:space="0" w:color="auto"/>
        <w:left w:val="none" w:sz="0" w:space="0" w:color="auto"/>
        <w:bottom w:val="none" w:sz="0" w:space="0" w:color="auto"/>
        <w:right w:val="none" w:sz="0" w:space="0" w:color="auto"/>
      </w:divBdr>
    </w:div>
    <w:div w:id="1016032913">
      <w:bodyDiv w:val="1"/>
      <w:marLeft w:val="0"/>
      <w:marRight w:val="0"/>
      <w:marTop w:val="0"/>
      <w:marBottom w:val="0"/>
      <w:divBdr>
        <w:top w:val="none" w:sz="0" w:space="0" w:color="auto"/>
        <w:left w:val="none" w:sz="0" w:space="0" w:color="auto"/>
        <w:bottom w:val="none" w:sz="0" w:space="0" w:color="auto"/>
        <w:right w:val="none" w:sz="0" w:space="0" w:color="auto"/>
      </w:divBdr>
    </w:div>
    <w:div w:id="1016813188">
      <w:bodyDiv w:val="1"/>
      <w:marLeft w:val="0"/>
      <w:marRight w:val="0"/>
      <w:marTop w:val="0"/>
      <w:marBottom w:val="0"/>
      <w:divBdr>
        <w:top w:val="none" w:sz="0" w:space="0" w:color="auto"/>
        <w:left w:val="none" w:sz="0" w:space="0" w:color="auto"/>
        <w:bottom w:val="none" w:sz="0" w:space="0" w:color="auto"/>
        <w:right w:val="none" w:sz="0" w:space="0" w:color="auto"/>
      </w:divBdr>
    </w:div>
    <w:div w:id="1039432048">
      <w:bodyDiv w:val="1"/>
      <w:marLeft w:val="0"/>
      <w:marRight w:val="0"/>
      <w:marTop w:val="0"/>
      <w:marBottom w:val="0"/>
      <w:divBdr>
        <w:top w:val="none" w:sz="0" w:space="0" w:color="auto"/>
        <w:left w:val="none" w:sz="0" w:space="0" w:color="auto"/>
        <w:bottom w:val="none" w:sz="0" w:space="0" w:color="auto"/>
        <w:right w:val="none" w:sz="0" w:space="0" w:color="auto"/>
      </w:divBdr>
    </w:div>
    <w:div w:id="1074398281">
      <w:bodyDiv w:val="1"/>
      <w:marLeft w:val="0"/>
      <w:marRight w:val="0"/>
      <w:marTop w:val="0"/>
      <w:marBottom w:val="0"/>
      <w:divBdr>
        <w:top w:val="none" w:sz="0" w:space="0" w:color="auto"/>
        <w:left w:val="none" w:sz="0" w:space="0" w:color="auto"/>
        <w:bottom w:val="none" w:sz="0" w:space="0" w:color="auto"/>
        <w:right w:val="none" w:sz="0" w:space="0" w:color="auto"/>
      </w:divBdr>
    </w:div>
    <w:div w:id="1125739263">
      <w:bodyDiv w:val="1"/>
      <w:marLeft w:val="0"/>
      <w:marRight w:val="0"/>
      <w:marTop w:val="0"/>
      <w:marBottom w:val="0"/>
      <w:divBdr>
        <w:top w:val="none" w:sz="0" w:space="0" w:color="auto"/>
        <w:left w:val="none" w:sz="0" w:space="0" w:color="auto"/>
        <w:bottom w:val="none" w:sz="0" w:space="0" w:color="auto"/>
        <w:right w:val="none" w:sz="0" w:space="0" w:color="auto"/>
      </w:divBdr>
    </w:div>
    <w:div w:id="1204362582">
      <w:bodyDiv w:val="1"/>
      <w:marLeft w:val="0"/>
      <w:marRight w:val="0"/>
      <w:marTop w:val="0"/>
      <w:marBottom w:val="0"/>
      <w:divBdr>
        <w:top w:val="none" w:sz="0" w:space="0" w:color="auto"/>
        <w:left w:val="none" w:sz="0" w:space="0" w:color="auto"/>
        <w:bottom w:val="none" w:sz="0" w:space="0" w:color="auto"/>
        <w:right w:val="none" w:sz="0" w:space="0" w:color="auto"/>
      </w:divBdr>
    </w:div>
    <w:div w:id="1221818898">
      <w:bodyDiv w:val="1"/>
      <w:marLeft w:val="0"/>
      <w:marRight w:val="0"/>
      <w:marTop w:val="0"/>
      <w:marBottom w:val="0"/>
      <w:divBdr>
        <w:top w:val="none" w:sz="0" w:space="0" w:color="auto"/>
        <w:left w:val="none" w:sz="0" w:space="0" w:color="auto"/>
        <w:bottom w:val="none" w:sz="0" w:space="0" w:color="auto"/>
        <w:right w:val="none" w:sz="0" w:space="0" w:color="auto"/>
      </w:divBdr>
    </w:div>
    <w:div w:id="1290011196">
      <w:bodyDiv w:val="1"/>
      <w:marLeft w:val="0"/>
      <w:marRight w:val="0"/>
      <w:marTop w:val="0"/>
      <w:marBottom w:val="0"/>
      <w:divBdr>
        <w:top w:val="none" w:sz="0" w:space="0" w:color="auto"/>
        <w:left w:val="none" w:sz="0" w:space="0" w:color="auto"/>
        <w:bottom w:val="none" w:sz="0" w:space="0" w:color="auto"/>
        <w:right w:val="none" w:sz="0" w:space="0" w:color="auto"/>
      </w:divBdr>
    </w:div>
    <w:div w:id="1426220656">
      <w:bodyDiv w:val="1"/>
      <w:marLeft w:val="0"/>
      <w:marRight w:val="0"/>
      <w:marTop w:val="0"/>
      <w:marBottom w:val="0"/>
      <w:divBdr>
        <w:top w:val="none" w:sz="0" w:space="0" w:color="auto"/>
        <w:left w:val="none" w:sz="0" w:space="0" w:color="auto"/>
        <w:bottom w:val="none" w:sz="0" w:space="0" w:color="auto"/>
        <w:right w:val="none" w:sz="0" w:space="0" w:color="auto"/>
      </w:divBdr>
    </w:div>
    <w:div w:id="1442920579">
      <w:bodyDiv w:val="1"/>
      <w:marLeft w:val="0"/>
      <w:marRight w:val="0"/>
      <w:marTop w:val="0"/>
      <w:marBottom w:val="0"/>
      <w:divBdr>
        <w:top w:val="none" w:sz="0" w:space="0" w:color="auto"/>
        <w:left w:val="none" w:sz="0" w:space="0" w:color="auto"/>
        <w:bottom w:val="none" w:sz="0" w:space="0" w:color="auto"/>
        <w:right w:val="none" w:sz="0" w:space="0" w:color="auto"/>
      </w:divBdr>
    </w:div>
    <w:div w:id="1458372858">
      <w:bodyDiv w:val="1"/>
      <w:marLeft w:val="0"/>
      <w:marRight w:val="0"/>
      <w:marTop w:val="0"/>
      <w:marBottom w:val="0"/>
      <w:divBdr>
        <w:top w:val="none" w:sz="0" w:space="0" w:color="auto"/>
        <w:left w:val="none" w:sz="0" w:space="0" w:color="auto"/>
        <w:bottom w:val="none" w:sz="0" w:space="0" w:color="auto"/>
        <w:right w:val="none" w:sz="0" w:space="0" w:color="auto"/>
      </w:divBdr>
    </w:div>
    <w:div w:id="1469324505">
      <w:bodyDiv w:val="1"/>
      <w:marLeft w:val="0"/>
      <w:marRight w:val="0"/>
      <w:marTop w:val="0"/>
      <w:marBottom w:val="0"/>
      <w:divBdr>
        <w:top w:val="none" w:sz="0" w:space="0" w:color="auto"/>
        <w:left w:val="none" w:sz="0" w:space="0" w:color="auto"/>
        <w:bottom w:val="none" w:sz="0" w:space="0" w:color="auto"/>
        <w:right w:val="none" w:sz="0" w:space="0" w:color="auto"/>
      </w:divBdr>
    </w:div>
    <w:div w:id="1509363852">
      <w:bodyDiv w:val="1"/>
      <w:marLeft w:val="0"/>
      <w:marRight w:val="0"/>
      <w:marTop w:val="0"/>
      <w:marBottom w:val="0"/>
      <w:divBdr>
        <w:top w:val="none" w:sz="0" w:space="0" w:color="auto"/>
        <w:left w:val="none" w:sz="0" w:space="0" w:color="auto"/>
        <w:bottom w:val="none" w:sz="0" w:space="0" w:color="auto"/>
        <w:right w:val="none" w:sz="0" w:space="0" w:color="auto"/>
      </w:divBdr>
    </w:div>
    <w:div w:id="1558739406">
      <w:bodyDiv w:val="1"/>
      <w:marLeft w:val="0"/>
      <w:marRight w:val="0"/>
      <w:marTop w:val="0"/>
      <w:marBottom w:val="0"/>
      <w:divBdr>
        <w:top w:val="none" w:sz="0" w:space="0" w:color="auto"/>
        <w:left w:val="none" w:sz="0" w:space="0" w:color="auto"/>
        <w:bottom w:val="none" w:sz="0" w:space="0" w:color="auto"/>
        <w:right w:val="none" w:sz="0" w:space="0" w:color="auto"/>
      </w:divBdr>
    </w:div>
    <w:div w:id="1609239115">
      <w:bodyDiv w:val="1"/>
      <w:marLeft w:val="0"/>
      <w:marRight w:val="0"/>
      <w:marTop w:val="0"/>
      <w:marBottom w:val="0"/>
      <w:divBdr>
        <w:top w:val="none" w:sz="0" w:space="0" w:color="auto"/>
        <w:left w:val="none" w:sz="0" w:space="0" w:color="auto"/>
        <w:bottom w:val="none" w:sz="0" w:space="0" w:color="auto"/>
        <w:right w:val="none" w:sz="0" w:space="0" w:color="auto"/>
      </w:divBdr>
    </w:div>
    <w:div w:id="1664234640">
      <w:bodyDiv w:val="1"/>
      <w:marLeft w:val="0"/>
      <w:marRight w:val="0"/>
      <w:marTop w:val="0"/>
      <w:marBottom w:val="0"/>
      <w:divBdr>
        <w:top w:val="none" w:sz="0" w:space="0" w:color="auto"/>
        <w:left w:val="none" w:sz="0" w:space="0" w:color="auto"/>
        <w:bottom w:val="none" w:sz="0" w:space="0" w:color="auto"/>
        <w:right w:val="none" w:sz="0" w:space="0" w:color="auto"/>
      </w:divBdr>
    </w:div>
    <w:div w:id="1799642506">
      <w:bodyDiv w:val="1"/>
      <w:marLeft w:val="0"/>
      <w:marRight w:val="0"/>
      <w:marTop w:val="0"/>
      <w:marBottom w:val="0"/>
      <w:divBdr>
        <w:top w:val="none" w:sz="0" w:space="0" w:color="auto"/>
        <w:left w:val="none" w:sz="0" w:space="0" w:color="auto"/>
        <w:bottom w:val="none" w:sz="0" w:space="0" w:color="auto"/>
        <w:right w:val="none" w:sz="0" w:space="0" w:color="auto"/>
      </w:divBdr>
    </w:div>
    <w:div w:id="1842311777">
      <w:bodyDiv w:val="1"/>
      <w:marLeft w:val="0"/>
      <w:marRight w:val="0"/>
      <w:marTop w:val="0"/>
      <w:marBottom w:val="0"/>
      <w:divBdr>
        <w:top w:val="none" w:sz="0" w:space="0" w:color="auto"/>
        <w:left w:val="none" w:sz="0" w:space="0" w:color="auto"/>
        <w:bottom w:val="none" w:sz="0" w:space="0" w:color="auto"/>
        <w:right w:val="none" w:sz="0" w:space="0" w:color="auto"/>
      </w:divBdr>
    </w:div>
    <w:div w:id="198777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openfmri.org" TargetMode="Externa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github.com/MalteGueth/MSc_thesis_MalteGueth"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7.png"/><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eader" Target="header3.xml"/><Relationship Id="rId19" Type="http://schemas.openxmlformats.org/officeDocument/2006/relationships/header" Target="header5.xml"/><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header" Target="header2.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null)"/><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D0E6E258-6667-6540-B5C1-8B06AB885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69965</Words>
  <Characters>440783</Characters>
  <Application>Microsoft Office Word</Application>
  <DocSecurity>0</DocSecurity>
  <Lines>3673</Lines>
  <Paragraphs>1019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509729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dc:creator>
  <cp:keywords/>
  <dc:description/>
  <cp:lastModifiedBy>Malte</cp:lastModifiedBy>
  <cp:revision>227</cp:revision>
  <dcterms:created xsi:type="dcterms:W3CDTF">2018-02-21T08:00:00Z</dcterms:created>
  <dcterms:modified xsi:type="dcterms:W3CDTF">2018-03-26T05:59:00Z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2df437ba-f466-32dd-99cb-c6f676a68988</vt:lpwstr>
  </property>
  <property fmtid="{D5CDD505-2E9C-101B-9397-08002B2CF9AE}" pid="24" name="Mendeley Citation Style_1">
    <vt:lpwstr>http://www.zotero.org/styles/apa</vt:lpwstr>
  </property>
</Properties>
</file>